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22C2C5" w14:textId="77777777" w:rsidR="00BA0511" w:rsidRDefault="00D44E5D" w:rsidP="00D44E5D">
      <w:pPr>
        <w:pStyle w:val="Heading1"/>
        <w:spacing w:before="0"/>
        <w:rPr>
          <w:sz w:val="40"/>
        </w:rPr>
      </w:pPr>
      <w:bookmarkStart w:id="0" w:name="_Toc524096372"/>
      <w:r>
        <w:rPr>
          <w:sz w:val="40"/>
        </w:rPr>
        <w:t>The Rapid Inquiry Facility (RIF)</w:t>
      </w:r>
      <w:bookmarkEnd w:id="0"/>
    </w:p>
    <w:p w14:paraId="3E96DE77" w14:textId="77777777" w:rsidR="00D44E5D" w:rsidRPr="00D44E5D" w:rsidRDefault="00D44E5D" w:rsidP="00D44E5D">
      <w:pPr>
        <w:pStyle w:val="Heading1"/>
        <w:spacing w:before="0"/>
        <w:rPr>
          <w:sz w:val="32"/>
        </w:rPr>
      </w:pPr>
      <w:bookmarkStart w:id="1" w:name="_Toc524096373"/>
      <w:r w:rsidRPr="00D44E5D">
        <w:rPr>
          <w:sz w:val="32"/>
        </w:rPr>
        <w:t>Version 4.0</w:t>
      </w:r>
      <w:bookmarkEnd w:id="1"/>
    </w:p>
    <w:p w14:paraId="3CE143C3" w14:textId="77777777" w:rsidR="00D44E5D" w:rsidRDefault="00D44E5D" w:rsidP="00D44E5D">
      <w:pPr>
        <w:pStyle w:val="Heading1"/>
        <w:spacing w:before="0"/>
        <w:rPr>
          <w:sz w:val="32"/>
        </w:rPr>
      </w:pPr>
      <w:bookmarkStart w:id="2" w:name="_Toc524096374"/>
      <w:r w:rsidRPr="00D44E5D">
        <w:rPr>
          <w:sz w:val="32"/>
        </w:rPr>
        <w:t>How to use the RIF</w:t>
      </w:r>
      <w:r w:rsidR="00813108">
        <w:rPr>
          <w:sz w:val="32"/>
        </w:rPr>
        <w:t xml:space="preserve"> 4.0 client</w:t>
      </w:r>
      <w:bookmarkEnd w:id="2"/>
    </w:p>
    <w:p w14:paraId="28F16316" w14:textId="77777777" w:rsidR="00D44E5D" w:rsidRDefault="00D44E5D" w:rsidP="00D44E5D"/>
    <w:p w14:paraId="4F731543" w14:textId="77777777" w:rsidR="00D44E5D" w:rsidRDefault="00D44E5D" w:rsidP="00D44E5D"/>
    <w:p w14:paraId="0D03961E" w14:textId="77777777" w:rsidR="00D44E5D" w:rsidRDefault="00D44E5D" w:rsidP="00D44E5D"/>
    <w:p w14:paraId="5DA2AA27" w14:textId="77777777" w:rsidR="00D44E5D" w:rsidRDefault="00D44E5D" w:rsidP="00D44E5D"/>
    <w:p w14:paraId="44668F48" w14:textId="77777777" w:rsidR="00D44E5D" w:rsidRDefault="00D44E5D" w:rsidP="00D44E5D"/>
    <w:p w14:paraId="2D939353" w14:textId="77777777" w:rsidR="00D44E5D" w:rsidRDefault="00D44E5D" w:rsidP="00D44E5D"/>
    <w:p w14:paraId="1187ACA6" w14:textId="77777777" w:rsidR="00D44E5D" w:rsidRDefault="00D44E5D" w:rsidP="00D44E5D"/>
    <w:p w14:paraId="1CF71973" w14:textId="77777777" w:rsidR="00D44E5D" w:rsidRDefault="00D44E5D" w:rsidP="00D44E5D"/>
    <w:p w14:paraId="4E980CA5" w14:textId="77777777" w:rsidR="00D44E5D" w:rsidRDefault="00D44E5D" w:rsidP="00D44E5D"/>
    <w:p w14:paraId="3A29F4CD" w14:textId="77777777" w:rsidR="00D44E5D" w:rsidRDefault="00D44E5D" w:rsidP="00D44E5D"/>
    <w:p w14:paraId="76A134A9" w14:textId="77777777" w:rsidR="00D44E5D" w:rsidRDefault="00D44E5D" w:rsidP="00D44E5D"/>
    <w:p w14:paraId="216E2F95" w14:textId="77777777" w:rsidR="00D44E5D" w:rsidRDefault="00D44E5D" w:rsidP="00D44E5D"/>
    <w:p w14:paraId="1B242818" w14:textId="77777777" w:rsidR="00D44E5D" w:rsidRDefault="00D44E5D" w:rsidP="00D44E5D"/>
    <w:p w14:paraId="5522E6B3" w14:textId="77777777" w:rsidR="00D44E5D" w:rsidRDefault="00D44E5D" w:rsidP="00D44E5D"/>
    <w:p w14:paraId="36F953E5" w14:textId="77777777" w:rsidR="00D44E5D" w:rsidRDefault="00D44E5D" w:rsidP="00D44E5D"/>
    <w:p w14:paraId="16143D21" w14:textId="0E8622AA" w:rsidR="00D44E5D" w:rsidRDefault="00D44E5D" w:rsidP="00D44E5D">
      <w:pPr>
        <w:rPr>
          <w:b/>
        </w:rPr>
      </w:pPr>
      <w:r>
        <w:rPr>
          <w:b/>
        </w:rPr>
        <w:t>Authors (2017</w:t>
      </w:r>
      <w:r w:rsidR="00AC0582">
        <w:rPr>
          <w:b/>
        </w:rPr>
        <w:t>, 208</w:t>
      </w:r>
      <w:r>
        <w:rPr>
          <w:b/>
        </w:rPr>
        <w:t>):</w:t>
      </w:r>
    </w:p>
    <w:p w14:paraId="2179D2AA" w14:textId="0E08C6E5" w:rsidR="00D44E5D" w:rsidRDefault="009C12DB" w:rsidP="00D44E5D">
      <w:r>
        <w:t>Parkes, B., Morley, D.</w:t>
      </w:r>
      <w:r w:rsidR="00AC0582">
        <w:t>, Hambly, P</w:t>
      </w:r>
    </w:p>
    <w:p w14:paraId="599375A9" w14:textId="77777777" w:rsidR="00D44E5D" w:rsidRDefault="00D44E5D" w:rsidP="00D44E5D">
      <w:pPr>
        <w:spacing w:after="0"/>
      </w:pPr>
      <w:r>
        <w:t>Small Area Health Statistics Unit (SAHSU)</w:t>
      </w:r>
    </w:p>
    <w:p w14:paraId="0915AD30" w14:textId="77777777" w:rsidR="00D44E5D" w:rsidRDefault="00D44E5D" w:rsidP="00D44E5D">
      <w:pPr>
        <w:spacing w:after="0"/>
      </w:pPr>
      <w:r>
        <w:t xml:space="preserve">MRC-PHE Centre for Environment and Health </w:t>
      </w:r>
    </w:p>
    <w:p w14:paraId="1FA1C748" w14:textId="77777777" w:rsidR="00D44E5D" w:rsidRDefault="00D44E5D" w:rsidP="00D44E5D">
      <w:pPr>
        <w:spacing w:after="0"/>
      </w:pPr>
      <w:r>
        <w:t>Department of Epidemiology and Biostatistics</w:t>
      </w:r>
    </w:p>
    <w:p w14:paraId="1C66DB84" w14:textId="77777777" w:rsidR="00D44E5D" w:rsidRDefault="00D44E5D" w:rsidP="00D44E5D">
      <w:pPr>
        <w:spacing w:after="0"/>
      </w:pPr>
      <w:r>
        <w:t>School of Public Health</w:t>
      </w:r>
    </w:p>
    <w:p w14:paraId="31001FEF" w14:textId="77777777" w:rsidR="00D44E5D" w:rsidRDefault="00D44E5D" w:rsidP="00D44E5D">
      <w:pPr>
        <w:spacing w:after="0"/>
      </w:pPr>
      <w:r>
        <w:t>Imperial College London</w:t>
      </w:r>
    </w:p>
    <w:p w14:paraId="6CD5EA84" w14:textId="77777777" w:rsidR="00D44E5D" w:rsidRDefault="00D44E5D" w:rsidP="00D44E5D">
      <w:pPr>
        <w:spacing w:after="0"/>
      </w:pPr>
      <w:r>
        <w:t>Medical Faculty Building</w:t>
      </w:r>
    </w:p>
    <w:p w14:paraId="6592A9DC" w14:textId="77777777" w:rsidR="00D44E5D" w:rsidRDefault="00D44E5D" w:rsidP="00D44E5D">
      <w:pPr>
        <w:spacing w:after="0"/>
      </w:pPr>
      <w:r>
        <w:t>St Mary's Campus, Norfolk Place</w:t>
      </w:r>
    </w:p>
    <w:p w14:paraId="468B49F1" w14:textId="77777777" w:rsidR="00D44E5D" w:rsidRDefault="00D44E5D" w:rsidP="00D44E5D">
      <w:pPr>
        <w:spacing w:after="0"/>
      </w:pPr>
      <w:r>
        <w:t>LONDON W2 1PG</w:t>
      </w:r>
    </w:p>
    <w:p w14:paraId="68A08767" w14:textId="77777777" w:rsidR="00D44E5D" w:rsidRDefault="00D44E5D" w:rsidP="00D44E5D">
      <w:pPr>
        <w:spacing w:after="0"/>
      </w:pPr>
    </w:p>
    <w:p w14:paraId="717766FD" w14:textId="77777777" w:rsidR="00D44E5D" w:rsidRDefault="00D44E5D" w:rsidP="00D44E5D">
      <w:pPr>
        <w:spacing w:after="0"/>
      </w:pPr>
      <w:r>
        <w:t xml:space="preserve">Website </w:t>
      </w:r>
      <w:hyperlink r:id="rId8" w:history="1">
        <w:r w:rsidRPr="00AE5CE0">
          <w:rPr>
            <w:rStyle w:val="Hyperlink"/>
          </w:rPr>
          <w:t>www.sahsu.org</w:t>
        </w:r>
      </w:hyperlink>
    </w:p>
    <w:p w14:paraId="0CB6D952" w14:textId="77777777" w:rsidR="00D44E5D" w:rsidRDefault="00D44E5D" w:rsidP="00D44E5D">
      <w:r>
        <w:br w:type="page"/>
      </w:r>
    </w:p>
    <w:sdt>
      <w:sdtPr>
        <w:rPr>
          <w:rFonts w:asciiTheme="minorHAnsi" w:eastAsiaTheme="minorHAnsi" w:hAnsiTheme="minorHAnsi" w:cstheme="minorBidi"/>
          <w:b w:val="0"/>
          <w:bCs w:val="0"/>
          <w:color w:val="auto"/>
          <w:sz w:val="22"/>
          <w:szCs w:val="22"/>
          <w:lang w:val="en-GB" w:eastAsia="en-US"/>
        </w:rPr>
        <w:id w:val="-416935967"/>
        <w:docPartObj>
          <w:docPartGallery w:val="Table of Contents"/>
          <w:docPartUnique/>
        </w:docPartObj>
      </w:sdtPr>
      <w:sdtEndPr>
        <w:rPr>
          <w:noProof/>
        </w:rPr>
      </w:sdtEndPr>
      <w:sdtContent>
        <w:p w14:paraId="5DBBD75C" w14:textId="77777777" w:rsidR="00F56C9B" w:rsidRDefault="00F56C9B">
          <w:pPr>
            <w:pStyle w:val="TOCHeading"/>
          </w:pPr>
          <w:r>
            <w:t>Contents</w:t>
          </w:r>
        </w:p>
        <w:bookmarkStart w:id="3" w:name="_GoBack"/>
        <w:bookmarkEnd w:id="3"/>
        <w:p w14:paraId="75759320" w14:textId="13021DB9" w:rsidR="00CA34AE" w:rsidRDefault="00F56C9B">
          <w:pPr>
            <w:pStyle w:val="TOC1"/>
            <w:tabs>
              <w:tab w:val="right" w:leader="dot" w:pos="10456"/>
            </w:tabs>
            <w:rPr>
              <w:ins w:id="4" w:author="Peter Hambly" w:date="2018-09-07T15:10:00Z"/>
              <w:rFonts w:eastAsiaTheme="minorEastAsia"/>
              <w:noProof/>
              <w:lang w:eastAsia="en-GB"/>
            </w:rPr>
          </w:pPr>
          <w:r>
            <w:fldChar w:fldCharType="begin"/>
          </w:r>
          <w:r>
            <w:instrText xml:space="preserve"> TOC \o "1-3" \h \z \u </w:instrText>
          </w:r>
          <w:r>
            <w:fldChar w:fldCharType="separate"/>
          </w:r>
          <w:ins w:id="5" w:author="Peter Hambly" w:date="2018-09-07T15:10:00Z">
            <w:r w:rsidR="00CA34AE" w:rsidRPr="00090FB2">
              <w:rPr>
                <w:rStyle w:val="Hyperlink"/>
                <w:noProof/>
              </w:rPr>
              <w:fldChar w:fldCharType="begin"/>
            </w:r>
            <w:r w:rsidR="00CA34AE" w:rsidRPr="00090FB2">
              <w:rPr>
                <w:rStyle w:val="Hyperlink"/>
                <w:noProof/>
              </w:rPr>
              <w:instrText xml:space="preserve"> </w:instrText>
            </w:r>
            <w:r w:rsidR="00CA34AE">
              <w:rPr>
                <w:noProof/>
              </w:rPr>
              <w:instrText>HYPERLINK \l "_Toc524096372"</w:instrText>
            </w:r>
            <w:r w:rsidR="00CA34AE" w:rsidRPr="00090FB2">
              <w:rPr>
                <w:rStyle w:val="Hyperlink"/>
                <w:noProof/>
              </w:rPr>
              <w:instrText xml:space="preserve"> </w:instrText>
            </w:r>
            <w:r w:rsidR="00CA34AE" w:rsidRPr="00090FB2">
              <w:rPr>
                <w:rStyle w:val="Hyperlink"/>
                <w:noProof/>
              </w:rPr>
            </w:r>
            <w:r w:rsidR="00CA34AE" w:rsidRPr="00090FB2">
              <w:rPr>
                <w:rStyle w:val="Hyperlink"/>
                <w:noProof/>
              </w:rPr>
              <w:fldChar w:fldCharType="separate"/>
            </w:r>
            <w:r w:rsidR="00CA34AE" w:rsidRPr="00090FB2">
              <w:rPr>
                <w:rStyle w:val="Hyperlink"/>
                <w:noProof/>
              </w:rPr>
              <w:t>The Rapid Inquiry Facility (RIF)</w:t>
            </w:r>
            <w:r w:rsidR="00CA34AE">
              <w:rPr>
                <w:noProof/>
                <w:webHidden/>
              </w:rPr>
              <w:tab/>
            </w:r>
            <w:r w:rsidR="00CA34AE">
              <w:rPr>
                <w:noProof/>
                <w:webHidden/>
              </w:rPr>
              <w:fldChar w:fldCharType="begin"/>
            </w:r>
            <w:r w:rsidR="00CA34AE">
              <w:rPr>
                <w:noProof/>
                <w:webHidden/>
              </w:rPr>
              <w:instrText xml:space="preserve"> PAGEREF _Toc524096372 \h </w:instrText>
            </w:r>
            <w:r w:rsidR="00CA34AE">
              <w:rPr>
                <w:noProof/>
                <w:webHidden/>
              </w:rPr>
            </w:r>
          </w:ins>
          <w:r w:rsidR="00CA34AE">
            <w:rPr>
              <w:noProof/>
              <w:webHidden/>
            </w:rPr>
            <w:fldChar w:fldCharType="separate"/>
          </w:r>
          <w:ins w:id="6" w:author="Peter Hambly" w:date="2018-09-07T15:11:00Z">
            <w:r w:rsidR="00CA34AE">
              <w:rPr>
                <w:noProof/>
                <w:webHidden/>
              </w:rPr>
              <w:t>1</w:t>
            </w:r>
          </w:ins>
          <w:ins w:id="7" w:author="Peter Hambly" w:date="2018-09-07T15:10:00Z">
            <w:r w:rsidR="00CA34AE">
              <w:rPr>
                <w:noProof/>
                <w:webHidden/>
              </w:rPr>
              <w:fldChar w:fldCharType="end"/>
            </w:r>
            <w:r w:rsidR="00CA34AE" w:rsidRPr="00090FB2">
              <w:rPr>
                <w:rStyle w:val="Hyperlink"/>
                <w:noProof/>
              </w:rPr>
              <w:fldChar w:fldCharType="end"/>
            </w:r>
          </w:ins>
        </w:p>
        <w:p w14:paraId="3A9A330E" w14:textId="234FEC05" w:rsidR="00CA34AE" w:rsidRDefault="00CA34AE">
          <w:pPr>
            <w:pStyle w:val="TOC1"/>
            <w:tabs>
              <w:tab w:val="right" w:leader="dot" w:pos="10456"/>
            </w:tabs>
            <w:rPr>
              <w:ins w:id="8" w:author="Peter Hambly" w:date="2018-09-07T15:10:00Z"/>
              <w:rFonts w:eastAsiaTheme="minorEastAsia"/>
              <w:noProof/>
              <w:lang w:eastAsia="en-GB"/>
            </w:rPr>
          </w:pPr>
          <w:ins w:id="9"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"_Toc524096373"</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Version 4.0</w:t>
            </w:r>
            <w:r>
              <w:rPr>
                <w:noProof/>
                <w:webHidden/>
              </w:rPr>
              <w:tab/>
            </w:r>
            <w:r>
              <w:rPr>
                <w:noProof/>
                <w:webHidden/>
              </w:rPr>
              <w:fldChar w:fldCharType="begin"/>
            </w:r>
            <w:r>
              <w:rPr>
                <w:noProof/>
                <w:webHidden/>
              </w:rPr>
              <w:instrText xml:space="preserve"> PAGEREF _Toc524096373 \h </w:instrText>
            </w:r>
            <w:r>
              <w:rPr>
                <w:noProof/>
                <w:webHidden/>
              </w:rPr>
            </w:r>
          </w:ins>
          <w:r>
            <w:rPr>
              <w:noProof/>
              <w:webHidden/>
            </w:rPr>
            <w:fldChar w:fldCharType="separate"/>
          </w:r>
          <w:ins w:id="10" w:author="Peter Hambly" w:date="2018-09-07T15:11:00Z">
            <w:r>
              <w:rPr>
                <w:noProof/>
                <w:webHidden/>
              </w:rPr>
              <w:t>1</w:t>
            </w:r>
          </w:ins>
          <w:ins w:id="11" w:author="Peter Hambly" w:date="2018-09-07T15:10:00Z">
            <w:r>
              <w:rPr>
                <w:noProof/>
                <w:webHidden/>
              </w:rPr>
              <w:fldChar w:fldCharType="end"/>
            </w:r>
            <w:r w:rsidRPr="00090FB2">
              <w:rPr>
                <w:rStyle w:val="Hyperlink"/>
                <w:noProof/>
              </w:rPr>
              <w:fldChar w:fldCharType="end"/>
            </w:r>
          </w:ins>
        </w:p>
        <w:p w14:paraId="48A56073" w14:textId="3E1755C3" w:rsidR="00CA34AE" w:rsidRDefault="00CA34AE">
          <w:pPr>
            <w:pStyle w:val="TOC1"/>
            <w:tabs>
              <w:tab w:val="right" w:leader="dot" w:pos="10456"/>
            </w:tabs>
            <w:rPr>
              <w:ins w:id="12" w:author="Peter Hambly" w:date="2018-09-07T15:10:00Z"/>
              <w:rFonts w:eastAsiaTheme="minorEastAsia"/>
              <w:noProof/>
              <w:lang w:eastAsia="en-GB"/>
            </w:rPr>
          </w:pPr>
          <w:ins w:id="13"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"_Toc524096374"</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How to use the RIF 4.0 client</w:t>
            </w:r>
            <w:r>
              <w:rPr>
                <w:noProof/>
                <w:webHidden/>
              </w:rPr>
              <w:tab/>
            </w:r>
            <w:r>
              <w:rPr>
                <w:noProof/>
                <w:webHidden/>
              </w:rPr>
              <w:fldChar w:fldCharType="begin"/>
            </w:r>
            <w:r>
              <w:rPr>
                <w:noProof/>
                <w:webHidden/>
              </w:rPr>
              <w:instrText xml:space="preserve"> PAGEREF _Toc524096374 \h </w:instrText>
            </w:r>
            <w:r>
              <w:rPr>
                <w:noProof/>
                <w:webHidden/>
              </w:rPr>
            </w:r>
          </w:ins>
          <w:r>
            <w:rPr>
              <w:noProof/>
              <w:webHidden/>
            </w:rPr>
            <w:fldChar w:fldCharType="separate"/>
          </w:r>
          <w:ins w:id="14" w:author="Peter Hambly" w:date="2018-09-07T15:11:00Z">
            <w:r>
              <w:rPr>
                <w:noProof/>
                <w:webHidden/>
              </w:rPr>
              <w:t>1</w:t>
            </w:r>
          </w:ins>
          <w:ins w:id="15" w:author="Peter Hambly" w:date="2018-09-07T15:10:00Z">
            <w:r>
              <w:rPr>
                <w:noProof/>
                <w:webHidden/>
              </w:rPr>
              <w:fldChar w:fldCharType="end"/>
            </w:r>
            <w:r w:rsidRPr="00090FB2">
              <w:rPr>
                <w:rStyle w:val="Hyperlink"/>
                <w:noProof/>
              </w:rPr>
              <w:fldChar w:fldCharType="end"/>
            </w:r>
          </w:ins>
        </w:p>
        <w:p w14:paraId="0B71F6BE" w14:textId="1C8D3321" w:rsidR="00CA34AE" w:rsidRDefault="00CA34AE">
          <w:pPr>
            <w:pStyle w:val="TOC1"/>
            <w:tabs>
              <w:tab w:val="right" w:leader="dot" w:pos="10456"/>
            </w:tabs>
            <w:rPr>
              <w:ins w:id="16" w:author="Peter Hambly" w:date="2018-09-07T15:10:00Z"/>
              <w:rFonts w:eastAsiaTheme="minorEastAsia"/>
              <w:noProof/>
              <w:lang w:eastAsia="en-GB"/>
            </w:rPr>
          </w:pPr>
          <w:ins w:id="17"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"_Toc524096375"</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1. Introduction to the RIF</w:t>
            </w:r>
            <w:r>
              <w:rPr>
                <w:noProof/>
                <w:webHidden/>
              </w:rPr>
              <w:tab/>
            </w:r>
            <w:r>
              <w:rPr>
                <w:noProof/>
                <w:webHidden/>
              </w:rPr>
              <w:fldChar w:fldCharType="begin"/>
            </w:r>
            <w:r>
              <w:rPr>
                <w:noProof/>
                <w:webHidden/>
              </w:rPr>
              <w:instrText xml:space="preserve"> PAGEREF _Toc524096375 \h </w:instrText>
            </w:r>
            <w:r>
              <w:rPr>
                <w:noProof/>
                <w:webHidden/>
              </w:rPr>
            </w:r>
          </w:ins>
          <w:r>
            <w:rPr>
              <w:noProof/>
              <w:webHidden/>
            </w:rPr>
            <w:fldChar w:fldCharType="separate"/>
          </w:r>
          <w:ins w:id="18" w:author="Peter Hambly" w:date="2018-09-07T15:11:00Z">
            <w:r>
              <w:rPr>
                <w:noProof/>
                <w:webHidden/>
              </w:rPr>
              <w:t>4</w:t>
            </w:r>
          </w:ins>
          <w:ins w:id="19" w:author="Peter Hambly" w:date="2018-09-07T15:10:00Z">
            <w:r>
              <w:rPr>
                <w:noProof/>
                <w:webHidden/>
              </w:rPr>
              <w:fldChar w:fldCharType="end"/>
            </w:r>
            <w:r w:rsidRPr="00090FB2">
              <w:rPr>
                <w:rStyle w:val="Hyperlink"/>
                <w:noProof/>
              </w:rPr>
              <w:fldChar w:fldCharType="end"/>
            </w:r>
          </w:ins>
        </w:p>
        <w:p w14:paraId="2E139E22" w14:textId="458F62A5" w:rsidR="00CA34AE" w:rsidRDefault="00CA34AE">
          <w:pPr>
            <w:pStyle w:val="TOC2"/>
            <w:tabs>
              <w:tab w:val="right" w:leader="dot" w:pos="10456"/>
            </w:tabs>
            <w:rPr>
              <w:ins w:id="20" w:author="Peter Hambly" w:date="2018-09-07T15:10:00Z"/>
              <w:rFonts w:eastAsiaTheme="minorEastAsia"/>
              <w:noProof/>
              <w:lang w:eastAsia="en-GB"/>
            </w:rPr>
          </w:pPr>
          <w:ins w:id="21"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"_Toc524096376"</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1.1 Purpose</w:t>
            </w:r>
            <w:r>
              <w:rPr>
                <w:noProof/>
                <w:webHidden/>
              </w:rPr>
              <w:tab/>
            </w:r>
            <w:r>
              <w:rPr>
                <w:noProof/>
                <w:webHidden/>
              </w:rPr>
              <w:fldChar w:fldCharType="begin"/>
            </w:r>
            <w:r>
              <w:rPr>
                <w:noProof/>
                <w:webHidden/>
              </w:rPr>
              <w:instrText xml:space="preserve"> PAGEREF _Toc524096376 \h </w:instrText>
            </w:r>
            <w:r>
              <w:rPr>
                <w:noProof/>
                <w:webHidden/>
              </w:rPr>
            </w:r>
          </w:ins>
          <w:r>
            <w:rPr>
              <w:noProof/>
              <w:webHidden/>
            </w:rPr>
            <w:fldChar w:fldCharType="separate"/>
          </w:r>
          <w:ins w:id="22" w:author="Peter Hambly" w:date="2018-09-07T15:11:00Z">
            <w:r>
              <w:rPr>
                <w:noProof/>
                <w:webHidden/>
              </w:rPr>
              <w:t>4</w:t>
            </w:r>
          </w:ins>
          <w:ins w:id="23" w:author="Peter Hambly" w:date="2018-09-07T15:10:00Z">
            <w:r>
              <w:rPr>
                <w:noProof/>
                <w:webHidden/>
              </w:rPr>
              <w:fldChar w:fldCharType="end"/>
            </w:r>
            <w:r w:rsidRPr="00090FB2">
              <w:rPr>
                <w:rStyle w:val="Hyperlink"/>
                <w:noProof/>
              </w:rPr>
              <w:fldChar w:fldCharType="end"/>
            </w:r>
          </w:ins>
        </w:p>
        <w:p w14:paraId="41A6404A" w14:textId="2143B255" w:rsidR="00CA34AE" w:rsidRDefault="00CA34AE">
          <w:pPr>
            <w:pStyle w:val="TOC2"/>
            <w:tabs>
              <w:tab w:val="right" w:leader="dot" w:pos="10456"/>
            </w:tabs>
            <w:rPr>
              <w:ins w:id="24" w:author="Peter Hambly" w:date="2018-09-07T15:10:00Z"/>
              <w:rFonts w:eastAsiaTheme="minorEastAsia"/>
              <w:noProof/>
              <w:lang w:eastAsia="en-GB"/>
            </w:rPr>
          </w:pPr>
          <w:ins w:id="25"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"_Toc524096377"</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1.2 Principal Features</w:t>
            </w:r>
            <w:r>
              <w:rPr>
                <w:noProof/>
                <w:webHidden/>
              </w:rPr>
              <w:tab/>
            </w:r>
            <w:r>
              <w:rPr>
                <w:noProof/>
                <w:webHidden/>
              </w:rPr>
              <w:fldChar w:fldCharType="begin"/>
            </w:r>
            <w:r>
              <w:rPr>
                <w:noProof/>
                <w:webHidden/>
              </w:rPr>
              <w:instrText xml:space="preserve"> PAGEREF _Toc524096377 \h </w:instrText>
            </w:r>
            <w:r>
              <w:rPr>
                <w:noProof/>
                <w:webHidden/>
              </w:rPr>
            </w:r>
          </w:ins>
          <w:r>
            <w:rPr>
              <w:noProof/>
              <w:webHidden/>
            </w:rPr>
            <w:fldChar w:fldCharType="separate"/>
          </w:r>
          <w:ins w:id="26" w:author="Peter Hambly" w:date="2018-09-07T15:11:00Z">
            <w:r>
              <w:rPr>
                <w:noProof/>
                <w:webHidden/>
              </w:rPr>
              <w:t>4</w:t>
            </w:r>
          </w:ins>
          <w:ins w:id="27" w:author="Peter Hambly" w:date="2018-09-07T15:10:00Z">
            <w:r>
              <w:rPr>
                <w:noProof/>
                <w:webHidden/>
              </w:rPr>
              <w:fldChar w:fldCharType="end"/>
            </w:r>
            <w:r w:rsidRPr="00090FB2">
              <w:rPr>
                <w:rStyle w:val="Hyperlink"/>
                <w:noProof/>
              </w:rPr>
              <w:fldChar w:fldCharType="end"/>
            </w:r>
          </w:ins>
        </w:p>
        <w:p w14:paraId="21FD2ABB" w14:textId="231E08FD" w:rsidR="00CA34AE" w:rsidRDefault="00CA34AE">
          <w:pPr>
            <w:pStyle w:val="TOC2"/>
            <w:tabs>
              <w:tab w:val="right" w:leader="dot" w:pos="10456"/>
            </w:tabs>
            <w:rPr>
              <w:ins w:id="28" w:author="Peter Hambly" w:date="2018-09-07T15:10:00Z"/>
              <w:rFonts w:eastAsiaTheme="minorEastAsia"/>
              <w:noProof/>
              <w:lang w:eastAsia="en-GB"/>
            </w:rPr>
          </w:pPr>
          <w:ins w:id="29"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"_Toc524096378"</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1.3 Current Limitations</w:t>
            </w:r>
            <w:r>
              <w:rPr>
                <w:noProof/>
                <w:webHidden/>
              </w:rPr>
              <w:tab/>
            </w:r>
            <w:r>
              <w:rPr>
                <w:noProof/>
                <w:webHidden/>
              </w:rPr>
              <w:fldChar w:fldCharType="begin"/>
            </w:r>
            <w:r>
              <w:rPr>
                <w:noProof/>
                <w:webHidden/>
              </w:rPr>
              <w:instrText xml:space="preserve"> PAGEREF _Toc524096378 \h </w:instrText>
            </w:r>
            <w:r>
              <w:rPr>
                <w:noProof/>
                <w:webHidden/>
              </w:rPr>
            </w:r>
          </w:ins>
          <w:r>
            <w:rPr>
              <w:noProof/>
              <w:webHidden/>
            </w:rPr>
            <w:fldChar w:fldCharType="separate"/>
          </w:r>
          <w:ins w:id="30" w:author="Peter Hambly" w:date="2018-09-07T15:11:00Z">
            <w:r>
              <w:rPr>
                <w:noProof/>
                <w:webHidden/>
              </w:rPr>
              <w:t>5</w:t>
            </w:r>
          </w:ins>
          <w:ins w:id="31" w:author="Peter Hambly" w:date="2018-09-07T15:10:00Z">
            <w:r>
              <w:rPr>
                <w:noProof/>
                <w:webHidden/>
              </w:rPr>
              <w:fldChar w:fldCharType="end"/>
            </w:r>
            <w:r w:rsidRPr="00090FB2">
              <w:rPr>
                <w:rStyle w:val="Hyperlink"/>
                <w:noProof/>
              </w:rPr>
              <w:fldChar w:fldCharType="end"/>
            </w:r>
          </w:ins>
        </w:p>
        <w:p w14:paraId="085D053B" w14:textId="37E6E604" w:rsidR="00CA34AE" w:rsidRDefault="00CA34AE">
          <w:pPr>
            <w:pStyle w:val="TOC2"/>
            <w:tabs>
              <w:tab w:val="right" w:leader="dot" w:pos="10456"/>
            </w:tabs>
            <w:rPr>
              <w:ins w:id="32" w:author="Peter Hambly" w:date="2018-09-07T15:10:00Z"/>
              <w:rFonts w:eastAsiaTheme="minorEastAsia"/>
              <w:noProof/>
              <w:lang w:eastAsia="en-GB"/>
            </w:rPr>
          </w:pPr>
          <w:ins w:id="33"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"_Toc524096379"</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1.4 Input Facilities</w:t>
            </w:r>
            <w:r>
              <w:rPr>
                <w:noProof/>
                <w:webHidden/>
              </w:rPr>
              <w:tab/>
            </w:r>
            <w:r>
              <w:rPr>
                <w:noProof/>
                <w:webHidden/>
              </w:rPr>
              <w:fldChar w:fldCharType="begin"/>
            </w:r>
            <w:r>
              <w:rPr>
                <w:noProof/>
                <w:webHidden/>
              </w:rPr>
              <w:instrText xml:space="preserve"> PAGEREF _Toc524096379 \h </w:instrText>
            </w:r>
            <w:r>
              <w:rPr>
                <w:noProof/>
                <w:webHidden/>
              </w:rPr>
            </w:r>
          </w:ins>
          <w:r>
            <w:rPr>
              <w:noProof/>
              <w:webHidden/>
            </w:rPr>
            <w:fldChar w:fldCharType="separate"/>
          </w:r>
          <w:ins w:id="34" w:author="Peter Hambly" w:date="2018-09-07T15:11:00Z">
            <w:r>
              <w:rPr>
                <w:noProof/>
                <w:webHidden/>
              </w:rPr>
              <w:t>5</w:t>
            </w:r>
          </w:ins>
          <w:ins w:id="35" w:author="Peter Hambly" w:date="2018-09-07T15:10:00Z">
            <w:r>
              <w:rPr>
                <w:noProof/>
                <w:webHidden/>
              </w:rPr>
              <w:fldChar w:fldCharType="end"/>
            </w:r>
            <w:r w:rsidRPr="00090FB2">
              <w:rPr>
                <w:rStyle w:val="Hyperlink"/>
                <w:noProof/>
              </w:rPr>
              <w:fldChar w:fldCharType="end"/>
            </w:r>
          </w:ins>
        </w:p>
        <w:p w14:paraId="739E4BDF" w14:textId="61624BBB" w:rsidR="00CA34AE" w:rsidRDefault="00CA34AE">
          <w:pPr>
            <w:pStyle w:val="TOC2"/>
            <w:tabs>
              <w:tab w:val="right" w:leader="dot" w:pos="10456"/>
            </w:tabs>
            <w:rPr>
              <w:ins w:id="36" w:author="Peter Hambly" w:date="2018-09-07T15:10:00Z"/>
              <w:rFonts w:eastAsiaTheme="minorEastAsia"/>
              <w:noProof/>
              <w:lang w:eastAsia="en-GB"/>
            </w:rPr>
          </w:pPr>
          <w:ins w:id="37"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"_Toc524096380"</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1.5 Export Capability</w:t>
            </w:r>
            <w:r>
              <w:rPr>
                <w:noProof/>
                <w:webHidden/>
              </w:rPr>
              <w:tab/>
            </w:r>
            <w:r>
              <w:rPr>
                <w:noProof/>
                <w:webHidden/>
              </w:rPr>
              <w:fldChar w:fldCharType="begin"/>
            </w:r>
            <w:r>
              <w:rPr>
                <w:noProof/>
                <w:webHidden/>
              </w:rPr>
              <w:instrText xml:space="preserve"> PAGEREF _Toc524096380 \h </w:instrText>
            </w:r>
            <w:r>
              <w:rPr>
                <w:noProof/>
                <w:webHidden/>
              </w:rPr>
            </w:r>
          </w:ins>
          <w:r>
            <w:rPr>
              <w:noProof/>
              <w:webHidden/>
            </w:rPr>
            <w:fldChar w:fldCharType="separate"/>
          </w:r>
          <w:ins w:id="38" w:author="Peter Hambly" w:date="2018-09-07T15:11:00Z">
            <w:r>
              <w:rPr>
                <w:noProof/>
                <w:webHidden/>
              </w:rPr>
              <w:t>6</w:t>
            </w:r>
          </w:ins>
          <w:ins w:id="39" w:author="Peter Hambly" w:date="2018-09-07T15:10:00Z">
            <w:r>
              <w:rPr>
                <w:noProof/>
                <w:webHidden/>
              </w:rPr>
              <w:fldChar w:fldCharType="end"/>
            </w:r>
            <w:r w:rsidRPr="00090FB2">
              <w:rPr>
                <w:rStyle w:val="Hyperlink"/>
                <w:noProof/>
              </w:rPr>
              <w:fldChar w:fldCharType="end"/>
            </w:r>
          </w:ins>
        </w:p>
        <w:p w14:paraId="1AD1A6FF" w14:textId="090AC830" w:rsidR="00CA34AE" w:rsidRDefault="00CA34AE">
          <w:pPr>
            <w:pStyle w:val="TOC2"/>
            <w:tabs>
              <w:tab w:val="right" w:leader="dot" w:pos="10456"/>
            </w:tabs>
            <w:rPr>
              <w:ins w:id="40" w:author="Peter Hambly" w:date="2018-09-07T15:10:00Z"/>
              <w:rFonts w:eastAsiaTheme="minorEastAsia"/>
              <w:noProof/>
              <w:lang w:eastAsia="en-GB"/>
            </w:rPr>
          </w:pPr>
          <w:ins w:id="41"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"_Toc524096381"</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1.6 Scope of this Manual</w:t>
            </w:r>
            <w:r>
              <w:rPr>
                <w:noProof/>
                <w:webHidden/>
              </w:rPr>
              <w:tab/>
            </w:r>
            <w:r>
              <w:rPr>
                <w:noProof/>
                <w:webHidden/>
              </w:rPr>
              <w:fldChar w:fldCharType="begin"/>
            </w:r>
            <w:r>
              <w:rPr>
                <w:noProof/>
                <w:webHidden/>
              </w:rPr>
              <w:instrText xml:space="preserve"> PAGEREF _Toc524096381 \h </w:instrText>
            </w:r>
            <w:r>
              <w:rPr>
                <w:noProof/>
                <w:webHidden/>
              </w:rPr>
            </w:r>
          </w:ins>
          <w:r>
            <w:rPr>
              <w:noProof/>
              <w:webHidden/>
            </w:rPr>
            <w:fldChar w:fldCharType="separate"/>
          </w:r>
          <w:ins w:id="42" w:author="Peter Hambly" w:date="2018-09-07T15:11:00Z">
            <w:r>
              <w:rPr>
                <w:noProof/>
                <w:webHidden/>
              </w:rPr>
              <w:t>6</w:t>
            </w:r>
          </w:ins>
          <w:ins w:id="43" w:author="Peter Hambly" w:date="2018-09-07T15:10:00Z">
            <w:r>
              <w:rPr>
                <w:noProof/>
                <w:webHidden/>
              </w:rPr>
              <w:fldChar w:fldCharType="end"/>
            </w:r>
            <w:r w:rsidRPr="00090FB2">
              <w:rPr>
                <w:rStyle w:val="Hyperlink"/>
                <w:noProof/>
              </w:rPr>
              <w:fldChar w:fldCharType="end"/>
            </w:r>
          </w:ins>
        </w:p>
        <w:p w14:paraId="78003736" w14:textId="2D9CF075" w:rsidR="00CA34AE" w:rsidRDefault="00CA34AE">
          <w:pPr>
            <w:pStyle w:val="TOC1"/>
            <w:tabs>
              <w:tab w:val="right" w:leader="dot" w:pos="10456"/>
            </w:tabs>
            <w:rPr>
              <w:ins w:id="44" w:author="Peter Hambly" w:date="2018-09-07T15:10:00Z"/>
              <w:rFonts w:eastAsiaTheme="minorEastAsia"/>
              <w:noProof/>
              <w:lang w:eastAsia="en-GB"/>
            </w:rPr>
          </w:pPr>
          <w:ins w:id="45"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"_Toc524096382"</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2. Background Considerations</w:t>
            </w:r>
            <w:r>
              <w:rPr>
                <w:noProof/>
                <w:webHidden/>
              </w:rPr>
              <w:tab/>
            </w:r>
            <w:r>
              <w:rPr>
                <w:noProof/>
                <w:webHidden/>
              </w:rPr>
              <w:fldChar w:fldCharType="begin"/>
            </w:r>
            <w:r>
              <w:rPr>
                <w:noProof/>
                <w:webHidden/>
              </w:rPr>
              <w:instrText xml:space="preserve"> PAGEREF _Toc524096382 \h </w:instrText>
            </w:r>
            <w:r>
              <w:rPr>
                <w:noProof/>
                <w:webHidden/>
              </w:rPr>
            </w:r>
          </w:ins>
          <w:r>
            <w:rPr>
              <w:noProof/>
              <w:webHidden/>
            </w:rPr>
            <w:fldChar w:fldCharType="separate"/>
          </w:r>
          <w:ins w:id="46" w:author="Peter Hambly" w:date="2018-09-07T15:11:00Z">
            <w:r>
              <w:rPr>
                <w:noProof/>
                <w:webHidden/>
              </w:rPr>
              <w:t>7</w:t>
            </w:r>
          </w:ins>
          <w:ins w:id="47" w:author="Peter Hambly" w:date="2018-09-07T15:10:00Z">
            <w:r>
              <w:rPr>
                <w:noProof/>
                <w:webHidden/>
              </w:rPr>
              <w:fldChar w:fldCharType="end"/>
            </w:r>
            <w:r w:rsidRPr="00090FB2">
              <w:rPr>
                <w:rStyle w:val="Hyperlink"/>
                <w:noProof/>
              </w:rPr>
              <w:fldChar w:fldCharType="end"/>
            </w:r>
          </w:ins>
        </w:p>
        <w:p w14:paraId="3B5303C2" w14:textId="3055427A" w:rsidR="00CA34AE" w:rsidRDefault="00CA34AE">
          <w:pPr>
            <w:pStyle w:val="TOC2"/>
            <w:tabs>
              <w:tab w:val="right" w:leader="dot" w:pos="10456"/>
            </w:tabs>
            <w:rPr>
              <w:ins w:id="48" w:author="Peter Hambly" w:date="2018-09-07T15:10:00Z"/>
              <w:rFonts w:eastAsiaTheme="minorEastAsia"/>
              <w:noProof/>
              <w:lang w:eastAsia="en-GB"/>
            </w:rPr>
          </w:pPr>
          <w:ins w:id="49"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"_Toc524096383"</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2.1 Disease mapping or risk analysis</w:t>
            </w:r>
            <w:r>
              <w:rPr>
                <w:noProof/>
                <w:webHidden/>
              </w:rPr>
              <w:tab/>
            </w:r>
            <w:r>
              <w:rPr>
                <w:noProof/>
                <w:webHidden/>
              </w:rPr>
              <w:fldChar w:fldCharType="begin"/>
            </w:r>
            <w:r>
              <w:rPr>
                <w:noProof/>
                <w:webHidden/>
              </w:rPr>
              <w:instrText xml:space="preserve"> PAGEREF _Toc524096383 \h </w:instrText>
            </w:r>
            <w:r>
              <w:rPr>
                <w:noProof/>
                <w:webHidden/>
              </w:rPr>
            </w:r>
          </w:ins>
          <w:r>
            <w:rPr>
              <w:noProof/>
              <w:webHidden/>
            </w:rPr>
            <w:fldChar w:fldCharType="separate"/>
          </w:r>
          <w:ins w:id="50" w:author="Peter Hambly" w:date="2018-09-07T15:11:00Z">
            <w:r>
              <w:rPr>
                <w:noProof/>
                <w:webHidden/>
              </w:rPr>
              <w:t>7</w:t>
            </w:r>
          </w:ins>
          <w:ins w:id="51" w:author="Peter Hambly" w:date="2018-09-07T15:10:00Z">
            <w:r>
              <w:rPr>
                <w:noProof/>
                <w:webHidden/>
              </w:rPr>
              <w:fldChar w:fldCharType="end"/>
            </w:r>
            <w:r w:rsidRPr="00090FB2">
              <w:rPr>
                <w:rStyle w:val="Hyperlink"/>
                <w:noProof/>
              </w:rPr>
              <w:fldChar w:fldCharType="end"/>
            </w:r>
          </w:ins>
        </w:p>
        <w:p w14:paraId="7AC40E1A" w14:textId="3472C117" w:rsidR="00CA34AE" w:rsidRDefault="00CA34AE">
          <w:pPr>
            <w:pStyle w:val="TOC2"/>
            <w:tabs>
              <w:tab w:val="right" w:leader="dot" w:pos="10456"/>
            </w:tabs>
            <w:rPr>
              <w:ins w:id="52" w:author="Peter Hambly" w:date="2018-09-07T15:10:00Z"/>
              <w:rFonts w:eastAsiaTheme="minorEastAsia"/>
              <w:noProof/>
              <w:lang w:eastAsia="en-GB"/>
            </w:rPr>
          </w:pPr>
          <w:ins w:id="53"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"_Toc524096384"</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2.2 Geographical data issues</w:t>
            </w:r>
            <w:r>
              <w:rPr>
                <w:noProof/>
                <w:webHidden/>
              </w:rPr>
              <w:tab/>
            </w:r>
            <w:r>
              <w:rPr>
                <w:noProof/>
                <w:webHidden/>
              </w:rPr>
              <w:fldChar w:fldCharType="begin"/>
            </w:r>
            <w:r>
              <w:rPr>
                <w:noProof/>
                <w:webHidden/>
              </w:rPr>
              <w:instrText xml:space="preserve"> PAGEREF _Toc524096384 \h </w:instrText>
            </w:r>
            <w:r>
              <w:rPr>
                <w:noProof/>
                <w:webHidden/>
              </w:rPr>
            </w:r>
          </w:ins>
          <w:r>
            <w:rPr>
              <w:noProof/>
              <w:webHidden/>
            </w:rPr>
            <w:fldChar w:fldCharType="separate"/>
          </w:r>
          <w:ins w:id="54" w:author="Peter Hambly" w:date="2018-09-07T15:11:00Z">
            <w:r>
              <w:rPr>
                <w:noProof/>
                <w:webHidden/>
              </w:rPr>
              <w:t>8</w:t>
            </w:r>
          </w:ins>
          <w:ins w:id="55" w:author="Peter Hambly" w:date="2018-09-07T15:10:00Z">
            <w:r>
              <w:rPr>
                <w:noProof/>
                <w:webHidden/>
              </w:rPr>
              <w:fldChar w:fldCharType="end"/>
            </w:r>
            <w:r w:rsidRPr="00090FB2">
              <w:rPr>
                <w:rStyle w:val="Hyperlink"/>
                <w:noProof/>
              </w:rPr>
              <w:fldChar w:fldCharType="end"/>
            </w:r>
          </w:ins>
        </w:p>
        <w:p w14:paraId="4E5DF979" w14:textId="3D12E08C" w:rsidR="00CA34AE" w:rsidRDefault="00CA34AE">
          <w:pPr>
            <w:pStyle w:val="TOC2"/>
            <w:tabs>
              <w:tab w:val="right" w:leader="dot" w:pos="10456"/>
            </w:tabs>
            <w:rPr>
              <w:ins w:id="56" w:author="Peter Hambly" w:date="2018-09-07T15:10:00Z"/>
              <w:rFonts w:eastAsiaTheme="minorEastAsia"/>
              <w:noProof/>
              <w:lang w:eastAsia="en-GB"/>
            </w:rPr>
          </w:pPr>
          <w:ins w:id="57"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"_Toc524096385"</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2.3 Health and population database issues</w:t>
            </w:r>
            <w:r>
              <w:rPr>
                <w:noProof/>
                <w:webHidden/>
              </w:rPr>
              <w:tab/>
            </w:r>
            <w:r>
              <w:rPr>
                <w:noProof/>
                <w:webHidden/>
              </w:rPr>
              <w:fldChar w:fldCharType="begin"/>
            </w:r>
            <w:r>
              <w:rPr>
                <w:noProof/>
                <w:webHidden/>
              </w:rPr>
              <w:instrText xml:space="preserve"> PAGEREF _Toc524096385 \h </w:instrText>
            </w:r>
            <w:r>
              <w:rPr>
                <w:noProof/>
                <w:webHidden/>
              </w:rPr>
            </w:r>
          </w:ins>
          <w:r>
            <w:rPr>
              <w:noProof/>
              <w:webHidden/>
            </w:rPr>
            <w:fldChar w:fldCharType="separate"/>
          </w:r>
          <w:ins w:id="58" w:author="Peter Hambly" w:date="2018-09-07T15:11:00Z">
            <w:r>
              <w:rPr>
                <w:noProof/>
                <w:webHidden/>
              </w:rPr>
              <w:t>8</w:t>
            </w:r>
          </w:ins>
          <w:ins w:id="59" w:author="Peter Hambly" w:date="2018-09-07T15:10:00Z">
            <w:r>
              <w:rPr>
                <w:noProof/>
                <w:webHidden/>
              </w:rPr>
              <w:fldChar w:fldCharType="end"/>
            </w:r>
            <w:r w:rsidRPr="00090FB2">
              <w:rPr>
                <w:rStyle w:val="Hyperlink"/>
                <w:noProof/>
              </w:rPr>
              <w:fldChar w:fldCharType="end"/>
            </w:r>
          </w:ins>
        </w:p>
        <w:p w14:paraId="063884E1" w14:textId="00D0750C" w:rsidR="00CA34AE" w:rsidRDefault="00CA34AE">
          <w:pPr>
            <w:pStyle w:val="TOC2"/>
            <w:tabs>
              <w:tab w:val="right" w:leader="dot" w:pos="10456"/>
            </w:tabs>
            <w:rPr>
              <w:ins w:id="60" w:author="Peter Hambly" w:date="2018-09-07T15:10:00Z"/>
              <w:rFonts w:eastAsiaTheme="minorEastAsia"/>
              <w:noProof/>
              <w:lang w:eastAsia="en-GB"/>
            </w:rPr>
          </w:pPr>
          <w:ins w:id="61"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"_Toc524096386"</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2.4 Exposure data</w:t>
            </w:r>
            <w:r>
              <w:rPr>
                <w:noProof/>
                <w:webHidden/>
              </w:rPr>
              <w:tab/>
            </w:r>
            <w:r>
              <w:rPr>
                <w:noProof/>
                <w:webHidden/>
              </w:rPr>
              <w:fldChar w:fldCharType="begin"/>
            </w:r>
            <w:r>
              <w:rPr>
                <w:noProof/>
                <w:webHidden/>
              </w:rPr>
              <w:instrText xml:space="preserve"> PAGEREF _Toc524096386 \h </w:instrText>
            </w:r>
            <w:r>
              <w:rPr>
                <w:noProof/>
                <w:webHidden/>
              </w:rPr>
            </w:r>
          </w:ins>
          <w:r>
            <w:rPr>
              <w:noProof/>
              <w:webHidden/>
            </w:rPr>
            <w:fldChar w:fldCharType="separate"/>
          </w:r>
          <w:ins w:id="62" w:author="Peter Hambly" w:date="2018-09-07T15:11:00Z">
            <w:r>
              <w:rPr>
                <w:noProof/>
                <w:webHidden/>
              </w:rPr>
              <w:t>8</w:t>
            </w:r>
          </w:ins>
          <w:ins w:id="63" w:author="Peter Hambly" w:date="2018-09-07T15:10:00Z">
            <w:r>
              <w:rPr>
                <w:noProof/>
                <w:webHidden/>
              </w:rPr>
              <w:fldChar w:fldCharType="end"/>
            </w:r>
            <w:r w:rsidRPr="00090FB2">
              <w:rPr>
                <w:rStyle w:val="Hyperlink"/>
                <w:noProof/>
              </w:rPr>
              <w:fldChar w:fldCharType="end"/>
            </w:r>
          </w:ins>
        </w:p>
        <w:p w14:paraId="414E711F" w14:textId="6963B9EA" w:rsidR="00CA34AE" w:rsidRDefault="00CA34AE">
          <w:pPr>
            <w:pStyle w:val="TOC2"/>
            <w:tabs>
              <w:tab w:val="right" w:leader="dot" w:pos="10456"/>
            </w:tabs>
            <w:rPr>
              <w:ins w:id="64" w:author="Peter Hambly" w:date="2018-09-07T15:10:00Z"/>
              <w:rFonts w:eastAsiaTheme="minorEastAsia"/>
              <w:noProof/>
              <w:lang w:eastAsia="en-GB"/>
            </w:rPr>
          </w:pPr>
          <w:ins w:id="65"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"_Toc524096387"</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2.5 Statistics</w:t>
            </w:r>
            <w:r>
              <w:rPr>
                <w:noProof/>
                <w:webHidden/>
              </w:rPr>
              <w:tab/>
            </w:r>
            <w:r>
              <w:rPr>
                <w:noProof/>
                <w:webHidden/>
              </w:rPr>
              <w:fldChar w:fldCharType="begin"/>
            </w:r>
            <w:r>
              <w:rPr>
                <w:noProof/>
                <w:webHidden/>
              </w:rPr>
              <w:instrText xml:space="preserve"> PAGEREF _Toc524096387 \h </w:instrText>
            </w:r>
            <w:r>
              <w:rPr>
                <w:noProof/>
                <w:webHidden/>
              </w:rPr>
            </w:r>
          </w:ins>
          <w:r>
            <w:rPr>
              <w:noProof/>
              <w:webHidden/>
            </w:rPr>
            <w:fldChar w:fldCharType="separate"/>
          </w:r>
          <w:ins w:id="66" w:author="Peter Hambly" w:date="2018-09-07T15:11:00Z">
            <w:r>
              <w:rPr>
                <w:noProof/>
                <w:webHidden/>
              </w:rPr>
              <w:t>8</w:t>
            </w:r>
          </w:ins>
          <w:ins w:id="67" w:author="Peter Hambly" w:date="2018-09-07T15:10:00Z">
            <w:r>
              <w:rPr>
                <w:noProof/>
                <w:webHidden/>
              </w:rPr>
              <w:fldChar w:fldCharType="end"/>
            </w:r>
            <w:r w:rsidRPr="00090FB2">
              <w:rPr>
                <w:rStyle w:val="Hyperlink"/>
                <w:noProof/>
              </w:rPr>
              <w:fldChar w:fldCharType="end"/>
            </w:r>
          </w:ins>
        </w:p>
        <w:p w14:paraId="795693BE" w14:textId="03D2B8B7" w:rsidR="00CA34AE" w:rsidRDefault="00CA34AE">
          <w:pPr>
            <w:pStyle w:val="TOC2"/>
            <w:tabs>
              <w:tab w:val="right" w:leader="dot" w:pos="10456"/>
            </w:tabs>
            <w:rPr>
              <w:ins w:id="68" w:author="Peter Hambly" w:date="2018-09-07T15:10:00Z"/>
              <w:rFonts w:eastAsiaTheme="minorEastAsia"/>
              <w:noProof/>
              <w:lang w:eastAsia="en-GB"/>
            </w:rPr>
          </w:pPr>
          <w:ins w:id="69"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"_Toc524096388"</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2.6 Interpretation and Limitations</w:t>
            </w:r>
            <w:r>
              <w:rPr>
                <w:noProof/>
                <w:webHidden/>
              </w:rPr>
              <w:tab/>
            </w:r>
            <w:r>
              <w:rPr>
                <w:noProof/>
                <w:webHidden/>
              </w:rPr>
              <w:fldChar w:fldCharType="begin"/>
            </w:r>
            <w:r>
              <w:rPr>
                <w:noProof/>
                <w:webHidden/>
              </w:rPr>
              <w:instrText xml:space="preserve"> PAGEREF _Toc524096388 \h </w:instrText>
            </w:r>
            <w:r>
              <w:rPr>
                <w:noProof/>
                <w:webHidden/>
              </w:rPr>
            </w:r>
          </w:ins>
          <w:r>
            <w:rPr>
              <w:noProof/>
              <w:webHidden/>
            </w:rPr>
            <w:fldChar w:fldCharType="separate"/>
          </w:r>
          <w:ins w:id="70" w:author="Peter Hambly" w:date="2018-09-07T15:11:00Z">
            <w:r>
              <w:rPr>
                <w:noProof/>
                <w:webHidden/>
              </w:rPr>
              <w:t>9</w:t>
            </w:r>
          </w:ins>
          <w:ins w:id="71" w:author="Peter Hambly" w:date="2018-09-07T15:10:00Z">
            <w:r>
              <w:rPr>
                <w:noProof/>
                <w:webHidden/>
              </w:rPr>
              <w:fldChar w:fldCharType="end"/>
            </w:r>
            <w:r w:rsidRPr="00090FB2">
              <w:rPr>
                <w:rStyle w:val="Hyperlink"/>
                <w:noProof/>
              </w:rPr>
              <w:fldChar w:fldCharType="end"/>
            </w:r>
          </w:ins>
        </w:p>
        <w:p w14:paraId="096EC5EE" w14:textId="48A3586D" w:rsidR="00CA34AE" w:rsidRDefault="00CA34AE">
          <w:pPr>
            <w:pStyle w:val="TOC2"/>
            <w:tabs>
              <w:tab w:val="right" w:leader="dot" w:pos="10456"/>
            </w:tabs>
            <w:rPr>
              <w:ins w:id="72" w:author="Peter Hambly" w:date="2018-09-07T15:10:00Z"/>
              <w:rFonts w:eastAsiaTheme="minorEastAsia"/>
              <w:noProof/>
              <w:lang w:eastAsia="en-GB"/>
            </w:rPr>
          </w:pPr>
          <w:ins w:id="73"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"_Toc524096389"</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2.7 References</w:t>
            </w:r>
            <w:r>
              <w:rPr>
                <w:noProof/>
                <w:webHidden/>
              </w:rPr>
              <w:tab/>
            </w:r>
            <w:r>
              <w:rPr>
                <w:noProof/>
                <w:webHidden/>
              </w:rPr>
              <w:fldChar w:fldCharType="begin"/>
            </w:r>
            <w:r>
              <w:rPr>
                <w:noProof/>
                <w:webHidden/>
              </w:rPr>
              <w:instrText xml:space="preserve"> PAGEREF _Toc524096389 \h </w:instrText>
            </w:r>
            <w:r>
              <w:rPr>
                <w:noProof/>
                <w:webHidden/>
              </w:rPr>
            </w:r>
          </w:ins>
          <w:r>
            <w:rPr>
              <w:noProof/>
              <w:webHidden/>
            </w:rPr>
            <w:fldChar w:fldCharType="separate"/>
          </w:r>
          <w:ins w:id="74" w:author="Peter Hambly" w:date="2018-09-07T15:11:00Z">
            <w:r>
              <w:rPr>
                <w:noProof/>
                <w:webHidden/>
              </w:rPr>
              <w:t>10</w:t>
            </w:r>
          </w:ins>
          <w:ins w:id="75" w:author="Peter Hambly" w:date="2018-09-07T15:10:00Z">
            <w:r>
              <w:rPr>
                <w:noProof/>
                <w:webHidden/>
              </w:rPr>
              <w:fldChar w:fldCharType="end"/>
            </w:r>
            <w:r w:rsidRPr="00090FB2">
              <w:rPr>
                <w:rStyle w:val="Hyperlink"/>
                <w:noProof/>
              </w:rPr>
              <w:fldChar w:fldCharType="end"/>
            </w:r>
          </w:ins>
        </w:p>
        <w:p w14:paraId="79ABF022" w14:textId="0FDBBD07" w:rsidR="00CA34AE" w:rsidRDefault="00CA34AE">
          <w:pPr>
            <w:pStyle w:val="TOC1"/>
            <w:tabs>
              <w:tab w:val="right" w:leader="dot" w:pos="10456"/>
            </w:tabs>
            <w:rPr>
              <w:ins w:id="76" w:author="Peter Hambly" w:date="2018-09-07T15:10:00Z"/>
              <w:rFonts w:eastAsiaTheme="minorEastAsia"/>
              <w:noProof/>
              <w:lang w:eastAsia="en-GB"/>
            </w:rPr>
          </w:pPr>
          <w:ins w:id="77"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"_Toc524096390"</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3. Starting up</w:t>
            </w:r>
            <w:r>
              <w:rPr>
                <w:noProof/>
                <w:webHidden/>
              </w:rPr>
              <w:tab/>
            </w:r>
            <w:r>
              <w:rPr>
                <w:noProof/>
                <w:webHidden/>
              </w:rPr>
              <w:fldChar w:fldCharType="begin"/>
            </w:r>
            <w:r>
              <w:rPr>
                <w:noProof/>
                <w:webHidden/>
              </w:rPr>
              <w:instrText xml:space="preserve"> PAGEREF _Toc524096390 \h </w:instrText>
            </w:r>
            <w:r>
              <w:rPr>
                <w:noProof/>
                <w:webHidden/>
              </w:rPr>
            </w:r>
          </w:ins>
          <w:r>
            <w:rPr>
              <w:noProof/>
              <w:webHidden/>
            </w:rPr>
            <w:fldChar w:fldCharType="separate"/>
          </w:r>
          <w:ins w:id="78" w:author="Peter Hambly" w:date="2018-09-07T15:11:00Z">
            <w:r>
              <w:rPr>
                <w:noProof/>
                <w:webHidden/>
              </w:rPr>
              <w:t>11</w:t>
            </w:r>
          </w:ins>
          <w:ins w:id="79" w:author="Peter Hambly" w:date="2018-09-07T15:10:00Z">
            <w:r>
              <w:rPr>
                <w:noProof/>
                <w:webHidden/>
              </w:rPr>
              <w:fldChar w:fldCharType="end"/>
            </w:r>
            <w:r w:rsidRPr="00090FB2">
              <w:rPr>
                <w:rStyle w:val="Hyperlink"/>
                <w:noProof/>
              </w:rPr>
              <w:fldChar w:fldCharType="end"/>
            </w:r>
          </w:ins>
        </w:p>
        <w:p w14:paraId="54283CCA" w14:textId="2E542BAF" w:rsidR="00CA34AE" w:rsidRDefault="00CA34AE">
          <w:pPr>
            <w:pStyle w:val="TOC2"/>
            <w:tabs>
              <w:tab w:val="right" w:leader="dot" w:pos="10456"/>
            </w:tabs>
            <w:rPr>
              <w:ins w:id="80" w:author="Peter Hambly" w:date="2018-09-07T15:10:00Z"/>
              <w:rFonts w:eastAsiaTheme="minorEastAsia"/>
              <w:noProof/>
              <w:lang w:eastAsia="en-GB"/>
            </w:rPr>
          </w:pPr>
          <w:ins w:id="81"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"_Toc524096391"</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3.1 Test data</w:t>
            </w:r>
            <w:r>
              <w:rPr>
                <w:noProof/>
                <w:webHidden/>
              </w:rPr>
              <w:tab/>
            </w:r>
            <w:r>
              <w:rPr>
                <w:noProof/>
                <w:webHidden/>
              </w:rPr>
              <w:fldChar w:fldCharType="begin"/>
            </w:r>
            <w:r>
              <w:rPr>
                <w:noProof/>
                <w:webHidden/>
              </w:rPr>
              <w:instrText xml:space="preserve"> PAGEREF _Toc524096391 \h </w:instrText>
            </w:r>
            <w:r>
              <w:rPr>
                <w:noProof/>
                <w:webHidden/>
              </w:rPr>
            </w:r>
          </w:ins>
          <w:r>
            <w:rPr>
              <w:noProof/>
              <w:webHidden/>
            </w:rPr>
            <w:fldChar w:fldCharType="separate"/>
          </w:r>
          <w:ins w:id="82" w:author="Peter Hambly" w:date="2018-09-07T15:11:00Z">
            <w:r>
              <w:rPr>
                <w:noProof/>
                <w:webHidden/>
              </w:rPr>
              <w:t>11</w:t>
            </w:r>
          </w:ins>
          <w:ins w:id="83" w:author="Peter Hambly" w:date="2018-09-07T15:10:00Z">
            <w:r>
              <w:rPr>
                <w:noProof/>
                <w:webHidden/>
              </w:rPr>
              <w:fldChar w:fldCharType="end"/>
            </w:r>
            <w:r w:rsidRPr="00090FB2">
              <w:rPr>
                <w:rStyle w:val="Hyperlink"/>
                <w:noProof/>
              </w:rPr>
              <w:fldChar w:fldCharType="end"/>
            </w:r>
          </w:ins>
        </w:p>
        <w:p w14:paraId="26B0F5B7" w14:textId="5AB3C3AF" w:rsidR="00CA34AE" w:rsidRDefault="00CA34AE">
          <w:pPr>
            <w:pStyle w:val="TOC2"/>
            <w:tabs>
              <w:tab w:val="right" w:leader="dot" w:pos="10456"/>
            </w:tabs>
            <w:rPr>
              <w:ins w:id="84" w:author="Peter Hambly" w:date="2018-09-07T15:10:00Z"/>
              <w:rFonts w:eastAsiaTheme="minorEastAsia"/>
              <w:noProof/>
              <w:lang w:eastAsia="en-GB"/>
            </w:rPr>
          </w:pPr>
          <w:ins w:id="85"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"_Toc524096392"</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3.2 Logging in</w:t>
            </w:r>
            <w:r>
              <w:rPr>
                <w:noProof/>
                <w:webHidden/>
              </w:rPr>
              <w:tab/>
            </w:r>
            <w:r>
              <w:rPr>
                <w:noProof/>
                <w:webHidden/>
              </w:rPr>
              <w:fldChar w:fldCharType="begin"/>
            </w:r>
            <w:r>
              <w:rPr>
                <w:noProof/>
                <w:webHidden/>
              </w:rPr>
              <w:instrText xml:space="preserve"> PAGEREF _Toc524096392 \h </w:instrText>
            </w:r>
            <w:r>
              <w:rPr>
                <w:noProof/>
                <w:webHidden/>
              </w:rPr>
            </w:r>
          </w:ins>
          <w:r>
            <w:rPr>
              <w:noProof/>
              <w:webHidden/>
            </w:rPr>
            <w:fldChar w:fldCharType="separate"/>
          </w:r>
          <w:ins w:id="86" w:author="Peter Hambly" w:date="2018-09-07T15:11:00Z">
            <w:r>
              <w:rPr>
                <w:noProof/>
                <w:webHidden/>
              </w:rPr>
              <w:t>12</w:t>
            </w:r>
          </w:ins>
          <w:ins w:id="87" w:author="Peter Hambly" w:date="2018-09-07T15:10:00Z">
            <w:r>
              <w:rPr>
                <w:noProof/>
                <w:webHidden/>
              </w:rPr>
              <w:fldChar w:fldCharType="end"/>
            </w:r>
            <w:r w:rsidRPr="00090FB2">
              <w:rPr>
                <w:rStyle w:val="Hyperlink"/>
                <w:noProof/>
              </w:rPr>
              <w:fldChar w:fldCharType="end"/>
            </w:r>
          </w:ins>
        </w:p>
        <w:p w14:paraId="6DCF2945" w14:textId="310AACDF" w:rsidR="00CA34AE" w:rsidRDefault="00CA34AE">
          <w:pPr>
            <w:pStyle w:val="TOC2"/>
            <w:tabs>
              <w:tab w:val="right" w:leader="dot" w:pos="10456"/>
            </w:tabs>
            <w:rPr>
              <w:ins w:id="88" w:author="Peter Hambly" w:date="2018-09-07T15:10:00Z"/>
              <w:rFonts w:eastAsiaTheme="minorEastAsia"/>
              <w:noProof/>
              <w:lang w:eastAsia="en-GB"/>
            </w:rPr>
          </w:pPr>
          <w:ins w:id="89"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"_Toc524096393"</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3.3 RIF mapping tools</w:t>
            </w:r>
            <w:r>
              <w:rPr>
                <w:noProof/>
                <w:webHidden/>
              </w:rPr>
              <w:tab/>
            </w:r>
            <w:r>
              <w:rPr>
                <w:noProof/>
                <w:webHidden/>
              </w:rPr>
              <w:fldChar w:fldCharType="begin"/>
            </w:r>
            <w:r>
              <w:rPr>
                <w:noProof/>
                <w:webHidden/>
              </w:rPr>
              <w:instrText xml:space="preserve"> PAGEREF _Toc524096393 \h </w:instrText>
            </w:r>
            <w:r>
              <w:rPr>
                <w:noProof/>
                <w:webHidden/>
              </w:rPr>
            </w:r>
          </w:ins>
          <w:r>
            <w:rPr>
              <w:noProof/>
              <w:webHidden/>
            </w:rPr>
            <w:fldChar w:fldCharType="separate"/>
          </w:r>
          <w:ins w:id="90" w:author="Peter Hambly" w:date="2018-09-07T15:11:00Z">
            <w:r>
              <w:rPr>
                <w:noProof/>
                <w:webHidden/>
              </w:rPr>
              <w:t>12</w:t>
            </w:r>
          </w:ins>
          <w:ins w:id="91" w:author="Peter Hambly" w:date="2018-09-07T15:10:00Z">
            <w:r>
              <w:rPr>
                <w:noProof/>
                <w:webHidden/>
              </w:rPr>
              <w:fldChar w:fldCharType="end"/>
            </w:r>
            <w:r w:rsidRPr="00090FB2">
              <w:rPr>
                <w:rStyle w:val="Hyperlink"/>
                <w:noProof/>
              </w:rPr>
              <w:fldChar w:fldCharType="end"/>
            </w:r>
          </w:ins>
        </w:p>
        <w:p w14:paraId="3F6F3A52" w14:textId="0B272E46" w:rsidR="00CA34AE" w:rsidRDefault="00CA34AE">
          <w:pPr>
            <w:pStyle w:val="TOC1"/>
            <w:tabs>
              <w:tab w:val="right" w:leader="dot" w:pos="10456"/>
            </w:tabs>
            <w:rPr>
              <w:ins w:id="92" w:author="Peter Hambly" w:date="2018-09-07T15:10:00Z"/>
              <w:rFonts w:eastAsiaTheme="minorEastAsia"/>
              <w:noProof/>
              <w:lang w:eastAsia="en-GB"/>
            </w:rPr>
          </w:pPr>
          <w:ins w:id="93"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"_Toc524096394"</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4. Running a new RIF study</w:t>
            </w:r>
            <w:r>
              <w:rPr>
                <w:noProof/>
                <w:webHidden/>
              </w:rPr>
              <w:tab/>
            </w:r>
            <w:r>
              <w:rPr>
                <w:noProof/>
                <w:webHidden/>
              </w:rPr>
              <w:fldChar w:fldCharType="begin"/>
            </w:r>
            <w:r>
              <w:rPr>
                <w:noProof/>
                <w:webHidden/>
              </w:rPr>
              <w:instrText xml:space="preserve"> PAGEREF _Toc524096394 \h </w:instrText>
            </w:r>
            <w:r>
              <w:rPr>
                <w:noProof/>
                <w:webHidden/>
              </w:rPr>
            </w:r>
          </w:ins>
          <w:r>
            <w:rPr>
              <w:noProof/>
              <w:webHidden/>
            </w:rPr>
            <w:fldChar w:fldCharType="separate"/>
          </w:r>
          <w:ins w:id="94" w:author="Peter Hambly" w:date="2018-09-07T15:11:00Z">
            <w:r>
              <w:rPr>
                <w:noProof/>
                <w:webHidden/>
              </w:rPr>
              <w:t>13</w:t>
            </w:r>
          </w:ins>
          <w:ins w:id="95" w:author="Peter Hambly" w:date="2018-09-07T15:10:00Z">
            <w:r>
              <w:rPr>
                <w:noProof/>
                <w:webHidden/>
              </w:rPr>
              <w:fldChar w:fldCharType="end"/>
            </w:r>
            <w:r w:rsidRPr="00090FB2">
              <w:rPr>
                <w:rStyle w:val="Hyperlink"/>
                <w:noProof/>
              </w:rPr>
              <w:fldChar w:fldCharType="end"/>
            </w:r>
          </w:ins>
        </w:p>
        <w:p w14:paraId="291D382D" w14:textId="6497ADE7" w:rsidR="00CA34AE" w:rsidRDefault="00CA34AE">
          <w:pPr>
            <w:pStyle w:val="TOC2"/>
            <w:tabs>
              <w:tab w:val="right" w:leader="dot" w:pos="10456"/>
            </w:tabs>
            <w:rPr>
              <w:ins w:id="96" w:author="Peter Hambly" w:date="2018-09-07T15:10:00Z"/>
              <w:rFonts w:eastAsiaTheme="minorEastAsia"/>
              <w:noProof/>
              <w:lang w:eastAsia="en-GB"/>
            </w:rPr>
          </w:pPr>
          <w:ins w:id="97"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"_Toc524096395"</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4.1 Study details</w:t>
            </w:r>
            <w:r>
              <w:rPr>
                <w:noProof/>
                <w:webHidden/>
              </w:rPr>
              <w:tab/>
            </w:r>
            <w:r>
              <w:rPr>
                <w:noProof/>
                <w:webHidden/>
              </w:rPr>
              <w:fldChar w:fldCharType="begin"/>
            </w:r>
            <w:r>
              <w:rPr>
                <w:noProof/>
                <w:webHidden/>
              </w:rPr>
              <w:instrText xml:space="preserve"> PAGEREF _Toc524096395 \h </w:instrText>
            </w:r>
            <w:r>
              <w:rPr>
                <w:noProof/>
                <w:webHidden/>
              </w:rPr>
            </w:r>
          </w:ins>
          <w:r>
            <w:rPr>
              <w:noProof/>
              <w:webHidden/>
            </w:rPr>
            <w:fldChar w:fldCharType="separate"/>
          </w:r>
          <w:ins w:id="98" w:author="Peter Hambly" w:date="2018-09-07T15:11:00Z">
            <w:r>
              <w:rPr>
                <w:noProof/>
                <w:webHidden/>
              </w:rPr>
              <w:t>14</w:t>
            </w:r>
          </w:ins>
          <w:ins w:id="99" w:author="Peter Hambly" w:date="2018-09-07T15:10:00Z">
            <w:r>
              <w:rPr>
                <w:noProof/>
                <w:webHidden/>
              </w:rPr>
              <w:fldChar w:fldCharType="end"/>
            </w:r>
            <w:r w:rsidRPr="00090FB2">
              <w:rPr>
                <w:rStyle w:val="Hyperlink"/>
                <w:noProof/>
              </w:rPr>
              <w:fldChar w:fldCharType="end"/>
            </w:r>
          </w:ins>
        </w:p>
        <w:p w14:paraId="6100EEC3" w14:textId="105AAEB8" w:rsidR="00CA34AE" w:rsidRDefault="00CA34AE">
          <w:pPr>
            <w:pStyle w:val="TOC2"/>
            <w:tabs>
              <w:tab w:val="right" w:leader="dot" w:pos="10456"/>
            </w:tabs>
            <w:rPr>
              <w:ins w:id="100" w:author="Peter Hambly" w:date="2018-09-07T15:10:00Z"/>
              <w:rFonts w:eastAsiaTheme="minorEastAsia"/>
              <w:noProof/>
              <w:lang w:eastAsia="en-GB"/>
            </w:rPr>
          </w:pPr>
          <w:ins w:id="101"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"_Toc524096396"</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4.2 Study area</w:t>
            </w:r>
            <w:r>
              <w:rPr>
                <w:noProof/>
                <w:webHidden/>
              </w:rPr>
              <w:tab/>
            </w:r>
            <w:r>
              <w:rPr>
                <w:noProof/>
                <w:webHidden/>
              </w:rPr>
              <w:fldChar w:fldCharType="begin"/>
            </w:r>
            <w:r>
              <w:rPr>
                <w:noProof/>
                <w:webHidden/>
              </w:rPr>
              <w:instrText xml:space="preserve"> PAGEREF _Toc524096396 \h </w:instrText>
            </w:r>
            <w:r>
              <w:rPr>
                <w:noProof/>
                <w:webHidden/>
              </w:rPr>
            </w:r>
          </w:ins>
          <w:r>
            <w:rPr>
              <w:noProof/>
              <w:webHidden/>
            </w:rPr>
            <w:fldChar w:fldCharType="separate"/>
          </w:r>
          <w:ins w:id="102" w:author="Peter Hambly" w:date="2018-09-07T15:11:00Z">
            <w:r>
              <w:rPr>
                <w:noProof/>
                <w:webHidden/>
              </w:rPr>
              <w:t>14</w:t>
            </w:r>
          </w:ins>
          <w:ins w:id="103" w:author="Peter Hambly" w:date="2018-09-07T15:10:00Z">
            <w:r>
              <w:rPr>
                <w:noProof/>
                <w:webHidden/>
              </w:rPr>
              <w:fldChar w:fldCharType="end"/>
            </w:r>
            <w:r w:rsidRPr="00090FB2">
              <w:rPr>
                <w:rStyle w:val="Hyperlink"/>
                <w:noProof/>
              </w:rPr>
              <w:fldChar w:fldCharType="end"/>
            </w:r>
          </w:ins>
        </w:p>
        <w:p w14:paraId="7BD49590" w14:textId="118487E9" w:rsidR="00CA34AE" w:rsidRDefault="00CA34AE">
          <w:pPr>
            <w:pStyle w:val="TOC2"/>
            <w:tabs>
              <w:tab w:val="right" w:leader="dot" w:pos="10456"/>
            </w:tabs>
            <w:rPr>
              <w:ins w:id="104" w:author="Peter Hambly" w:date="2018-09-07T15:10:00Z"/>
              <w:rFonts w:eastAsiaTheme="minorEastAsia"/>
              <w:noProof/>
              <w:lang w:eastAsia="en-GB"/>
            </w:rPr>
          </w:pPr>
          <w:ins w:id="105"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"_Toc524096397"</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4.3 Comparison area</w:t>
            </w:r>
            <w:r>
              <w:rPr>
                <w:noProof/>
                <w:webHidden/>
              </w:rPr>
              <w:tab/>
            </w:r>
            <w:r>
              <w:rPr>
                <w:noProof/>
                <w:webHidden/>
              </w:rPr>
              <w:fldChar w:fldCharType="begin"/>
            </w:r>
            <w:r>
              <w:rPr>
                <w:noProof/>
                <w:webHidden/>
              </w:rPr>
              <w:instrText xml:space="preserve"> PAGEREF _Toc524096397 \h </w:instrText>
            </w:r>
            <w:r>
              <w:rPr>
                <w:noProof/>
                <w:webHidden/>
              </w:rPr>
            </w:r>
          </w:ins>
          <w:r>
            <w:rPr>
              <w:noProof/>
              <w:webHidden/>
            </w:rPr>
            <w:fldChar w:fldCharType="separate"/>
          </w:r>
          <w:ins w:id="106" w:author="Peter Hambly" w:date="2018-09-07T15:11:00Z">
            <w:r>
              <w:rPr>
                <w:noProof/>
                <w:webHidden/>
              </w:rPr>
              <w:t>17</w:t>
            </w:r>
          </w:ins>
          <w:ins w:id="107" w:author="Peter Hambly" w:date="2018-09-07T15:10:00Z">
            <w:r>
              <w:rPr>
                <w:noProof/>
                <w:webHidden/>
              </w:rPr>
              <w:fldChar w:fldCharType="end"/>
            </w:r>
            <w:r w:rsidRPr="00090FB2">
              <w:rPr>
                <w:rStyle w:val="Hyperlink"/>
                <w:noProof/>
              </w:rPr>
              <w:fldChar w:fldCharType="end"/>
            </w:r>
          </w:ins>
        </w:p>
        <w:p w14:paraId="257AB6A4" w14:textId="5D4341AE" w:rsidR="00CA34AE" w:rsidRDefault="00CA34AE">
          <w:pPr>
            <w:pStyle w:val="TOC2"/>
            <w:tabs>
              <w:tab w:val="right" w:leader="dot" w:pos="10456"/>
            </w:tabs>
            <w:rPr>
              <w:ins w:id="108" w:author="Peter Hambly" w:date="2018-09-07T15:10:00Z"/>
              <w:rFonts w:eastAsiaTheme="minorEastAsia"/>
              <w:noProof/>
              <w:lang w:eastAsia="en-GB"/>
            </w:rPr>
          </w:pPr>
          <w:ins w:id="109"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"_Toc524096398"</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4.4 Investigation parameters</w:t>
            </w:r>
            <w:r>
              <w:rPr>
                <w:noProof/>
                <w:webHidden/>
              </w:rPr>
              <w:tab/>
            </w:r>
            <w:r>
              <w:rPr>
                <w:noProof/>
                <w:webHidden/>
              </w:rPr>
              <w:fldChar w:fldCharType="begin"/>
            </w:r>
            <w:r>
              <w:rPr>
                <w:noProof/>
                <w:webHidden/>
              </w:rPr>
              <w:instrText xml:space="preserve"> PAGEREF _Toc524096398 \h </w:instrText>
            </w:r>
            <w:r>
              <w:rPr>
                <w:noProof/>
                <w:webHidden/>
              </w:rPr>
            </w:r>
          </w:ins>
          <w:r>
            <w:rPr>
              <w:noProof/>
              <w:webHidden/>
            </w:rPr>
            <w:fldChar w:fldCharType="separate"/>
          </w:r>
          <w:ins w:id="110" w:author="Peter Hambly" w:date="2018-09-07T15:11:00Z">
            <w:r>
              <w:rPr>
                <w:noProof/>
                <w:webHidden/>
              </w:rPr>
              <w:t>17</w:t>
            </w:r>
          </w:ins>
          <w:ins w:id="111" w:author="Peter Hambly" w:date="2018-09-07T15:10:00Z">
            <w:r>
              <w:rPr>
                <w:noProof/>
                <w:webHidden/>
              </w:rPr>
              <w:fldChar w:fldCharType="end"/>
            </w:r>
            <w:r w:rsidRPr="00090FB2">
              <w:rPr>
                <w:rStyle w:val="Hyperlink"/>
                <w:noProof/>
              </w:rPr>
              <w:fldChar w:fldCharType="end"/>
            </w:r>
          </w:ins>
        </w:p>
        <w:p w14:paraId="6FBD78D5" w14:textId="1F290687" w:rsidR="00CA34AE" w:rsidRDefault="00CA34AE">
          <w:pPr>
            <w:pStyle w:val="TOC2"/>
            <w:tabs>
              <w:tab w:val="right" w:leader="dot" w:pos="10456"/>
            </w:tabs>
            <w:rPr>
              <w:ins w:id="112" w:author="Peter Hambly" w:date="2018-09-07T15:10:00Z"/>
              <w:rFonts w:eastAsiaTheme="minorEastAsia"/>
              <w:noProof/>
              <w:lang w:eastAsia="en-GB"/>
            </w:rPr>
          </w:pPr>
          <w:ins w:id="113"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"_Toc524096399"</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4.5 Statistical methods</w:t>
            </w:r>
            <w:r>
              <w:rPr>
                <w:noProof/>
                <w:webHidden/>
              </w:rPr>
              <w:tab/>
            </w:r>
            <w:r>
              <w:rPr>
                <w:noProof/>
                <w:webHidden/>
              </w:rPr>
              <w:fldChar w:fldCharType="begin"/>
            </w:r>
            <w:r>
              <w:rPr>
                <w:noProof/>
                <w:webHidden/>
              </w:rPr>
              <w:instrText xml:space="preserve"> PAGEREF _Toc524096399 \h </w:instrText>
            </w:r>
            <w:r>
              <w:rPr>
                <w:noProof/>
                <w:webHidden/>
              </w:rPr>
            </w:r>
          </w:ins>
          <w:r>
            <w:rPr>
              <w:noProof/>
              <w:webHidden/>
            </w:rPr>
            <w:fldChar w:fldCharType="separate"/>
          </w:r>
          <w:ins w:id="114" w:author="Peter Hambly" w:date="2018-09-07T15:11:00Z">
            <w:r>
              <w:rPr>
                <w:noProof/>
                <w:webHidden/>
              </w:rPr>
              <w:t>18</w:t>
            </w:r>
          </w:ins>
          <w:ins w:id="115" w:author="Peter Hambly" w:date="2018-09-07T15:10:00Z">
            <w:r>
              <w:rPr>
                <w:noProof/>
                <w:webHidden/>
              </w:rPr>
              <w:fldChar w:fldCharType="end"/>
            </w:r>
            <w:r w:rsidRPr="00090FB2">
              <w:rPr>
                <w:rStyle w:val="Hyperlink"/>
                <w:noProof/>
              </w:rPr>
              <w:fldChar w:fldCharType="end"/>
            </w:r>
          </w:ins>
        </w:p>
        <w:p w14:paraId="52D1799D" w14:textId="149EA586" w:rsidR="00CA34AE" w:rsidRDefault="00CA34AE">
          <w:pPr>
            <w:pStyle w:val="TOC2"/>
            <w:tabs>
              <w:tab w:val="right" w:leader="dot" w:pos="10456"/>
            </w:tabs>
            <w:rPr>
              <w:ins w:id="116" w:author="Peter Hambly" w:date="2018-09-07T15:10:00Z"/>
              <w:rFonts w:eastAsiaTheme="minorEastAsia"/>
              <w:noProof/>
              <w:lang w:eastAsia="en-GB"/>
            </w:rPr>
          </w:pPr>
          <w:ins w:id="117"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"_Toc524096400"</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4.6 Saving and reloading studies</w:t>
            </w:r>
            <w:r>
              <w:rPr>
                <w:noProof/>
                <w:webHidden/>
              </w:rPr>
              <w:tab/>
            </w:r>
            <w:r>
              <w:rPr>
                <w:noProof/>
                <w:webHidden/>
              </w:rPr>
              <w:fldChar w:fldCharType="begin"/>
            </w:r>
            <w:r>
              <w:rPr>
                <w:noProof/>
                <w:webHidden/>
              </w:rPr>
              <w:instrText xml:space="preserve"> PAGEREF _Toc524096400 \h </w:instrText>
            </w:r>
            <w:r>
              <w:rPr>
                <w:noProof/>
                <w:webHidden/>
              </w:rPr>
            </w:r>
          </w:ins>
          <w:r>
            <w:rPr>
              <w:noProof/>
              <w:webHidden/>
            </w:rPr>
            <w:fldChar w:fldCharType="separate"/>
          </w:r>
          <w:ins w:id="118" w:author="Peter Hambly" w:date="2018-09-07T15:11:00Z">
            <w:r>
              <w:rPr>
                <w:noProof/>
                <w:webHidden/>
              </w:rPr>
              <w:t>18</w:t>
            </w:r>
          </w:ins>
          <w:ins w:id="119" w:author="Peter Hambly" w:date="2018-09-07T15:10:00Z">
            <w:r>
              <w:rPr>
                <w:noProof/>
                <w:webHidden/>
              </w:rPr>
              <w:fldChar w:fldCharType="end"/>
            </w:r>
            <w:r w:rsidRPr="00090FB2">
              <w:rPr>
                <w:rStyle w:val="Hyperlink"/>
                <w:noProof/>
              </w:rPr>
              <w:fldChar w:fldCharType="end"/>
            </w:r>
          </w:ins>
        </w:p>
        <w:p w14:paraId="49336E27" w14:textId="42985C56" w:rsidR="00CA34AE" w:rsidRDefault="00CA34AE">
          <w:pPr>
            <w:pStyle w:val="TOC2"/>
            <w:tabs>
              <w:tab w:val="right" w:leader="dot" w:pos="10456"/>
            </w:tabs>
            <w:rPr>
              <w:ins w:id="120" w:author="Peter Hambly" w:date="2018-09-07T15:10:00Z"/>
              <w:rFonts w:eastAsiaTheme="minorEastAsia"/>
              <w:noProof/>
              <w:lang w:eastAsia="en-GB"/>
            </w:rPr>
          </w:pPr>
          <w:ins w:id="121"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"_Toc524096401"</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4.7 Study status</w:t>
            </w:r>
            <w:r>
              <w:rPr>
                <w:noProof/>
                <w:webHidden/>
              </w:rPr>
              <w:tab/>
            </w:r>
            <w:r>
              <w:rPr>
                <w:noProof/>
                <w:webHidden/>
              </w:rPr>
              <w:fldChar w:fldCharType="begin"/>
            </w:r>
            <w:r>
              <w:rPr>
                <w:noProof/>
                <w:webHidden/>
              </w:rPr>
              <w:instrText xml:space="preserve"> PAGEREF _Toc524096401 \h </w:instrText>
            </w:r>
            <w:r>
              <w:rPr>
                <w:noProof/>
                <w:webHidden/>
              </w:rPr>
            </w:r>
          </w:ins>
          <w:r>
            <w:rPr>
              <w:noProof/>
              <w:webHidden/>
            </w:rPr>
            <w:fldChar w:fldCharType="separate"/>
          </w:r>
          <w:ins w:id="122" w:author="Peter Hambly" w:date="2018-09-07T15:11:00Z">
            <w:r>
              <w:rPr>
                <w:noProof/>
                <w:webHidden/>
              </w:rPr>
              <w:t>19</w:t>
            </w:r>
          </w:ins>
          <w:ins w:id="123" w:author="Peter Hambly" w:date="2018-09-07T15:10:00Z">
            <w:r>
              <w:rPr>
                <w:noProof/>
                <w:webHidden/>
              </w:rPr>
              <w:fldChar w:fldCharType="end"/>
            </w:r>
            <w:r w:rsidRPr="00090FB2">
              <w:rPr>
                <w:rStyle w:val="Hyperlink"/>
                <w:noProof/>
              </w:rPr>
              <w:fldChar w:fldCharType="end"/>
            </w:r>
          </w:ins>
        </w:p>
        <w:p w14:paraId="55159A25" w14:textId="2F431975" w:rsidR="00CA34AE" w:rsidRDefault="00CA34AE">
          <w:pPr>
            <w:pStyle w:val="TOC2"/>
            <w:tabs>
              <w:tab w:val="right" w:leader="dot" w:pos="10456"/>
            </w:tabs>
            <w:rPr>
              <w:ins w:id="124" w:author="Peter Hambly" w:date="2018-09-07T15:10:00Z"/>
              <w:rFonts w:eastAsiaTheme="minorEastAsia"/>
              <w:noProof/>
              <w:lang w:eastAsia="en-GB"/>
            </w:rPr>
          </w:pPr>
          <w:ins w:id="125"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"_Toc524096402"</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4.8 Run study</w:t>
            </w:r>
            <w:r>
              <w:rPr>
                <w:noProof/>
                <w:webHidden/>
              </w:rPr>
              <w:tab/>
            </w:r>
            <w:r>
              <w:rPr>
                <w:noProof/>
                <w:webHidden/>
              </w:rPr>
              <w:fldChar w:fldCharType="begin"/>
            </w:r>
            <w:r>
              <w:rPr>
                <w:noProof/>
                <w:webHidden/>
              </w:rPr>
              <w:instrText xml:space="preserve"> PAGEREF _Toc524096402 \h </w:instrText>
            </w:r>
            <w:r>
              <w:rPr>
                <w:noProof/>
                <w:webHidden/>
              </w:rPr>
            </w:r>
          </w:ins>
          <w:r>
            <w:rPr>
              <w:noProof/>
              <w:webHidden/>
            </w:rPr>
            <w:fldChar w:fldCharType="separate"/>
          </w:r>
          <w:ins w:id="126" w:author="Peter Hambly" w:date="2018-09-07T15:11:00Z">
            <w:r>
              <w:rPr>
                <w:noProof/>
                <w:webHidden/>
              </w:rPr>
              <w:t>19</w:t>
            </w:r>
          </w:ins>
          <w:ins w:id="127" w:author="Peter Hambly" w:date="2018-09-07T15:10:00Z">
            <w:r>
              <w:rPr>
                <w:noProof/>
                <w:webHidden/>
              </w:rPr>
              <w:fldChar w:fldCharType="end"/>
            </w:r>
            <w:r w:rsidRPr="00090FB2">
              <w:rPr>
                <w:rStyle w:val="Hyperlink"/>
                <w:noProof/>
              </w:rPr>
              <w:fldChar w:fldCharType="end"/>
            </w:r>
          </w:ins>
        </w:p>
        <w:p w14:paraId="38C75E53" w14:textId="41AB5579" w:rsidR="00CA34AE" w:rsidRDefault="00CA34AE">
          <w:pPr>
            <w:pStyle w:val="TOC2"/>
            <w:tabs>
              <w:tab w:val="right" w:leader="dot" w:pos="10456"/>
            </w:tabs>
            <w:rPr>
              <w:ins w:id="128" w:author="Peter Hambly" w:date="2018-09-07T15:10:00Z"/>
              <w:rFonts w:eastAsiaTheme="minorEastAsia"/>
              <w:noProof/>
              <w:lang w:eastAsia="en-GB"/>
            </w:rPr>
          </w:pPr>
          <w:ins w:id="129"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"_Toc524096403"</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4.8 Messages</w:t>
            </w:r>
            <w:r>
              <w:rPr>
                <w:noProof/>
                <w:webHidden/>
              </w:rPr>
              <w:tab/>
            </w:r>
            <w:r>
              <w:rPr>
                <w:noProof/>
                <w:webHidden/>
              </w:rPr>
              <w:fldChar w:fldCharType="begin"/>
            </w:r>
            <w:r>
              <w:rPr>
                <w:noProof/>
                <w:webHidden/>
              </w:rPr>
              <w:instrText xml:space="preserve"> PAGEREF _Toc524096403 \h </w:instrText>
            </w:r>
            <w:r>
              <w:rPr>
                <w:noProof/>
                <w:webHidden/>
              </w:rPr>
            </w:r>
          </w:ins>
          <w:r>
            <w:rPr>
              <w:noProof/>
              <w:webHidden/>
            </w:rPr>
            <w:fldChar w:fldCharType="separate"/>
          </w:r>
          <w:ins w:id="130" w:author="Peter Hambly" w:date="2018-09-07T15:11:00Z">
            <w:r>
              <w:rPr>
                <w:noProof/>
                <w:webHidden/>
              </w:rPr>
              <w:t>20</w:t>
            </w:r>
          </w:ins>
          <w:ins w:id="131" w:author="Peter Hambly" w:date="2018-09-07T15:10:00Z">
            <w:r>
              <w:rPr>
                <w:noProof/>
                <w:webHidden/>
              </w:rPr>
              <w:fldChar w:fldCharType="end"/>
            </w:r>
            <w:r w:rsidRPr="00090FB2">
              <w:rPr>
                <w:rStyle w:val="Hyperlink"/>
                <w:noProof/>
              </w:rPr>
              <w:fldChar w:fldCharType="end"/>
            </w:r>
          </w:ins>
        </w:p>
        <w:p w14:paraId="537A6AAC" w14:textId="04BC2964" w:rsidR="00CA34AE" w:rsidRDefault="00CA34AE">
          <w:pPr>
            <w:pStyle w:val="TOC2"/>
            <w:tabs>
              <w:tab w:val="right" w:leader="dot" w:pos="10456"/>
            </w:tabs>
            <w:rPr>
              <w:ins w:id="132" w:author="Peter Hambly" w:date="2018-09-07T15:10:00Z"/>
              <w:rFonts w:eastAsiaTheme="minorEastAsia"/>
              <w:noProof/>
              <w:lang w:eastAsia="en-GB"/>
            </w:rPr>
          </w:pPr>
          <w:ins w:id="133"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"_Toc524096404"</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4.10 Reset</w:t>
            </w:r>
            <w:r>
              <w:rPr>
                <w:noProof/>
                <w:webHidden/>
              </w:rPr>
              <w:tab/>
            </w:r>
            <w:r>
              <w:rPr>
                <w:noProof/>
                <w:webHidden/>
              </w:rPr>
              <w:fldChar w:fldCharType="begin"/>
            </w:r>
            <w:r>
              <w:rPr>
                <w:noProof/>
                <w:webHidden/>
              </w:rPr>
              <w:instrText xml:space="preserve"> PAGEREF _Toc524096404 \h </w:instrText>
            </w:r>
            <w:r>
              <w:rPr>
                <w:noProof/>
                <w:webHidden/>
              </w:rPr>
            </w:r>
          </w:ins>
          <w:r>
            <w:rPr>
              <w:noProof/>
              <w:webHidden/>
            </w:rPr>
            <w:fldChar w:fldCharType="separate"/>
          </w:r>
          <w:ins w:id="134" w:author="Peter Hambly" w:date="2018-09-07T15:11:00Z">
            <w:r>
              <w:rPr>
                <w:noProof/>
                <w:webHidden/>
              </w:rPr>
              <w:t>21</w:t>
            </w:r>
          </w:ins>
          <w:ins w:id="135" w:author="Peter Hambly" w:date="2018-09-07T15:10:00Z">
            <w:r>
              <w:rPr>
                <w:noProof/>
                <w:webHidden/>
              </w:rPr>
              <w:fldChar w:fldCharType="end"/>
            </w:r>
            <w:r w:rsidRPr="00090FB2">
              <w:rPr>
                <w:rStyle w:val="Hyperlink"/>
                <w:noProof/>
              </w:rPr>
              <w:fldChar w:fldCharType="end"/>
            </w:r>
          </w:ins>
        </w:p>
        <w:p w14:paraId="1A5B1E21" w14:textId="4AB0E370" w:rsidR="00CA34AE" w:rsidRDefault="00CA34AE">
          <w:pPr>
            <w:pStyle w:val="TOC1"/>
            <w:tabs>
              <w:tab w:val="right" w:leader="dot" w:pos="10456"/>
            </w:tabs>
            <w:rPr>
              <w:ins w:id="136" w:author="Peter Hambly" w:date="2018-09-07T15:10:00Z"/>
              <w:rFonts w:eastAsiaTheme="minorEastAsia"/>
              <w:noProof/>
              <w:lang w:eastAsia="en-GB"/>
            </w:rPr>
          </w:pPr>
          <w:ins w:id="137"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"_Toc524096405"</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5. Data viewer</w:t>
            </w:r>
            <w:r>
              <w:rPr>
                <w:noProof/>
                <w:webHidden/>
              </w:rPr>
              <w:tab/>
            </w:r>
            <w:r>
              <w:rPr>
                <w:noProof/>
                <w:webHidden/>
              </w:rPr>
              <w:fldChar w:fldCharType="begin"/>
            </w:r>
            <w:r>
              <w:rPr>
                <w:noProof/>
                <w:webHidden/>
              </w:rPr>
              <w:instrText xml:space="preserve"> PAGEREF _Toc524096405 \h </w:instrText>
            </w:r>
            <w:r>
              <w:rPr>
                <w:noProof/>
                <w:webHidden/>
              </w:rPr>
            </w:r>
          </w:ins>
          <w:r>
            <w:rPr>
              <w:noProof/>
              <w:webHidden/>
            </w:rPr>
            <w:fldChar w:fldCharType="separate"/>
          </w:r>
          <w:ins w:id="138" w:author="Peter Hambly" w:date="2018-09-07T15:11:00Z">
            <w:r>
              <w:rPr>
                <w:noProof/>
                <w:webHidden/>
              </w:rPr>
              <w:t>22</w:t>
            </w:r>
          </w:ins>
          <w:ins w:id="139" w:author="Peter Hambly" w:date="2018-09-07T15:10:00Z">
            <w:r>
              <w:rPr>
                <w:noProof/>
                <w:webHidden/>
              </w:rPr>
              <w:fldChar w:fldCharType="end"/>
            </w:r>
            <w:r w:rsidRPr="00090FB2">
              <w:rPr>
                <w:rStyle w:val="Hyperlink"/>
                <w:noProof/>
              </w:rPr>
              <w:fldChar w:fldCharType="end"/>
            </w:r>
          </w:ins>
        </w:p>
        <w:p w14:paraId="349FA311" w14:textId="73506E63" w:rsidR="00CA34AE" w:rsidRDefault="00CA34AE">
          <w:pPr>
            <w:pStyle w:val="TOC2"/>
            <w:tabs>
              <w:tab w:val="right" w:leader="dot" w:pos="10456"/>
            </w:tabs>
            <w:rPr>
              <w:ins w:id="140" w:author="Peter Hambly" w:date="2018-09-07T15:10:00Z"/>
              <w:rFonts w:eastAsiaTheme="minorEastAsia"/>
              <w:noProof/>
              <w:lang w:eastAsia="en-GB"/>
            </w:rPr>
          </w:pPr>
          <w:ins w:id="141"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"_Toc524096406"</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5.1 Choropleth map</w:t>
            </w:r>
            <w:r>
              <w:rPr>
                <w:noProof/>
                <w:webHidden/>
              </w:rPr>
              <w:tab/>
            </w:r>
            <w:r>
              <w:rPr>
                <w:noProof/>
                <w:webHidden/>
              </w:rPr>
              <w:fldChar w:fldCharType="begin"/>
            </w:r>
            <w:r>
              <w:rPr>
                <w:noProof/>
                <w:webHidden/>
              </w:rPr>
              <w:instrText xml:space="preserve"> PAGEREF _Toc524096406 \h </w:instrText>
            </w:r>
            <w:r>
              <w:rPr>
                <w:noProof/>
                <w:webHidden/>
              </w:rPr>
            </w:r>
          </w:ins>
          <w:r>
            <w:rPr>
              <w:noProof/>
              <w:webHidden/>
            </w:rPr>
            <w:fldChar w:fldCharType="separate"/>
          </w:r>
          <w:ins w:id="142" w:author="Peter Hambly" w:date="2018-09-07T15:11:00Z">
            <w:r>
              <w:rPr>
                <w:noProof/>
                <w:webHidden/>
              </w:rPr>
              <w:t>22</w:t>
            </w:r>
          </w:ins>
          <w:ins w:id="143" w:author="Peter Hambly" w:date="2018-09-07T15:10:00Z">
            <w:r>
              <w:rPr>
                <w:noProof/>
                <w:webHidden/>
              </w:rPr>
              <w:fldChar w:fldCharType="end"/>
            </w:r>
            <w:r w:rsidRPr="00090FB2">
              <w:rPr>
                <w:rStyle w:val="Hyperlink"/>
                <w:noProof/>
              </w:rPr>
              <w:fldChar w:fldCharType="end"/>
            </w:r>
          </w:ins>
        </w:p>
        <w:p w14:paraId="6B3F9D2A" w14:textId="10877F72" w:rsidR="00CA34AE" w:rsidRDefault="00CA34AE">
          <w:pPr>
            <w:pStyle w:val="TOC2"/>
            <w:tabs>
              <w:tab w:val="right" w:leader="dot" w:pos="10456"/>
            </w:tabs>
            <w:rPr>
              <w:ins w:id="144" w:author="Peter Hambly" w:date="2018-09-07T15:10:00Z"/>
              <w:rFonts w:eastAsiaTheme="minorEastAsia"/>
              <w:noProof/>
              <w:lang w:eastAsia="en-GB"/>
            </w:rPr>
          </w:pPr>
          <w:ins w:id="145"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"_Toc524096407"</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5.2 Data table</w:t>
            </w:r>
            <w:r>
              <w:rPr>
                <w:noProof/>
                <w:webHidden/>
              </w:rPr>
              <w:tab/>
            </w:r>
            <w:r>
              <w:rPr>
                <w:noProof/>
                <w:webHidden/>
              </w:rPr>
              <w:fldChar w:fldCharType="begin"/>
            </w:r>
            <w:r>
              <w:rPr>
                <w:noProof/>
                <w:webHidden/>
              </w:rPr>
              <w:instrText xml:space="preserve"> PAGEREF _Toc524096407 \h </w:instrText>
            </w:r>
            <w:r>
              <w:rPr>
                <w:noProof/>
                <w:webHidden/>
              </w:rPr>
            </w:r>
          </w:ins>
          <w:r>
            <w:rPr>
              <w:noProof/>
              <w:webHidden/>
            </w:rPr>
            <w:fldChar w:fldCharType="separate"/>
          </w:r>
          <w:ins w:id="146" w:author="Peter Hambly" w:date="2018-09-07T15:11:00Z">
            <w:r>
              <w:rPr>
                <w:noProof/>
                <w:webHidden/>
              </w:rPr>
              <w:t>23</w:t>
            </w:r>
          </w:ins>
          <w:ins w:id="147" w:author="Peter Hambly" w:date="2018-09-07T15:10:00Z">
            <w:r>
              <w:rPr>
                <w:noProof/>
                <w:webHidden/>
              </w:rPr>
              <w:fldChar w:fldCharType="end"/>
            </w:r>
            <w:r w:rsidRPr="00090FB2">
              <w:rPr>
                <w:rStyle w:val="Hyperlink"/>
                <w:noProof/>
              </w:rPr>
              <w:fldChar w:fldCharType="end"/>
            </w:r>
          </w:ins>
        </w:p>
        <w:p w14:paraId="027D33DF" w14:textId="23C267EB" w:rsidR="00CA34AE" w:rsidRDefault="00CA34AE">
          <w:pPr>
            <w:pStyle w:val="TOC2"/>
            <w:tabs>
              <w:tab w:val="right" w:leader="dot" w:pos="10456"/>
            </w:tabs>
            <w:rPr>
              <w:ins w:id="148" w:author="Peter Hambly" w:date="2018-09-07T15:10:00Z"/>
              <w:rFonts w:eastAsiaTheme="minorEastAsia"/>
              <w:noProof/>
              <w:lang w:eastAsia="en-GB"/>
            </w:rPr>
          </w:pPr>
          <w:ins w:id="149" w:author="Peter Hambly" w:date="2018-09-07T15:10:00Z">
            <w:r w:rsidRPr="00090FB2">
              <w:rPr>
                <w:rStyle w:val="Hyperlink"/>
                <w:noProof/>
              </w:rPr>
              <w:lastRenderedPageBreak/>
              <w:fldChar w:fldCharType="begin"/>
            </w:r>
            <w:r w:rsidRPr="00090FB2">
              <w:rPr>
                <w:rStyle w:val="Hyperlink"/>
                <w:noProof/>
              </w:rPr>
              <w:instrText xml:space="preserve"> </w:instrText>
            </w:r>
            <w:r>
              <w:rPr>
                <w:noProof/>
              </w:rPr>
              <w:instrText>HYPERLINK \l "_Toc524096408"</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5.3 Population pyramid</w:t>
            </w:r>
            <w:r>
              <w:rPr>
                <w:noProof/>
                <w:webHidden/>
              </w:rPr>
              <w:tab/>
            </w:r>
            <w:r>
              <w:rPr>
                <w:noProof/>
                <w:webHidden/>
              </w:rPr>
              <w:fldChar w:fldCharType="begin"/>
            </w:r>
            <w:r>
              <w:rPr>
                <w:noProof/>
                <w:webHidden/>
              </w:rPr>
              <w:instrText xml:space="preserve"> PAGEREF _Toc524096408 \h </w:instrText>
            </w:r>
            <w:r>
              <w:rPr>
                <w:noProof/>
                <w:webHidden/>
              </w:rPr>
            </w:r>
          </w:ins>
          <w:r>
            <w:rPr>
              <w:noProof/>
              <w:webHidden/>
            </w:rPr>
            <w:fldChar w:fldCharType="separate"/>
          </w:r>
          <w:ins w:id="150" w:author="Peter Hambly" w:date="2018-09-07T15:11:00Z">
            <w:r>
              <w:rPr>
                <w:noProof/>
                <w:webHidden/>
              </w:rPr>
              <w:t>24</w:t>
            </w:r>
          </w:ins>
          <w:ins w:id="151" w:author="Peter Hambly" w:date="2018-09-07T15:10:00Z">
            <w:r>
              <w:rPr>
                <w:noProof/>
                <w:webHidden/>
              </w:rPr>
              <w:fldChar w:fldCharType="end"/>
            </w:r>
            <w:r w:rsidRPr="00090FB2">
              <w:rPr>
                <w:rStyle w:val="Hyperlink"/>
                <w:noProof/>
              </w:rPr>
              <w:fldChar w:fldCharType="end"/>
            </w:r>
          </w:ins>
        </w:p>
        <w:p w14:paraId="183B9CCC" w14:textId="0CB9E397" w:rsidR="00CA34AE" w:rsidRDefault="00CA34AE">
          <w:pPr>
            <w:pStyle w:val="TOC2"/>
            <w:tabs>
              <w:tab w:val="right" w:leader="dot" w:pos="10456"/>
            </w:tabs>
            <w:rPr>
              <w:ins w:id="152" w:author="Peter Hambly" w:date="2018-09-07T15:10:00Z"/>
              <w:rFonts w:eastAsiaTheme="minorEastAsia"/>
              <w:noProof/>
              <w:lang w:eastAsia="en-GB"/>
            </w:rPr>
          </w:pPr>
          <w:ins w:id="153"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"_Toc524096409"</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5.4 Frequency distribution</w:t>
            </w:r>
            <w:r>
              <w:rPr>
                <w:noProof/>
                <w:webHidden/>
              </w:rPr>
              <w:tab/>
            </w:r>
            <w:r>
              <w:rPr>
                <w:noProof/>
                <w:webHidden/>
              </w:rPr>
              <w:fldChar w:fldCharType="begin"/>
            </w:r>
            <w:r>
              <w:rPr>
                <w:noProof/>
                <w:webHidden/>
              </w:rPr>
              <w:instrText xml:space="preserve"> PAGEREF _Toc524096409 \h </w:instrText>
            </w:r>
            <w:r>
              <w:rPr>
                <w:noProof/>
                <w:webHidden/>
              </w:rPr>
            </w:r>
          </w:ins>
          <w:r>
            <w:rPr>
              <w:noProof/>
              <w:webHidden/>
            </w:rPr>
            <w:fldChar w:fldCharType="separate"/>
          </w:r>
          <w:ins w:id="154" w:author="Peter Hambly" w:date="2018-09-07T15:11:00Z">
            <w:r>
              <w:rPr>
                <w:noProof/>
                <w:webHidden/>
              </w:rPr>
              <w:t>24</w:t>
            </w:r>
          </w:ins>
          <w:ins w:id="155" w:author="Peter Hambly" w:date="2018-09-07T15:10:00Z">
            <w:r>
              <w:rPr>
                <w:noProof/>
                <w:webHidden/>
              </w:rPr>
              <w:fldChar w:fldCharType="end"/>
            </w:r>
            <w:r w:rsidRPr="00090FB2">
              <w:rPr>
                <w:rStyle w:val="Hyperlink"/>
                <w:noProof/>
              </w:rPr>
              <w:fldChar w:fldCharType="end"/>
            </w:r>
          </w:ins>
        </w:p>
        <w:p w14:paraId="41FB0D16" w14:textId="4F80B010" w:rsidR="00CA34AE" w:rsidRDefault="00CA34AE">
          <w:pPr>
            <w:pStyle w:val="TOC1"/>
            <w:tabs>
              <w:tab w:val="right" w:leader="dot" w:pos="10456"/>
            </w:tabs>
            <w:rPr>
              <w:ins w:id="156" w:author="Peter Hambly" w:date="2018-09-07T15:10:00Z"/>
              <w:rFonts w:eastAsiaTheme="minorEastAsia"/>
              <w:noProof/>
              <w:lang w:eastAsia="en-GB"/>
            </w:rPr>
          </w:pPr>
          <w:ins w:id="157"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"_Toc524096410"</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6. Mapping</w:t>
            </w:r>
            <w:r>
              <w:rPr>
                <w:noProof/>
                <w:webHidden/>
              </w:rPr>
              <w:tab/>
            </w:r>
            <w:r>
              <w:rPr>
                <w:noProof/>
                <w:webHidden/>
              </w:rPr>
              <w:fldChar w:fldCharType="begin"/>
            </w:r>
            <w:r>
              <w:rPr>
                <w:noProof/>
                <w:webHidden/>
              </w:rPr>
              <w:instrText xml:space="preserve"> PAGEREF _Toc524096410 \h </w:instrText>
            </w:r>
            <w:r>
              <w:rPr>
                <w:noProof/>
                <w:webHidden/>
              </w:rPr>
            </w:r>
          </w:ins>
          <w:r>
            <w:rPr>
              <w:noProof/>
              <w:webHidden/>
            </w:rPr>
            <w:fldChar w:fldCharType="separate"/>
          </w:r>
          <w:ins w:id="158" w:author="Peter Hambly" w:date="2018-09-07T15:11:00Z">
            <w:r>
              <w:rPr>
                <w:noProof/>
                <w:webHidden/>
              </w:rPr>
              <w:t>26</w:t>
            </w:r>
          </w:ins>
          <w:ins w:id="159" w:author="Peter Hambly" w:date="2018-09-07T15:10:00Z">
            <w:r>
              <w:rPr>
                <w:noProof/>
                <w:webHidden/>
              </w:rPr>
              <w:fldChar w:fldCharType="end"/>
            </w:r>
            <w:r w:rsidRPr="00090FB2">
              <w:rPr>
                <w:rStyle w:val="Hyperlink"/>
                <w:noProof/>
              </w:rPr>
              <w:fldChar w:fldCharType="end"/>
            </w:r>
          </w:ins>
        </w:p>
        <w:p w14:paraId="5731E0B4" w14:textId="73DE0A7D" w:rsidR="00CA34AE" w:rsidRDefault="00CA34AE">
          <w:pPr>
            <w:pStyle w:val="TOC2"/>
            <w:tabs>
              <w:tab w:val="right" w:leader="dot" w:pos="10456"/>
            </w:tabs>
            <w:rPr>
              <w:ins w:id="160" w:author="Peter Hambly" w:date="2018-09-07T15:10:00Z"/>
              <w:rFonts w:eastAsiaTheme="minorEastAsia"/>
              <w:noProof/>
              <w:lang w:eastAsia="en-GB"/>
            </w:rPr>
          </w:pPr>
          <w:ins w:id="161"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"_Toc524096411"</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6.1 Choropleth maps</w:t>
            </w:r>
            <w:r>
              <w:rPr>
                <w:noProof/>
                <w:webHidden/>
              </w:rPr>
              <w:tab/>
            </w:r>
            <w:r>
              <w:rPr>
                <w:noProof/>
                <w:webHidden/>
              </w:rPr>
              <w:fldChar w:fldCharType="begin"/>
            </w:r>
            <w:r>
              <w:rPr>
                <w:noProof/>
                <w:webHidden/>
              </w:rPr>
              <w:instrText xml:space="preserve"> PAGEREF _Toc524096411 \h </w:instrText>
            </w:r>
            <w:r>
              <w:rPr>
                <w:noProof/>
                <w:webHidden/>
              </w:rPr>
            </w:r>
          </w:ins>
          <w:r>
            <w:rPr>
              <w:noProof/>
              <w:webHidden/>
            </w:rPr>
            <w:fldChar w:fldCharType="separate"/>
          </w:r>
          <w:ins w:id="162" w:author="Peter Hambly" w:date="2018-09-07T15:11:00Z">
            <w:r>
              <w:rPr>
                <w:noProof/>
                <w:webHidden/>
              </w:rPr>
              <w:t>26</w:t>
            </w:r>
          </w:ins>
          <w:ins w:id="163" w:author="Peter Hambly" w:date="2018-09-07T15:10:00Z">
            <w:r>
              <w:rPr>
                <w:noProof/>
                <w:webHidden/>
              </w:rPr>
              <w:fldChar w:fldCharType="end"/>
            </w:r>
            <w:r w:rsidRPr="00090FB2">
              <w:rPr>
                <w:rStyle w:val="Hyperlink"/>
                <w:noProof/>
              </w:rPr>
              <w:fldChar w:fldCharType="end"/>
            </w:r>
          </w:ins>
        </w:p>
        <w:p w14:paraId="2F863FD2" w14:textId="06703571" w:rsidR="00CA34AE" w:rsidRDefault="00CA34AE">
          <w:pPr>
            <w:pStyle w:val="TOC2"/>
            <w:tabs>
              <w:tab w:val="right" w:leader="dot" w:pos="10456"/>
            </w:tabs>
            <w:rPr>
              <w:ins w:id="164" w:author="Peter Hambly" w:date="2018-09-07T15:10:00Z"/>
              <w:rFonts w:eastAsiaTheme="minorEastAsia"/>
              <w:noProof/>
              <w:lang w:eastAsia="en-GB"/>
            </w:rPr>
          </w:pPr>
          <w:ins w:id="165"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"_Toc524096412"</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6.2 Disease map charts</w:t>
            </w:r>
            <w:r>
              <w:rPr>
                <w:noProof/>
                <w:webHidden/>
              </w:rPr>
              <w:tab/>
            </w:r>
            <w:r>
              <w:rPr>
                <w:noProof/>
                <w:webHidden/>
              </w:rPr>
              <w:fldChar w:fldCharType="begin"/>
            </w:r>
            <w:r>
              <w:rPr>
                <w:noProof/>
                <w:webHidden/>
              </w:rPr>
              <w:instrText xml:space="preserve"> PAGEREF _Toc524096412 \h </w:instrText>
            </w:r>
            <w:r>
              <w:rPr>
                <w:noProof/>
                <w:webHidden/>
              </w:rPr>
            </w:r>
          </w:ins>
          <w:r>
            <w:rPr>
              <w:noProof/>
              <w:webHidden/>
            </w:rPr>
            <w:fldChar w:fldCharType="separate"/>
          </w:r>
          <w:ins w:id="166" w:author="Peter Hambly" w:date="2018-09-07T15:11:00Z">
            <w:r>
              <w:rPr>
                <w:noProof/>
                <w:webHidden/>
              </w:rPr>
              <w:t>26</w:t>
            </w:r>
          </w:ins>
          <w:ins w:id="167" w:author="Peter Hambly" w:date="2018-09-07T15:10:00Z">
            <w:r>
              <w:rPr>
                <w:noProof/>
                <w:webHidden/>
              </w:rPr>
              <w:fldChar w:fldCharType="end"/>
            </w:r>
            <w:r w:rsidRPr="00090FB2">
              <w:rPr>
                <w:rStyle w:val="Hyperlink"/>
                <w:noProof/>
              </w:rPr>
              <w:fldChar w:fldCharType="end"/>
            </w:r>
          </w:ins>
        </w:p>
        <w:p w14:paraId="4C4B1A61" w14:textId="4E0882BC" w:rsidR="00CA34AE" w:rsidRDefault="00CA34AE">
          <w:pPr>
            <w:pStyle w:val="TOC1"/>
            <w:tabs>
              <w:tab w:val="right" w:leader="dot" w:pos="10456"/>
            </w:tabs>
            <w:rPr>
              <w:ins w:id="168" w:author="Peter Hambly" w:date="2018-09-07T15:10:00Z"/>
              <w:rFonts w:eastAsiaTheme="minorEastAsia"/>
              <w:noProof/>
              <w:lang w:eastAsia="en-GB"/>
            </w:rPr>
          </w:pPr>
          <w:ins w:id="169"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"_Toc524096413"</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7 Export</w:t>
            </w:r>
            <w:r>
              <w:rPr>
                <w:noProof/>
                <w:webHidden/>
              </w:rPr>
              <w:tab/>
            </w:r>
            <w:r>
              <w:rPr>
                <w:noProof/>
                <w:webHidden/>
              </w:rPr>
              <w:fldChar w:fldCharType="begin"/>
            </w:r>
            <w:r>
              <w:rPr>
                <w:noProof/>
                <w:webHidden/>
              </w:rPr>
              <w:instrText xml:space="preserve"> PAGEREF _Toc524096413 \h </w:instrText>
            </w:r>
            <w:r>
              <w:rPr>
                <w:noProof/>
                <w:webHidden/>
              </w:rPr>
            </w:r>
          </w:ins>
          <w:r>
            <w:rPr>
              <w:noProof/>
              <w:webHidden/>
            </w:rPr>
            <w:fldChar w:fldCharType="separate"/>
          </w:r>
          <w:ins w:id="170" w:author="Peter Hambly" w:date="2018-09-07T15:11:00Z">
            <w:r>
              <w:rPr>
                <w:noProof/>
                <w:webHidden/>
              </w:rPr>
              <w:t>27</w:t>
            </w:r>
          </w:ins>
          <w:ins w:id="171" w:author="Peter Hambly" w:date="2018-09-07T15:10:00Z">
            <w:r>
              <w:rPr>
                <w:noProof/>
                <w:webHidden/>
              </w:rPr>
              <w:fldChar w:fldCharType="end"/>
            </w:r>
            <w:r w:rsidRPr="00090FB2">
              <w:rPr>
                <w:rStyle w:val="Hyperlink"/>
                <w:noProof/>
              </w:rPr>
              <w:fldChar w:fldCharType="end"/>
            </w:r>
          </w:ins>
        </w:p>
        <w:p w14:paraId="783FD2D4" w14:textId="1DF208F2" w:rsidR="00CA34AE" w:rsidRDefault="00CA34AE">
          <w:pPr>
            <w:pStyle w:val="TOC2"/>
            <w:tabs>
              <w:tab w:val="right" w:leader="dot" w:pos="10456"/>
            </w:tabs>
            <w:rPr>
              <w:ins w:id="172" w:author="Peter Hambly" w:date="2018-09-07T15:10:00Z"/>
              <w:rFonts w:eastAsiaTheme="minorEastAsia"/>
              <w:noProof/>
              <w:lang w:eastAsia="en-GB"/>
            </w:rPr>
          </w:pPr>
          <w:ins w:id="173"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"_Toc524096414"</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7.1 R Scripts</w:t>
            </w:r>
            <w:r>
              <w:rPr>
                <w:noProof/>
                <w:webHidden/>
              </w:rPr>
              <w:tab/>
            </w:r>
            <w:r>
              <w:rPr>
                <w:noProof/>
                <w:webHidden/>
              </w:rPr>
              <w:fldChar w:fldCharType="begin"/>
            </w:r>
            <w:r>
              <w:rPr>
                <w:noProof/>
                <w:webHidden/>
              </w:rPr>
              <w:instrText xml:space="preserve"> PAGEREF _Toc524096414 \h </w:instrText>
            </w:r>
            <w:r>
              <w:rPr>
                <w:noProof/>
                <w:webHidden/>
              </w:rPr>
            </w:r>
          </w:ins>
          <w:r>
            <w:rPr>
              <w:noProof/>
              <w:webHidden/>
            </w:rPr>
            <w:fldChar w:fldCharType="separate"/>
          </w:r>
          <w:ins w:id="174" w:author="Peter Hambly" w:date="2018-09-07T15:11:00Z">
            <w:r>
              <w:rPr>
                <w:noProof/>
                <w:webHidden/>
              </w:rPr>
              <w:t>28</w:t>
            </w:r>
          </w:ins>
          <w:ins w:id="175" w:author="Peter Hambly" w:date="2018-09-07T15:10:00Z">
            <w:r>
              <w:rPr>
                <w:noProof/>
                <w:webHidden/>
              </w:rPr>
              <w:fldChar w:fldCharType="end"/>
            </w:r>
            <w:r w:rsidRPr="00090FB2">
              <w:rPr>
                <w:rStyle w:val="Hyperlink"/>
                <w:noProof/>
              </w:rPr>
              <w:fldChar w:fldCharType="end"/>
            </w:r>
          </w:ins>
        </w:p>
        <w:p w14:paraId="4387F5D1" w14:textId="6CCA6220" w:rsidR="00CA34AE" w:rsidRDefault="00CA34AE">
          <w:pPr>
            <w:pStyle w:val="TOC2"/>
            <w:tabs>
              <w:tab w:val="right" w:leader="dot" w:pos="10456"/>
            </w:tabs>
            <w:rPr>
              <w:ins w:id="176" w:author="Peter Hambly" w:date="2018-09-07T15:10:00Z"/>
              <w:rFonts w:eastAsiaTheme="minorEastAsia"/>
              <w:noProof/>
              <w:lang w:eastAsia="en-GB"/>
            </w:rPr>
          </w:pPr>
          <w:ins w:id="177"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"_Toc524096415"</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7.2 Shapefiles</w:t>
            </w:r>
            <w:r>
              <w:rPr>
                <w:noProof/>
                <w:webHidden/>
              </w:rPr>
              <w:tab/>
            </w:r>
            <w:r>
              <w:rPr>
                <w:noProof/>
                <w:webHidden/>
              </w:rPr>
              <w:fldChar w:fldCharType="begin"/>
            </w:r>
            <w:r>
              <w:rPr>
                <w:noProof/>
                <w:webHidden/>
              </w:rPr>
              <w:instrText xml:space="preserve"> PAGEREF _Toc524096415 \h </w:instrText>
            </w:r>
            <w:r>
              <w:rPr>
                <w:noProof/>
                <w:webHidden/>
              </w:rPr>
            </w:r>
          </w:ins>
          <w:r>
            <w:rPr>
              <w:noProof/>
              <w:webHidden/>
            </w:rPr>
            <w:fldChar w:fldCharType="separate"/>
          </w:r>
          <w:ins w:id="178" w:author="Peter Hambly" w:date="2018-09-07T15:11:00Z">
            <w:r>
              <w:rPr>
                <w:noProof/>
                <w:webHidden/>
              </w:rPr>
              <w:t>29</w:t>
            </w:r>
          </w:ins>
          <w:ins w:id="179" w:author="Peter Hambly" w:date="2018-09-07T15:10:00Z">
            <w:r>
              <w:rPr>
                <w:noProof/>
                <w:webHidden/>
              </w:rPr>
              <w:fldChar w:fldCharType="end"/>
            </w:r>
            <w:r w:rsidRPr="00090FB2">
              <w:rPr>
                <w:rStyle w:val="Hyperlink"/>
                <w:noProof/>
              </w:rPr>
              <w:fldChar w:fldCharType="end"/>
            </w:r>
          </w:ins>
        </w:p>
        <w:p w14:paraId="51EE34DB" w14:textId="05ECBFE0" w:rsidR="00CA34AE" w:rsidRDefault="00CA34AE">
          <w:pPr>
            <w:pStyle w:val="TOC2"/>
            <w:tabs>
              <w:tab w:val="right" w:leader="dot" w:pos="10456"/>
            </w:tabs>
            <w:rPr>
              <w:ins w:id="180" w:author="Peter Hambly" w:date="2018-09-07T15:10:00Z"/>
              <w:rFonts w:eastAsiaTheme="minorEastAsia"/>
              <w:noProof/>
              <w:lang w:eastAsia="en-GB"/>
            </w:rPr>
          </w:pPr>
          <w:ins w:id="181"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"_Toc524096416"</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7.3 Generated Maps</w:t>
            </w:r>
            <w:r>
              <w:rPr>
                <w:noProof/>
                <w:webHidden/>
              </w:rPr>
              <w:tab/>
            </w:r>
            <w:r>
              <w:rPr>
                <w:noProof/>
                <w:webHidden/>
              </w:rPr>
              <w:fldChar w:fldCharType="begin"/>
            </w:r>
            <w:r>
              <w:rPr>
                <w:noProof/>
                <w:webHidden/>
              </w:rPr>
              <w:instrText xml:space="preserve"> PAGEREF _Toc524096416 \h </w:instrText>
            </w:r>
            <w:r>
              <w:rPr>
                <w:noProof/>
                <w:webHidden/>
              </w:rPr>
            </w:r>
          </w:ins>
          <w:r>
            <w:rPr>
              <w:noProof/>
              <w:webHidden/>
            </w:rPr>
            <w:fldChar w:fldCharType="separate"/>
          </w:r>
          <w:ins w:id="182" w:author="Peter Hambly" w:date="2018-09-07T15:11:00Z">
            <w:r>
              <w:rPr>
                <w:noProof/>
                <w:webHidden/>
              </w:rPr>
              <w:t>29</w:t>
            </w:r>
          </w:ins>
          <w:ins w:id="183" w:author="Peter Hambly" w:date="2018-09-07T15:10:00Z">
            <w:r>
              <w:rPr>
                <w:noProof/>
                <w:webHidden/>
              </w:rPr>
              <w:fldChar w:fldCharType="end"/>
            </w:r>
            <w:r w:rsidRPr="00090FB2">
              <w:rPr>
                <w:rStyle w:val="Hyperlink"/>
                <w:noProof/>
              </w:rPr>
              <w:fldChar w:fldCharType="end"/>
            </w:r>
          </w:ins>
        </w:p>
        <w:p w14:paraId="3A6E9EE9" w14:textId="4A6942D3" w:rsidR="00CA34AE" w:rsidRDefault="00CA34AE">
          <w:pPr>
            <w:pStyle w:val="TOC2"/>
            <w:tabs>
              <w:tab w:val="right" w:leader="dot" w:pos="10456"/>
            </w:tabs>
            <w:rPr>
              <w:ins w:id="184" w:author="Peter Hambly" w:date="2018-09-07T15:10:00Z"/>
              <w:rFonts w:eastAsiaTheme="minorEastAsia"/>
              <w:noProof/>
              <w:lang w:eastAsia="en-GB"/>
            </w:rPr>
          </w:pPr>
          <w:ins w:id="185"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"_Toc524096417"</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7.4 Reports</w:t>
            </w:r>
            <w:r>
              <w:rPr>
                <w:noProof/>
                <w:webHidden/>
              </w:rPr>
              <w:tab/>
            </w:r>
            <w:r>
              <w:rPr>
                <w:noProof/>
                <w:webHidden/>
              </w:rPr>
              <w:fldChar w:fldCharType="begin"/>
            </w:r>
            <w:r>
              <w:rPr>
                <w:noProof/>
                <w:webHidden/>
              </w:rPr>
              <w:instrText xml:space="preserve"> PAGEREF _Toc524096417 \h </w:instrText>
            </w:r>
            <w:r>
              <w:rPr>
                <w:noProof/>
                <w:webHidden/>
              </w:rPr>
            </w:r>
          </w:ins>
          <w:r>
            <w:rPr>
              <w:noProof/>
              <w:webHidden/>
            </w:rPr>
            <w:fldChar w:fldCharType="separate"/>
          </w:r>
          <w:ins w:id="186" w:author="Peter Hambly" w:date="2018-09-07T15:11:00Z">
            <w:r>
              <w:rPr>
                <w:noProof/>
                <w:webHidden/>
              </w:rPr>
              <w:t>30</w:t>
            </w:r>
          </w:ins>
          <w:ins w:id="187" w:author="Peter Hambly" w:date="2018-09-07T15:10:00Z">
            <w:r>
              <w:rPr>
                <w:noProof/>
                <w:webHidden/>
              </w:rPr>
              <w:fldChar w:fldCharType="end"/>
            </w:r>
            <w:r w:rsidRPr="00090FB2">
              <w:rPr>
                <w:rStyle w:val="Hyperlink"/>
                <w:noProof/>
              </w:rPr>
              <w:fldChar w:fldCharType="end"/>
            </w:r>
          </w:ins>
        </w:p>
        <w:p w14:paraId="40D312F5" w14:textId="734E0AC3" w:rsidR="00CA34AE" w:rsidRDefault="00CA34AE">
          <w:pPr>
            <w:pStyle w:val="TOC1"/>
            <w:tabs>
              <w:tab w:val="right" w:leader="dot" w:pos="10456"/>
            </w:tabs>
            <w:rPr>
              <w:ins w:id="188" w:author="Peter Hambly" w:date="2018-09-07T15:10:00Z"/>
              <w:rFonts w:eastAsiaTheme="minorEastAsia"/>
              <w:noProof/>
              <w:lang w:eastAsia="en-GB"/>
            </w:rPr>
          </w:pPr>
          <w:ins w:id="189"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"_Toc524096418"</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Appendices</w:t>
            </w:r>
            <w:r>
              <w:rPr>
                <w:noProof/>
                <w:webHidden/>
              </w:rPr>
              <w:tab/>
            </w:r>
            <w:r>
              <w:rPr>
                <w:noProof/>
                <w:webHidden/>
              </w:rPr>
              <w:fldChar w:fldCharType="begin"/>
            </w:r>
            <w:r>
              <w:rPr>
                <w:noProof/>
                <w:webHidden/>
              </w:rPr>
              <w:instrText xml:space="preserve"> PAGEREF _Toc524096418 \h </w:instrText>
            </w:r>
            <w:r>
              <w:rPr>
                <w:noProof/>
                <w:webHidden/>
              </w:rPr>
            </w:r>
          </w:ins>
          <w:r>
            <w:rPr>
              <w:noProof/>
              <w:webHidden/>
            </w:rPr>
            <w:fldChar w:fldCharType="separate"/>
          </w:r>
          <w:ins w:id="190" w:author="Peter Hambly" w:date="2018-09-07T15:11:00Z">
            <w:r>
              <w:rPr>
                <w:noProof/>
                <w:webHidden/>
              </w:rPr>
              <w:t>31</w:t>
            </w:r>
          </w:ins>
          <w:ins w:id="191" w:author="Peter Hambly" w:date="2018-09-07T15:10:00Z">
            <w:r>
              <w:rPr>
                <w:noProof/>
                <w:webHidden/>
              </w:rPr>
              <w:fldChar w:fldCharType="end"/>
            </w:r>
            <w:r w:rsidRPr="00090FB2">
              <w:rPr>
                <w:rStyle w:val="Hyperlink"/>
                <w:noProof/>
              </w:rPr>
              <w:fldChar w:fldCharType="end"/>
            </w:r>
          </w:ins>
        </w:p>
        <w:p w14:paraId="7C8B1153" w14:textId="59D0A353" w:rsidR="00CA34AE" w:rsidRDefault="00CA34AE">
          <w:pPr>
            <w:pStyle w:val="TOC2"/>
            <w:tabs>
              <w:tab w:val="right" w:leader="dot" w:pos="10456"/>
            </w:tabs>
            <w:rPr>
              <w:ins w:id="192" w:author="Peter Hambly" w:date="2018-09-07T15:10:00Z"/>
              <w:rFonts w:eastAsiaTheme="minorEastAsia"/>
              <w:noProof/>
              <w:lang w:eastAsia="en-GB"/>
            </w:rPr>
          </w:pPr>
          <w:ins w:id="193"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"_Toc524096419"</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Appendix A. Statistical methods</w:t>
            </w:r>
            <w:r>
              <w:rPr>
                <w:noProof/>
                <w:webHidden/>
              </w:rPr>
              <w:tab/>
            </w:r>
            <w:r>
              <w:rPr>
                <w:noProof/>
                <w:webHidden/>
              </w:rPr>
              <w:fldChar w:fldCharType="begin"/>
            </w:r>
            <w:r>
              <w:rPr>
                <w:noProof/>
                <w:webHidden/>
              </w:rPr>
              <w:instrText xml:space="preserve"> PAGEREF _Toc524096419 \h </w:instrText>
            </w:r>
            <w:r>
              <w:rPr>
                <w:noProof/>
                <w:webHidden/>
              </w:rPr>
            </w:r>
          </w:ins>
          <w:r>
            <w:rPr>
              <w:noProof/>
              <w:webHidden/>
            </w:rPr>
            <w:fldChar w:fldCharType="separate"/>
          </w:r>
          <w:ins w:id="194" w:author="Peter Hambly" w:date="2018-09-07T15:11:00Z">
            <w:r>
              <w:rPr>
                <w:noProof/>
                <w:webHidden/>
              </w:rPr>
              <w:t>31</w:t>
            </w:r>
          </w:ins>
          <w:ins w:id="195" w:author="Peter Hambly" w:date="2018-09-07T15:10:00Z">
            <w:r>
              <w:rPr>
                <w:noProof/>
                <w:webHidden/>
              </w:rPr>
              <w:fldChar w:fldCharType="end"/>
            </w:r>
            <w:r w:rsidRPr="00090FB2">
              <w:rPr>
                <w:rStyle w:val="Hyperlink"/>
                <w:noProof/>
              </w:rPr>
              <w:fldChar w:fldCharType="end"/>
            </w:r>
          </w:ins>
        </w:p>
        <w:p w14:paraId="7E249290" w14:textId="60F76412" w:rsidR="00CA34AE" w:rsidRDefault="00CA34AE">
          <w:pPr>
            <w:pStyle w:val="TOC3"/>
            <w:tabs>
              <w:tab w:val="right" w:leader="dot" w:pos="10456"/>
            </w:tabs>
            <w:rPr>
              <w:ins w:id="196" w:author="Peter Hambly" w:date="2018-09-07T15:10:00Z"/>
              <w:rFonts w:eastAsiaTheme="minorEastAsia"/>
              <w:noProof/>
              <w:lang w:eastAsia="en-GB"/>
            </w:rPr>
          </w:pPr>
          <w:ins w:id="197"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"_Toc524096420"</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Indirectly standardised risks</w:t>
            </w:r>
            <w:r>
              <w:rPr>
                <w:noProof/>
                <w:webHidden/>
              </w:rPr>
              <w:tab/>
            </w:r>
            <w:r>
              <w:rPr>
                <w:noProof/>
                <w:webHidden/>
              </w:rPr>
              <w:fldChar w:fldCharType="begin"/>
            </w:r>
            <w:r>
              <w:rPr>
                <w:noProof/>
                <w:webHidden/>
              </w:rPr>
              <w:instrText xml:space="preserve"> PAGEREF _Toc524096420 \h </w:instrText>
            </w:r>
            <w:r>
              <w:rPr>
                <w:noProof/>
                <w:webHidden/>
              </w:rPr>
            </w:r>
          </w:ins>
          <w:r>
            <w:rPr>
              <w:noProof/>
              <w:webHidden/>
            </w:rPr>
            <w:fldChar w:fldCharType="separate"/>
          </w:r>
          <w:ins w:id="198" w:author="Peter Hambly" w:date="2018-09-07T15:11:00Z">
            <w:r>
              <w:rPr>
                <w:noProof/>
                <w:webHidden/>
              </w:rPr>
              <w:t>31</w:t>
            </w:r>
          </w:ins>
          <w:ins w:id="199" w:author="Peter Hambly" w:date="2018-09-07T15:10:00Z">
            <w:r>
              <w:rPr>
                <w:noProof/>
                <w:webHidden/>
              </w:rPr>
              <w:fldChar w:fldCharType="end"/>
            </w:r>
            <w:r w:rsidRPr="00090FB2">
              <w:rPr>
                <w:rStyle w:val="Hyperlink"/>
                <w:noProof/>
              </w:rPr>
              <w:fldChar w:fldCharType="end"/>
            </w:r>
          </w:ins>
        </w:p>
        <w:p w14:paraId="5C17906D" w14:textId="229A8F67" w:rsidR="00CA34AE" w:rsidRDefault="00CA34AE">
          <w:pPr>
            <w:pStyle w:val="TOC3"/>
            <w:tabs>
              <w:tab w:val="right" w:leader="dot" w:pos="10456"/>
            </w:tabs>
            <w:rPr>
              <w:ins w:id="200" w:author="Peter Hambly" w:date="2018-09-07T15:10:00Z"/>
              <w:rFonts w:eastAsiaTheme="minorEastAsia"/>
              <w:noProof/>
              <w:lang w:eastAsia="en-GB"/>
            </w:rPr>
          </w:pPr>
          <w:ins w:id="201"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"_Toc524096421"</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Empirical Bayes Analysis</w:t>
            </w:r>
            <w:r>
              <w:rPr>
                <w:noProof/>
                <w:webHidden/>
              </w:rPr>
              <w:tab/>
            </w:r>
            <w:r>
              <w:rPr>
                <w:noProof/>
                <w:webHidden/>
              </w:rPr>
              <w:fldChar w:fldCharType="begin"/>
            </w:r>
            <w:r>
              <w:rPr>
                <w:noProof/>
                <w:webHidden/>
              </w:rPr>
              <w:instrText xml:space="preserve"> PAGEREF _Toc524096421 \h </w:instrText>
            </w:r>
            <w:r>
              <w:rPr>
                <w:noProof/>
                <w:webHidden/>
              </w:rPr>
            </w:r>
          </w:ins>
          <w:r>
            <w:rPr>
              <w:noProof/>
              <w:webHidden/>
            </w:rPr>
            <w:fldChar w:fldCharType="separate"/>
          </w:r>
          <w:ins w:id="202" w:author="Peter Hambly" w:date="2018-09-07T15:11:00Z">
            <w:r>
              <w:rPr>
                <w:noProof/>
                <w:webHidden/>
              </w:rPr>
              <w:t>32</w:t>
            </w:r>
          </w:ins>
          <w:ins w:id="203" w:author="Peter Hambly" w:date="2018-09-07T15:10:00Z">
            <w:r>
              <w:rPr>
                <w:noProof/>
                <w:webHidden/>
              </w:rPr>
              <w:fldChar w:fldCharType="end"/>
            </w:r>
            <w:r w:rsidRPr="00090FB2">
              <w:rPr>
                <w:rStyle w:val="Hyperlink"/>
                <w:noProof/>
              </w:rPr>
              <w:fldChar w:fldCharType="end"/>
            </w:r>
          </w:ins>
        </w:p>
        <w:p w14:paraId="0F0C9804" w14:textId="1BD6478B" w:rsidR="00CA34AE" w:rsidRDefault="00CA34AE">
          <w:pPr>
            <w:pStyle w:val="TOC3"/>
            <w:tabs>
              <w:tab w:val="right" w:leader="dot" w:pos="10456"/>
            </w:tabs>
            <w:rPr>
              <w:ins w:id="204" w:author="Peter Hambly" w:date="2018-09-07T15:10:00Z"/>
              <w:rFonts w:eastAsiaTheme="minorEastAsia"/>
              <w:noProof/>
              <w:lang w:eastAsia="en-GB"/>
            </w:rPr>
          </w:pPr>
          <w:ins w:id="205"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"_Toc524096422"</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Full Bayesian smoothing</w:t>
            </w:r>
            <w:r>
              <w:rPr>
                <w:noProof/>
                <w:webHidden/>
              </w:rPr>
              <w:tab/>
            </w:r>
            <w:r>
              <w:rPr>
                <w:noProof/>
                <w:webHidden/>
              </w:rPr>
              <w:fldChar w:fldCharType="begin"/>
            </w:r>
            <w:r>
              <w:rPr>
                <w:noProof/>
                <w:webHidden/>
              </w:rPr>
              <w:instrText xml:space="preserve"> PAGEREF _Toc524096422 \h </w:instrText>
            </w:r>
            <w:r>
              <w:rPr>
                <w:noProof/>
                <w:webHidden/>
              </w:rPr>
            </w:r>
          </w:ins>
          <w:r>
            <w:rPr>
              <w:noProof/>
              <w:webHidden/>
            </w:rPr>
            <w:fldChar w:fldCharType="separate"/>
          </w:r>
          <w:ins w:id="206" w:author="Peter Hambly" w:date="2018-09-07T15:11:00Z">
            <w:r>
              <w:rPr>
                <w:noProof/>
                <w:webHidden/>
              </w:rPr>
              <w:t>33</w:t>
            </w:r>
          </w:ins>
          <w:ins w:id="207" w:author="Peter Hambly" w:date="2018-09-07T15:10:00Z">
            <w:r>
              <w:rPr>
                <w:noProof/>
                <w:webHidden/>
              </w:rPr>
              <w:fldChar w:fldCharType="end"/>
            </w:r>
            <w:r w:rsidRPr="00090FB2">
              <w:rPr>
                <w:rStyle w:val="Hyperlink"/>
                <w:noProof/>
              </w:rPr>
              <w:fldChar w:fldCharType="end"/>
            </w:r>
          </w:ins>
        </w:p>
        <w:p w14:paraId="713092F0" w14:textId="79BC2D7A" w:rsidR="00CA34AE" w:rsidRDefault="00CA34AE">
          <w:pPr>
            <w:pStyle w:val="TOC3"/>
            <w:tabs>
              <w:tab w:val="right" w:leader="dot" w:pos="10456"/>
            </w:tabs>
            <w:rPr>
              <w:ins w:id="208" w:author="Peter Hambly" w:date="2018-09-07T15:10:00Z"/>
              <w:rFonts w:eastAsiaTheme="minorEastAsia"/>
              <w:noProof/>
              <w:lang w:eastAsia="en-GB"/>
            </w:rPr>
          </w:pPr>
          <w:ins w:id="209"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"_Toc524096423"</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R and R-INLA</w:t>
            </w:r>
            <w:r>
              <w:rPr>
                <w:noProof/>
                <w:webHidden/>
              </w:rPr>
              <w:tab/>
            </w:r>
            <w:r>
              <w:rPr>
                <w:noProof/>
                <w:webHidden/>
              </w:rPr>
              <w:fldChar w:fldCharType="begin"/>
            </w:r>
            <w:r>
              <w:rPr>
                <w:noProof/>
                <w:webHidden/>
              </w:rPr>
              <w:instrText xml:space="preserve"> PAGEREF _Toc524096423 \h </w:instrText>
            </w:r>
            <w:r>
              <w:rPr>
                <w:noProof/>
                <w:webHidden/>
              </w:rPr>
            </w:r>
          </w:ins>
          <w:r>
            <w:rPr>
              <w:noProof/>
              <w:webHidden/>
            </w:rPr>
            <w:fldChar w:fldCharType="separate"/>
          </w:r>
          <w:ins w:id="210" w:author="Peter Hambly" w:date="2018-09-07T15:11:00Z">
            <w:r>
              <w:rPr>
                <w:noProof/>
                <w:webHidden/>
              </w:rPr>
              <w:t>33</w:t>
            </w:r>
          </w:ins>
          <w:ins w:id="211" w:author="Peter Hambly" w:date="2018-09-07T15:10:00Z">
            <w:r>
              <w:rPr>
                <w:noProof/>
                <w:webHidden/>
              </w:rPr>
              <w:fldChar w:fldCharType="end"/>
            </w:r>
            <w:r w:rsidRPr="00090FB2">
              <w:rPr>
                <w:rStyle w:val="Hyperlink"/>
                <w:noProof/>
              </w:rPr>
              <w:fldChar w:fldCharType="end"/>
            </w:r>
          </w:ins>
        </w:p>
        <w:p w14:paraId="6F81F7F2" w14:textId="2C71A2AC" w:rsidR="00CA34AE" w:rsidRDefault="00CA34AE">
          <w:pPr>
            <w:pStyle w:val="TOC2"/>
            <w:tabs>
              <w:tab w:val="right" w:leader="dot" w:pos="10456"/>
            </w:tabs>
            <w:rPr>
              <w:ins w:id="212" w:author="Peter Hambly" w:date="2018-09-07T15:10:00Z"/>
              <w:rFonts w:eastAsiaTheme="minorEastAsia"/>
              <w:noProof/>
              <w:lang w:eastAsia="en-GB"/>
            </w:rPr>
          </w:pPr>
          <w:ins w:id="213"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"_Toc524096424"</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Appendix B. Descriptive analysis of Sahsuland</w:t>
            </w:r>
            <w:r>
              <w:rPr>
                <w:noProof/>
                <w:webHidden/>
              </w:rPr>
              <w:tab/>
            </w:r>
            <w:r>
              <w:rPr>
                <w:noProof/>
                <w:webHidden/>
              </w:rPr>
              <w:fldChar w:fldCharType="begin"/>
            </w:r>
            <w:r>
              <w:rPr>
                <w:noProof/>
                <w:webHidden/>
              </w:rPr>
              <w:instrText xml:space="preserve"> PAGEREF _Toc524096424 \h </w:instrText>
            </w:r>
            <w:r>
              <w:rPr>
                <w:noProof/>
                <w:webHidden/>
              </w:rPr>
            </w:r>
          </w:ins>
          <w:r>
            <w:rPr>
              <w:noProof/>
              <w:webHidden/>
            </w:rPr>
            <w:fldChar w:fldCharType="separate"/>
          </w:r>
          <w:ins w:id="214" w:author="Peter Hambly" w:date="2018-09-07T15:11:00Z">
            <w:r>
              <w:rPr>
                <w:noProof/>
                <w:webHidden/>
              </w:rPr>
              <w:t>35</w:t>
            </w:r>
          </w:ins>
          <w:ins w:id="215" w:author="Peter Hambly" w:date="2018-09-07T15:10:00Z">
            <w:r>
              <w:rPr>
                <w:noProof/>
                <w:webHidden/>
              </w:rPr>
              <w:fldChar w:fldCharType="end"/>
            </w:r>
            <w:r w:rsidRPr="00090FB2">
              <w:rPr>
                <w:rStyle w:val="Hyperlink"/>
                <w:noProof/>
              </w:rPr>
              <w:fldChar w:fldCharType="end"/>
            </w:r>
          </w:ins>
        </w:p>
        <w:p w14:paraId="6811FB5E" w14:textId="57556621" w:rsidR="00CA34AE" w:rsidRDefault="00CA34AE">
          <w:pPr>
            <w:pStyle w:val="TOC3"/>
            <w:tabs>
              <w:tab w:val="right" w:leader="dot" w:pos="10456"/>
            </w:tabs>
            <w:rPr>
              <w:ins w:id="216" w:author="Peter Hambly" w:date="2018-09-07T15:10:00Z"/>
              <w:rFonts w:eastAsiaTheme="minorEastAsia"/>
              <w:noProof/>
              <w:lang w:eastAsia="en-GB"/>
            </w:rPr>
          </w:pPr>
          <w:ins w:id="217"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"_Toc524096425"</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Sahsuland population</w:t>
            </w:r>
            <w:r>
              <w:rPr>
                <w:noProof/>
                <w:webHidden/>
              </w:rPr>
              <w:tab/>
            </w:r>
            <w:r>
              <w:rPr>
                <w:noProof/>
                <w:webHidden/>
              </w:rPr>
              <w:fldChar w:fldCharType="begin"/>
            </w:r>
            <w:r>
              <w:rPr>
                <w:noProof/>
                <w:webHidden/>
              </w:rPr>
              <w:instrText xml:space="preserve"> PAGEREF _Toc524096425 \h </w:instrText>
            </w:r>
            <w:r>
              <w:rPr>
                <w:noProof/>
                <w:webHidden/>
              </w:rPr>
            </w:r>
          </w:ins>
          <w:r>
            <w:rPr>
              <w:noProof/>
              <w:webHidden/>
            </w:rPr>
            <w:fldChar w:fldCharType="separate"/>
          </w:r>
          <w:ins w:id="218" w:author="Peter Hambly" w:date="2018-09-07T15:11:00Z">
            <w:r>
              <w:rPr>
                <w:noProof/>
                <w:webHidden/>
              </w:rPr>
              <w:t>35</w:t>
            </w:r>
          </w:ins>
          <w:ins w:id="219" w:author="Peter Hambly" w:date="2018-09-07T15:10:00Z">
            <w:r>
              <w:rPr>
                <w:noProof/>
                <w:webHidden/>
              </w:rPr>
              <w:fldChar w:fldCharType="end"/>
            </w:r>
            <w:r w:rsidRPr="00090FB2">
              <w:rPr>
                <w:rStyle w:val="Hyperlink"/>
                <w:noProof/>
              </w:rPr>
              <w:fldChar w:fldCharType="end"/>
            </w:r>
          </w:ins>
        </w:p>
        <w:p w14:paraId="14E53A1D" w14:textId="51959858" w:rsidR="00CA34AE" w:rsidRDefault="00CA34AE">
          <w:pPr>
            <w:pStyle w:val="TOC3"/>
            <w:tabs>
              <w:tab w:val="right" w:leader="dot" w:pos="10456"/>
            </w:tabs>
            <w:rPr>
              <w:ins w:id="220" w:author="Peter Hambly" w:date="2018-09-07T15:10:00Z"/>
              <w:rFonts w:eastAsiaTheme="minorEastAsia"/>
              <w:noProof/>
              <w:lang w:eastAsia="en-GB"/>
            </w:rPr>
          </w:pPr>
          <w:ins w:id="221"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"_Toc524096426"</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Sahsuland numerator data</w:t>
            </w:r>
            <w:r>
              <w:rPr>
                <w:noProof/>
                <w:webHidden/>
              </w:rPr>
              <w:tab/>
            </w:r>
            <w:r>
              <w:rPr>
                <w:noProof/>
                <w:webHidden/>
              </w:rPr>
              <w:fldChar w:fldCharType="begin"/>
            </w:r>
            <w:r>
              <w:rPr>
                <w:noProof/>
                <w:webHidden/>
              </w:rPr>
              <w:instrText xml:space="preserve"> PAGEREF _Toc524096426 \h </w:instrText>
            </w:r>
            <w:r>
              <w:rPr>
                <w:noProof/>
                <w:webHidden/>
              </w:rPr>
            </w:r>
          </w:ins>
          <w:r>
            <w:rPr>
              <w:noProof/>
              <w:webHidden/>
            </w:rPr>
            <w:fldChar w:fldCharType="separate"/>
          </w:r>
          <w:ins w:id="222" w:author="Peter Hambly" w:date="2018-09-07T15:11:00Z">
            <w:r>
              <w:rPr>
                <w:noProof/>
                <w:webHidden/>
              </w:rPr>
              <w:t>37</w:t>
            </w:r>
          </w:ins>
          <w:ins w:id="223" w:author="Peter Hambly" w:date="2018-09-07T15:10:00Z">
            <w:r>
              <w:rPr>
                <w:noProof/>
                <w:webHidden/>
              </w:rPr>
              <w:fldChar w:fldCharType="end"/>
            </w:r>
            <w:r w:rsidRPr="00090FB2">
              <w:rPr>
                <w:rStyle w:val="Hyperlink"/>
                <w:noProof/>
              </w:rPr>
              <w:fldChar w:fldCharType="end"/>
            </w:r>
          </w:ins>
        </w:p>
        <w:p w14:paraId="38F332C4" w14:textId="3A9A943E" w:rsidR="00CA34AE" w:rsidRDefault="00CA34AE">
          <w:pPr>
            <w:pStyle w:val="TOC2"/>
            <w:tabs>
              <w:tab w:val="right" w:leader="dot" w:pos="10456"/>
            </w:tabs>
            <w:rPr>
              <w:ins w:id="224" w:author="Peter Hambly" w:date="2018-09-07T15:10:00Z"/>
              <w:rFonts w:eastAsiaTheme="minorEastAsia"/>
              <w:noProof/>
              <w:lang w:eastAsia="en-GB"/>
            </w:rPr>
          </w:pPr>
          <w:ins w:id="225"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"_Toc524096427"</w:instrText>
            </w:r>
            <w:r w:rsidRPr="00090FB2">
              <w:rPr>
                <w:rStyle w:val="Hyperlink"/>
                <w:noProof/>
              </w:rPr>
              <w:instrText xml:space="preserve"> </w:instrText>
            </w:r>
            <w:r w:rsidRPr="00090FB2">
              <w:rPr>
                <w:rStyle w:val="Hyperlink"/>
                <w:noProof/>
              </w:rPr>
            </w:r>
            <w:r w:rsidRPr="00090FB2">
              <w:rPr>
                <w:rStyle w:val="Hyperlink"/>
                <w:noProof/>
              </w:rPr>
              <w:fldChar w:fldCharType="separate"/>
            </w:r>
            <w:r w:rsidRPr="00090FB2">
              <w:rPr>
                <w:rStyle w:val="Hyperlink"/>
                <w:noProof/>
              </w:rPr>
              <w:t>References</w:t>
            </w:r>
            <w:r>
              <w:rPr>
                <w:noProof/>
                <w:webHidden/>
              </w:rPr>
              <w:tab/>
            </w:r>
            <w:r>
              <w:rPr>
                <w:noProof/>
                <w:webHidden/>
              </w:rPr>
              <w:fldChar w:fldCharType="begin"/>
            </w:r>
            <w:r>
              <w:rPr>
                <w:noProof/>
                <w:webHidden/>
              </w:rPr>
              <w:instrText xml:space="preserve"> PAGEREF _Toc524096427 \h </w:instrText>
            </w:r>
            <w:r>
              <w:rPr>
                <w:noProof/>
                <w:webHidden/>
              </w:rPr>
            </w:r>
          </w:ins>
          <w:r>
            <w:rPr>
              <w:noProof/>
              <w:webHidden/>
            </w:rPr>
            <w:fldChar w:fldCharType="separate"/>
          </w:r>
          <w:ins w:id="226" w:author="Peter Hambly" w:date="2018-09-07T15:11:00Z">
            <w:r>
              <w:rPr>
                <w:noProof/>
                <w:webHidden/>
              </w:rPr>
              <w:t>41</w:t>
            </w:r>
          </w:ins>
          <w:ins w:id="227" w:author="Peter Hambly" w:date="2018-09-07T15:10:00Z">
            <w:r>
              <w:rPr>
                <w:noProof/>
                <w:webHidden/>
              </w:rPr>
              <w:fldChar w:fldCharType="end"/>
            </w:r>
            <w:r w:rsidRPr="00090FB2">
              <w:rPr>
                <w:rStyle w:val="Hyperlink"/>
                <w:noProof/>
              </w:rPr>
              <w:fldChar w:fldCharType="end"/>
            </w:r>
          </w:ins>
        </w:p>
        <w:p w14:paraId="4818DAC9" w14:textId="28919E60" w:rsidR="006F08FE" w:rsidDel="007E6C57" w:rsidRDefault="006F08FE">
          <w:pPr>
            <w:pStyle w:val="TOC1"/>
            <w:tabs>
              <w:tab w:val="right" w:leader="dot" w:pos="10456"/>
            </w:tabs>
            <w:rPr>
              <w:del w:id="228" w:author="Peter Hambly" w:date="2018-09-07T13:39:00Z"/>
              <w:rFonts w:eastAsiaTheme="minorEastAsia"/>
              <w:noProof/>
              <w:lang w:eastAsia="en-GB"/>
            </w:rPr>
          </w:pPr>
          <w:del w:id="229" w:author="Peter Hambly" w:date="2018-09-07T13:39:00Z">
            <w:r w:rsidRPr="007E6C57" w:rsidDel="007E6C57">
              <w:rPr>
                <w:rStyle w:val="Hyperlink"/>
                <w:noProof/>
                <w:rPrChange w:id="230" w:author="Peter Hambly" w:date="2018-09-07T13:39:00Z">
                  <w:rPr>
                    <w:rStyle w:val="Hyperlink"/>
                    <w:noProof/>
                  </w:rPr>
                </w:rPrChange>
              </w:rPr>
              <w:delText>The Rapid Inquiry Facility (RIF)</w:delText>
            </w:r>
            <w:r w:rsidDel="007E6C57">
              <w:rPr>
                <w:noProof/>
                <w:webHidden/>
              </w:rPr>
              <w:tab/>
              <w:delText>1</w:delText>
            </w:r>
          </w:del>
        </w:p>
        <w:p w14:paraId="7C8E374B" w14:textId="77638FA7" w:rsidR="006F08FE" w:rsidDel="007E6C57" w:rsidRDefault="006F08FE">
          <w:pPr>
            <w:pStyle w:val="TOC1"/>
            <w:tabs>
              <w:tab w:val="right" w:leader="dot" w:pos="10456"/>
            </w:tabs>
            <w:rPr>
              <w:del w:id="231" w:author="Peter Hambly" w:date="2018-09-07T13:39:00Z"/>
              <w:rFonts w:eastAsiaTheme="minorEastAsia"/>
              <w:noProof/>
              <w:lang w:eastAsia="en-GB"/>
            </w:rPr>
          </w:pPr>
          <w:del w:id="232" w:author="Peter Hambly" w:date="2018-09-07T13:39:00Z">
            <w:r w:rsidRPr="007E6C57" w:rsidDel="007E6C57">
              <w:rPr>
                <w:rStyle w:val="Hyperlink"/>
                <w:noProof/>
                <w:rPrChange w:id="233" w:author="Peter Hambly" w:date="2018-09-07T13:39:00Z">
                  <w:rPr>
                    <w:rStyle w:val="Hyperlink"/>
                    <w:noProof/>
                  </w:rPr>
                </w:rPrChange>
              </w:rPr>
              <w:delText>Version 4.0</w:delText>
            </w:r>
            <w:r w:rsidDel="007E6C57">
              <w:rPr>
                <w:noProof/>
                <w:webHidden/>
              </w:rPr>
              <w:tab/>
              <w:delText>1</w:delText>
            </w:r>
          </w:del>
        </w:p>
        <w:p w14:paraId="76EC361F" w14:textId="2D90ADA8" w:rsidR="006F08FE" w:rsidDel="007E6C57" w:rsidRDefault="006F08FE">
          <w:pPr>
            <w:pStyle w:val="TOC1"/>
            <w:tabs>
              <w:tab w:val="right" w:leader="dot" w:pos="10456"/>
            </w:tabs>
            <w:rPr>
              <w:del w:id="234" w:author="Peter Hambly" w:date="2018-09-07T13:39:00Z"/>
              <w:rFonts w:eastAsiaTheme="minorEastAsia"/>
              <w:noProof/>
              <w:lang w:eastAsia="en-GB"/>
            </w:rPr>
          </w:pPr>
          <w:del w:id="235" w:author="Peter Hambly" w:date="2018-09-07T13:39:00Z">
            <w:r w:rsidRPr="007E6C57" w:rsidDel="007E6C57">
              <w:rPr>
                <w:rStyle w:val="Hyperlink"/>
                <w:noProof/>
                <w:rPrChange w:id="236" w:author="Peter Hambly" w:date="2018-09-07T13:39:00Z">
                  <w:rPr>
                    <w:rStyle w:val="Hyperlink"/>
                    <w:noProof/>
                  </w:rPr>
                </w:rPrChange>
              </w:rPr>
              <w:delText>How to use the RIF 4.0 client</w:delText>
            </w:r>
            <w:r w:rsidDel="007E6C57">
              <w:rPr>
                <w:noProof/>
                <w:webHidden/>
              </w:rPr>
              <w:tab/>
              <w:delText>1</w:delText>
            </w:r>
          </w:del>
        </w:p>
        <w:p w14:paraId="5EE54975" w14:textId="6256411C" w:rsidR="006F08FE" w:rsidDel="007E6C57" w:rsidRDefault="006F08FE">
          <w:pPr>
            <w:pStyle w:val="TOC1"/>
            <w:tabs>
              <w:tab w:val="right" w:leader="dot" w:pos="10456"/>
            </w:tabs>
            <w:rPr>
              <w:del w:id="237" w:author="Peter Hambly" w:date="2018-09-07T13:39:00Z"/>
              <w:rFonts w:eastAsiaTheme="minorEastAsia"/>
              <w:noProof/>
              <w:lang w:eastAsia="en-GB"/>
            </w:rPr>
          </w:pPr>
          <w:del w:id="238" w:author="Peter Hambly" w:date="2018-09-07T13:39:00Z">
            <w:r w:rsidRPr="007E6C57" w:rsidDel="007E6C57">
              <w:rPr>
                <w:rStyle w:val="Hyperlink"/>
                <w:noProof/>
                <w:rPrChange w:id="239" w:author="Peter Hambly" w:date="2018-09-07T13:39:00Z">
                  <w:rPr>
                    <w:rStyle w:val="Hyperlink"/>
                    <w:noProof/>
                  </w:rPr>
                </w:rPrChange>
              </w:rPr>
              <w:delText>1. Introduction to the RIF</w:delText>
            </w:r>
            <w:r w:rsidDel="007E6C57">
              <w:rPr>
                <w:noProof/>
                <w:webHidden/>
              </w:rPr>
              <w:tab/>
              <w:delText>4</w:delText>
            </w:r>
          </w:del>
        </w:p>
        <w:p w14:paraId="1D3FF3A2" w14:textId="04F3BF1D" w:rsidR="006F08FE" w:rsidDel="007E6C57" w:rsidRDefault="006F08FE">
          <w:pPr>
            <w:pStyle w:val="TOC2"/>
            <w:tabs>
              <w:tab w:val="right" w:leader="dot" w:pos="10456"/>
            </w:tabs>
            <w:rPr>
              <w:del w:id="240" w:author="Peter Hambly" w:date="2018-09-07T13:39:00Z"/>
              <w:rFonts w:eastAsiaTheme="minorEastAsia"/>
              <w:noProof/>
              <w:lang w:eastAsia="en-GB"/>
            </w:rPr>
          </w:pPr>
          <w:del w:id="241" w:author="Peter Hambly" w:date="2018-09-07T13:39:00Z">
            <w:r w:rsidRPr="007E6C57" w:rsidDel="007E6C57">
              <w:rPr>
                <w:rStyle w:val="Hyperlink"/>
                <w:noProof/>
                <w:rPrChange w:id="242" w:author="Peter Hambly" w:date="2018-09-07T13:39:00Z">
                  <w:rPr>
                    <w:rStyle w:val="Hyperlink"/>
                    <w:noProof/>
                  </w:rPr>
                </w:rPrChange>
              </w:rPr>
              <w:delText>1.1 Purpose</w:delText>
            </w:r>
            <w:r w:rsidDel="007E6C57">
              <w:rPr>
                <w:noProof/>
                <w:webHidden/>
              </w:rPr>
              <w:tab/>
              <w:delText>4</w:delText>
            </w:r>
          </w:del>
        </w:p>
        <w:p w14:paraId="3972576F" w14:textId="69DC86DD" w:rsidR="006F08FE" w:rsidDel="007E6C57" w:rsidRDefault="006F08FE">
          <w:pPr>
            <w:pStyle w:val="TOC2"/>
            <w:tabs>
              <w:tab w:val="right" w:leader="dot" w:pos="10456"/>
            </w:tabs>
            <w:rPr>
              <w:del w:id="243" w:author="Peter Hambly" w:date="2018-09-07T13:39:00Z"/>
              <w:rFonts w:eastAsiaTheme="minorEastAsia"/>
              <w:noProof/>
              <w:lang w:eastAsia="en-GB"/>
            </w:rPr>
          </w:pPr>
          <w:del w:id="244" w:author="Peter Hambly" w:date="2018-09-07T13:39:00Z">
            <w:r w:rsidRPr="007E6C57" w:rsidDel="007E6C57">
              <w:rPr>
                <w:rStyle w:val="Hyperlink"/>
                <w:noProof/>
                <w:rPrChange w:id="245" w:author="Peter Hambly" w:date="2018-09-07T13:39:00Z">
                  <w:rPr>
                    <w:rStyle w:val="Hyperlink"/>
                    <w:noProof/>
                  </w:rPr>
                </w:rPrChange>
              </w:rPr>
              <w:delText>1.2 Principal Features</w:delText>
            </w:r>
            <w:r w:rsidDel="007E6C57">
              <w:rPr>
                <w:noProof/>
                <w:webHidden/>
              </w:rPr>
              <w:tab/>
              <w:delText>4</w:delText>
            </w:r>
          </w:del>
        </w:p>
        <w:p w14:paraId="7290FF09" w14:textId="6CBDF6C6" w:rsidR="006F08FE" w:rsidDel="007E6C57" w:rsidRDefault="006F08FE">
          <w:pPr>
            <w:pStyle w:val="TOC2"/>
            <w:tabs>
              <w:tab w:val="right" w:leader="dot" w:pos="10456"/>
            </w:tabs>
            <w:rPr>
              <w:del w:id="246" w:author="Peter Hambly" w:date="2018-09-07T13:39:00Z"/>
              <w:rFonts w:eastAsiaTheme="minorEastAsia"/>
              <w:noProof/>
              <w:lang w:eastAsia="en-GB"/>
            </w:rPr>
          </w:pPr>
          <w:del w:id="247" w:author="Peter Hambly" w:date="2018-09-07T13:39:00Z">
            <w:r w:rsidRPr="007E6C57" w:rsidDel="007E6C57">
              <w:rPr>
                <w:rStyle w:val="Hyperlink"/>
                <w:noProof/>
                <w:rPrChange w:id="248" w:author="Peter Hambly" w:date="2018-09-07T13:39:00Z">
                  <w:rPr>
                    <w:rStyle w:val="Hyperlink"/>
                    <w:noProof/>
                  </w:rPr>
                </w:rPrChange>
              </w:rPr>
              <w:delText>1.3 Current Limitations</w:delText>
            </w:r>
            <w:r w:rsidDel="007E6C57">
              <w:rPr>
                <w:noProof/>
                <w:webHidden/>
              </w:rPr>
              <w:tab/>
              <w:delText>5</w:delText>
            </w:r>
          </w:del>
        </w:p>
        <w:p w14:paraId="3F94E193" w14:textId="1D5D9AF2" w:rsidR="006F08FE" w:rsidDel="007E6C57" w:rsidRDefault="006F08FE">
          <w:pPr>
            <w:pStyle w:val="TOC2"/>
            <w:tabs>
              <w:tab w:val="right" w:leader="dot" w:pos="10456"/>
            </w:tabs>
            <w:rPr>
              <w:del w:id="249" w:author="Peter Hambly" w:date="2018-09-07T13:39:00Z"/>
              <w:rFonts w:eastAsiaTheme="minorEastAsia"/>
              <w:noProof/>
              <w:lang w:eastAsia="en-GB"/>
            </w:rPr>
          </w:pPr>
          <w:del w:id="250" w:author="Peter Hambly" w:date="2018-09-07T13:39:00Z">
            <w:r w:rsidRPr="007E6C57" w:rsidDel="007E6C57">
              <w:rPr>
                <w:rStyle w:val="Hyperlink"/>
                <w:noProof/>
                <w:rPrChange w:id="251" w:author="Peter Hambly" w:date="2018-09-07T13:39:00Z">
                  <w:rPr>
                    <w:rStyle w:val="Hyperlink"/>
                    <w:noProof/>
                  </w:rPr>
                </w:rPrChange>
              </w:rPr>
              <w:delText>1.4 Input Facilities</w:delText>
            </w:r>
            <w:r w:rsidDel="007E6C57">
              <w:rPr>
                <w:noProof/>
                <w:webHidden/>
              </w:rPr>
              <w:tab/>
              <w:delText>5</w:delText>
            </w:r>
          </w:del>
        </w:p>
        <w:p w14:paraId="4D9E8E0E" w14:textId="4C95554D" w:rsidR="006F08FE" w:rsidDel="007E6C57" w:rsidRDefault="006F08FE">
          <w:pPr>
            <w:pStyle w:val="TOC2"/>
            <w:tabs>
              <w:tab w:val="right" w:leader="dot" w:pos="10456"/>
            </w:tabs>
            <w:rPr>
              <w:del w:id="252" w:author="Peter Hambly" w:date="2018-09-07T13:39:00Z"/>
              <w:rFonts w:eastAsiaTheme="minorEastAsia"/>
              <w:noProof/>
              <w:lang w:eastAsia="en-GB"/>
            </w:rPr>
          </w:pPr>
          <w:del w:id="253" w:author="Peter Hambly" w:date="2018-09-07T13:39:00Z">
            <w:r w:rsidRPr="007E6C57" w:rsidDel="007E6C57">
              <w:rPr>
                <w:rStyle w:val="Hyperlink"/>
                <w:noProof/>
                <w:rPrChange w:id="254" w:author="Peter Hambly" w:date="2018-09-07T13:39:00Z">
                  <w:rPr>
                    <w:rStyle w:val="Hyperlink"/>
                    <w:noProof/>
                  </w:rPr>
                </w:rPrChange>
              </w:rPr>
              <w:delText>1.5 Export Capability</w:delText>
            </w:r>
            <w:r w:rsidDel="007E6C57">
              <w:rPr>
                <w:noProof/>
                <w:webHidden/>
              </w:rPr>
              <w:tab/>
              <w:delText>6</w:delText>
            </w:r>
          </w:del>
        </w:p>
        <w:p w14:paraId="56BC9E21" w14:textId="524D3AA6" w:rsidR="006F08FE" w:rsidDel="007E6C57" w:rsidRDefault="006F08FE">
          <w:pPr>
            <w:pStyle w:val="TOC2"/>
            <w:tabs>
              <w:tab w:val="right" w:leader="dot" w:pos="10456"/>
            </w:tabs>
            <w:rPr>
              <w:del w:id="255" w:author="Peter Hambly" w:date="2018-09-07T13:39:00Z"/>
              <w:rFonts w:eastAsiaTheme="minorEastAsia"/>
              <w:noProof/>
              <w:lang w:eastAsia="en-GB"/>
            </w:rPr>
          </w:pPr>
          <w:del w:id="256" w:author="Peter Hambly" w:date="2018-09-07T13:39:00Z">
            <w:r w:rsidRPr="007E6C57" w:rsidDel="007E6C57">
              <w:rPr>
                <w:rStyle w:val="Hyperlink"/>
                <w:noProof/>
                <w:rPrChange w:id="257" w:author="Peter Hambly" w:date="2018-09-07T13:39:00Z">
                  <w:rPr>
                    <w:rStyle w:val="Hyperlink"/>
                    <w:noProof/>
                  </w:rPr>
                </w:rPrChange>
              </w:rPr>
              <w:delText>1.6 Scope of this Manual</w:delText>
            </w:r>
            <w:r w:rsidDel="007E6C57">
              <w:rPr>
                <w:noProof/>
                <w:webHidden/>
              </w:rPr>
              <w:tab/>
              <w:delText>6</w:delText>
            </w:r>
          </w:del>
        </w:p>
        <w:p w14:paraId="1D0B392C" w14:textId="753A300D" w:rsidR="006F08FE" w:rsidDel="007E6C57" w:rsidRDefault="006F08FE">
          <w:pPr>
            <w:pStyle w:val="TOC1"/>
            <w:tabs>
              <w:tab w:val="right" w:leader="dot" w:pos="10456"/>
            </w:tabs>
            <w:rPr>
              <w:del w:id="258" w:author="Peter Hambly" w:date="2018-09-07T13:39:00Z"/>
              <w:rFonts w:eastAsiaTheme="minorEastAsia"/>
              <w:noProof/>
              <w:lang w:eastAsia="en-GB"/>
            </w:rPr>
          </w:pPr>
          <w:del w:id="259" w:author="Peter Hambly" w:date="2018-09-07T13:39:00Z">
            <w:r w:rsidRPr="007E6C57" w:rsidDel="007E6C57">
              <w:rPr>
                <w:rStyle w:val="Hyperlink"/>
                <w:noProof/>
                <w:rPrChange w:id="260" w:author="Peter Hambly" w:date="2018-09-07T13:39:00Z">
                  <w:rPr>
                    <w:rStyle w:val="Hyperlink"/>
                    <w:noProof/>
                  </w:rPr>
                </w:rPrChange>
              </w:rPr>
              <w:delText>2. Background Considerations</w:delText>
            </w:r>
            <w:r w:rsidDel="007E6C57">
              <w:rPr>
                <w:noProof/>
                <w:webHidden/>
              </w:rPr>
              <w:tab/>
              <w:delText>7</w:delText>
            </w:r>
          </w:del>
        </w:p>
        <w:p w14:paraId="529D1703" w14:textId="67D50585" w:rsidR="006F08FE" w:rsidDel="007E6C57" w:rsidRDefault="006F08FE">
          <w:pPr>
            <w:pStyle w:val="TOC2"/>
            <w:tabs>
              <w:tab w:val="right" w:leader="dot" w:pos="10456"/>
            </w:tabs>
            <w:rPr>
              <w:del w:id="261" w:author="Peter Hambly" w:date="2018-09-07T13:39:00Z"/>
              <w:rFonts w:eastAsiaTheme="minorEastAsia"/>
              <w:noProof/>
              <w:lang w:eastAsia="en-GB"/>
            </w:rPr>
          </w:pPr>
          <w:del w:id="262" w:author="Peter Hambly" w:date="2018-09-07T13:39:00Z">
            <w:r w:rsidRPr="007E6C57" w:rsidDel="007E6C57">
              <w:rPr>
                <w:rStyle w:val="Hyperlink"/>
                <w:noProof/>
                <w:rPrChange w:id="263" w:author="Peter Hambly" w:date="2018-09-07T13:39:00Z">
                  <w:rPr>
                    <w:rStyle w:val="Hyperlink"/>
                    <w:noProof/>
                  </w:rPr>
                </w:rPrChange>
              </w:rPr>
              <w:delText>2.1 Disease mapping or risk analysis</w:delText>
            </w:r>
            <w:r w:rsidDel="007E6C57">
              <w:rPr>
                <w:noProof/>
                <w:webHidden/>
              </w:rPr>
              <w:tab/>
              <w:delText>7</w:delText>
            </w:r>
          </w:del>
        </w:p>
        <w:p w14:paraId="6F88B99C" w14:textId="2B4FEBEE" w:rsidR="006F08FE" w:rsidDel="007E6C57" w:rsidRDefault="006F08FE">
          <w:pPr>
            <w:pStyle w:val="TOC2"/>
            <w:tabs>
              <w:tab w:val="right" w:leader="dot" w:pos="10456"/>
            </w:tabs>
            <w:rPr>
              <w:del w:id="264" w:author="Peter Hambly" w:date="2018-09-07T13:39:00Z"/>
              <w:rFonts w:eastAsiaTheme="minorEastAsia"/>
              <w:noProof/>
              <w:lang w:eastAsia="en-GB"/>
            </w:rPr>
          </w:pPr>
          <w:del w:id="265" w:author="Peter Hambly" w:date="2018-09-07T13:39:00Z">
            <w:r w:rsidRPr="007E6C57" w:rsidDel="007E6C57">
              <w:rPr>
                <w:rStyle w:val="Hyperlink"/>
                <w:noProof/>
                <w:rPrChange w:id="266" w:author="Peter Hambly" w:date="2018-09-07T13:39:00Z">
                  <w:rPr>
                    <w:rStyle w:val="Hyperlink"/>
                    <w:noProof/>
                  </w:rPr>
                </w:rPrChange>
              </w:rPr>
              <w:delText>2.2 Geographical data issues</w:delText>
            </w:r>
            <w:r w:rsidDel="007E6C57">
              <w:rPr>
                <w:noProof/>
                <w:webHidden/>
              </w:rPr>
              <w:tab/>
              <w:delText>8</w:delText>
            </w:r>
          </w:del>
        </w:p>
        <w:p w14:paraId="6B45889C" w14:textId="29FB01BE" w:rsidR="006F08FE" w:rsidDel="007E6C57" w:rsidRDefault="006F08FE">
          <w:pPr>
            <w:pStyle w:val="TOC2"/>
            <w:tabs>
              <w:tab w:val="right" w:leader="dot" w:pos="10456"/>
            </w:tabs>
            <w:rPr>
              <w:del w:id="267" w:author="Peter Hambly" w:date="2018-09-07T13:39:00Z"/>
              <w:rFonts w:eastAsiaTheme="minorEastAsia"/>
              <w:noProof/>
              <w:lang w:eastAsia="en-GB"/>
            </w:rPr>
          </w:pPr>
          <w:del w:id="268" w:author="Peter Hambly" w:date="2018-09-07T13:39:00Z">
            <w:r w:rsidRPr="007E6C57" w:rsidDel="007E6C57">
              <w:rPr>
                <w:rStyle w:val="Hyperlink"/>
                <w:noProof/>
                <w:rPrChange w:id="269" w:author="Peter Hambly" w:date="2018-09-07T13:39:00Z">
                  <w:rPr>
                    <w:rStyle w:val="Hyperlink"/>
                    <w:noProof/>
                  </w:rPr>
                </w:rPrChange>
              </w:rPr>
              <w:delText>2.3 Health and population database issues</w:delText>
            </w:r>
            <w:r w:rsidDel="007E6C57">
              <w:rPr>
                <w:noProof/>
                <w:webHidden/>
              </w:rPr>
              <w:tab/>
              <w:delText>8</w:delText>
            </w:r>
          </w:del>
        </w:p>
        <w:p w14:paraId="6596BB16" w14:textId="51342B69" w:rsidR="006F08FE" w:rsidDel="007E6C57" w:rsidRDefault="006F08FE">
          <w:pPr>
            <w:pStyle w:val="TOC2"/>
            <w:tabs>
              <w:tab w:val="right" w:leader="dot" w:pos="10456"/>
            </w:tabs>
            <w:rPr>
              <w:del w:id="270" w:author="Peter Hambly" w:date="2018-09-07T13:39:00Z"/>
              <w:rFonts w:eastAsiaTheme="minorEastAsia"/>
              <w:noProof/>
              <w:lang w:eastAsia="en-GB"/>
            </w:rPr>
          </w:pPr>
          <w:del w:id="271" w:author="Peter Hambly" w:date="2018-09-07T13:39:00Z">
            <w:r w:rsidRPr="007E6C57" w:rsidDel="007E6C57">
              <w:rPr>
                <w:rStyle w:val="Hyperlink"/>
                <w:noProof/>
                <w:rPrChange w:id="272" w:author="Peter Hambly" w:date="2018-09-07T13:39:00Z">
                  <w:rPr>
                    <w:rStyle w:val="Hyperlink"/>
                    <w:noProof/>
                  </w:rPr>
                </w:rPrChange>
              </w:rPr>
              <w:delText>2.4 Exposure data</w:delText>
            </w:r>
            <w:r w:rsidDel="007E6C57">
              <w:rPr>
                <w:noProof/>
                <w:webHidden/>
              </w:rPr>
              <w:tab/>
              <w:delText>8</w:delText>
            </w:r>
          </w:del>
        </w:p>
        <w:p w14:paraId="629422EA" w14:textId="689F7988" w:rsidR="006F08FE" w:rsidDel="007E6C57" w:rsidRDefault="006F08FE">
          <w:pPr>
            <w:pStyle w:val="TOC2"/>
            <w:tabs>
              <w:tab w:val="right" w:leader="dot" w:pos="10456"/>
            </w:tabs>
            <w:rPr>
              <w:del w:id="273" w:author="Peter Hambly" w:date="2018-09-07T13:39:00Z"/>
              <w:rFonts w:eastAsiaTheme="minorEastAsia"/>
              <w:noProof/>
              <w:lang w:eastAsia="en-GB"/>
            </w:rPr>
          </w:pPr>
          <w:del w:id="274" w:author="Peter Hambly" w:date="2018-09-07T13:39:00Z">
            <w:r w:rsidRPr="007E6C57" w:rsidDel="007E6C57">
              <w:rPr>
                <w:rStyle w:val="Hyperlink"/>
                <w:noProof/>
                <w:rPrChange w:id="275" w:author="Peter Hambly" w:date="2018-09-07T13:39:00Z">
                  <w:rPr>
                    <w:rStyle w:val="Hyperlink"/>
                    <w:noProof/>
                  </w:rPr>
                </w:rPrChange>
              </w:rPr>
              <w:delText>2.5 Statistics</w:delText>
            </w:r>
            <w:r w:rsidDel="007E6C57">
              <w:rPr>
                <w:noProof/>
                <w:webHidden/>
              </w:rPr>
              <w:tab/>
              <w:delText>8</w:delText>
            </w:r>
          </w:del>
        </w:p>
        <w:p w14:paraId="680C68BC" w14:textId="57A58ED1" w:rsidR="006F08FE" w:rsidDel="007E6C57" w:rsidRDefault="006F08FE">
          <w:pPr>
            <w:pStyle w:val="TOC2"/>
            <w:tabs>
              <w:tab w:val="right" w:leader="dot" w:pos="10456"/>
            </w:tabs>
            <w:rPr>
              <w:del w:id="276" w:author="Peter Hambly" w:date="2018-09-07T13:39:00Z"/>
              <w:rFonts w:eastAsiaTheme="minorEastAsia"/>
              <w:noProof/>
              <w:lang w:eastAsia="en-GB"/>
            </w:rPr>
          </w:pPr>
          <w:del w:id="277" w:author="Peter Hambly" w:date="2018-09-07T13:39:00Z">
            <w:r w:rsidRPr="007E6C57" w:rsidDel="007E6C57">
              <w:rPr>
                <w:rStyle w:val="Hyperlink"/>
                <w:noProof/>
                <w:rPrChange w:id="278" w:author="Peter Hambly" w:date="2018-09-07T13:39:00Z">
                  <w:rPr>
                    <w:rStyle w:val="Hyperlink"/>
                    <w:noProof/>
                  </w:rPr>
                </w:rPrChange>
              </w:rPr>
              <w:delText>2.6 Interpretation and Limitations</w:delText>
            </w:r>
            <w:r w:rsidDel="007E6C57">
              <w:rPr>
                <w:noProof/>
                <w:webHidden/>
              </w:rPr>
              <w:tab/>
              <w:delText>9</w:delText>
            </w:r>
          </w:del>
        </w:p>
        <w:p w14:paraId="3F1AEC8F" w14:textId="7FC13529" w:rsidR="006F08FE" w:rsidDel="007E6C57" w:rsidRDefault="006F08FE">
          <w:pPr>
            <w:pStyle w:val="TOC2"/>
            <w:tabs>
              <w:tab w:val="right" w:leader="dot" w:pos="10456"/>
            </w:tabs>
            <w:rPr>
              <w:del w:id="279" w:author="Peter Hambly" w:date="2018-09-07T13:39:00Z"/>
              <w:rFonts w:eastAsiaTheme="minorEastAsia"/>
              <w:noProof/>
              <w:lang w:eastAsia="en-GB"/>
            </w:rPr>
          </w:pPr>
          <w:del w:id="280" w:author="Peter Hambly" w:date="2018-09-07T13:39:00Z">
            <w:r w:rsidRPr="007E6C57" w:rsidDel="007E6C57">
              <w:rPr>
                <w:rStyle w:val="Hyperlink"/>
                <w:noProof/>
                <w:rPrChange w:id="281" w:author="Peter Hambly" w:date="2018-09-07T13:39:00Z">
                  <w:rPr>
                    <w:rStyle w:val="Hyperlink"/>
                    <w:noProof/>
                  </w:rPr>
                </w:rPrChange>
              </w:rPr>
              <w:delText>2.7 References</w:delText>
            </w:r>
            <w:r w:rsidDel="007E6C57">
              <w:rPr>
                <w:noProof/>
                <w:webHidden/>
              </w:rPr>
              <w:tab/>
              <w:delText>10</w:delText>
            </w:r>
          </w:del>
        </w:p>
        <w:p w14:paraId="06F1F1E2" w14:textId="3B0D8DD5" w:rsidR="006F08FE" w:rsidDel="007E6C57" w:rsidRDefault="006F08FE">
          <w:pPr>
            <w:pStyle w:val="TOC1"/>
            <w:tabs>
              <w:tab w:val="right" w:leader="dot" w:pos="10456"/>
            </w:tabs>
            <w:rPr>
              <w:del w:id="282" w:author="Peter Hambly" w:date="2018-09-07T13:39:00Z"/>
              <w:rFonts w:eastAsiaTheme="minorEastAsia"/>
              <w:noProof/>
              <w:lang w:eastAsia="en-GB"/>
            </w:rPr>
          </w:pPr>
          <w:del w:id="283" w:author="Peter Hambly" w:date="2018-09-07T13:39:00Z">
            <w:r w:rsidRPr="007E6C57" w:rsidDel="007E6C57">
              <w:rPr>
                <w:rStyle w:val="Hyperlink"/>
                <w:noProof/>
                <w:rPrChange w:id="284" w:author="Peter Hambly" w:date="2018-09-07T13:39:00Z">
                  <w:rPr>
                    <w:rStyle w:val="Hyperlink"/>
                    <w:noProof/>
                  </w:rPr>
                </w:rPrChange>
              </w:rPr>
              <w:delText>3. Starting up</w:delText>
            </w:r>
            <w:r w:rsidDel="007E6C57">
              <w:rPr>
                <w:noProof/>
                <w:webHidden/>
              </w:rPr>
              <w:tab/>
              <w:delText>11</w:delText>
            </w:r>
          </w:del>
        </w:p>
        <w:p w14:paraId="0AD92CF8" w14:textId="238822A5" w:rsidR="006F08FE" w:rsidDel="007E6C57" w:rsidRDefault="006F08FE">
          <w:pPr>
            <w:pStyle w:val="TOC2"/>
            <w:tabs>
              <w:tab w:val="right" w:leader="dot" w:pos="10456"/>
            </w:tabs>
            <w:rPr>
              <w:del w:id="285" w:author="Peter Hambly" w:date="2018-09-07T13:39:00Z"/>
              <w:rFonts w:eastAsiaTheme="minorEastAsia"/>
              <w:noProof/>
              <w:lang w:eastAsia="en-GB"/>
            </w:rPr>
          </w:pPr>
          <w:del w:id="286" w:author="Peter Hambly" w:date="2018-09-07T13:39:00Z">
            <w:r w:rsidRPr="007E6C57" w:rsidDel="007E6C57">
              <w:rPr>
                <w:rStyle w:val="Hyperlink"/>
                <w:noProof/>
                <w:rPrChange w:id="287" w:author="Peter Hambly" w:date="2018-09-07T13:39:00Z">
                  <w:rPr>
                    <w:rStyle w:val="Hyperlink"/>
                    <w:noProof/>
                  </w:rPr>
                </w:rPrChange>
              </w:rPr>
              <w:delText>3.1 Test data</w:delText>
            </w:r>
            <w:r w:rsidDel="007E6C57">
              <w:rPr>
                <w:noProof/>
                <w:webHidden/>
              </w:rPr>
              <w:tab/>
              <w:delText>11</w:delText>
            </w:r>
          </w:del>
        </w:p>
        <w:p w14:paraId="489ECC9B" w14:textId="5FD83A8A" w:rsidR="006F08FE" w:rsidDel="007E6C57" w:rsidRDefault="006F08FE">
          <w:pPr>
            <w:pStyle w:val="TOC2"/>
            <w:tabs>
              <w:tab w:val="right" w:leader="dot" w:pos="10456"/>
            </w:tabs>
            <w:rPr>
              <w:del w:id="288" w:author="Peter Hambly" w:date="2018-09-07T13:39:00Z"/>
              <w:rFonts w:eastAsiaTheme="minorEastAsia"/>
              <w:noProof/>
              <w:lang w:eastAsia="en-GB"/>
            </w:rPr>
          </w:pPr>
          <w:del w:id="289" w:author="Peter Hambly" w:date="2018-09-07T13:39:00Z">
            <w:r w:rsidRPr="007E6C57" w:rsidDel="007E6C57">
              <w:rPr>
                <w:rStyle w:val="Hyperlink"/>
                <w:noProof/>
                <w:rPrChange w:id="290" w:author="Peter Hambly" w:date="2018-09-07T13:39:00Z">
                  <w:rPr>
                    <w:rStyle w:val="Hyperlink"/>
                    <w:noProof/>
                  </w:rPr>
                </w:rPrChange>
              </w:rPr>
              <w:delText>3.2 Logging in</w:delText>
            </w:r>
            <w:r w:rsidDel="007E6C57">
              <w:rPr>
                <w:noProof/>
                <w:webHidden/>
              </w:rPr>
              <w:tab/>
              <w:delText>12</w:delText>
            </w:r>
          </w:del>
        </w:p>
        <w:p w14:paraId="0F1C3E16" w14:textId="75E2C9CB" w:rsidR="006F08FE" w:rsidDel="007E6C57" w:rsidRDefault="006F08FE">
          <w:pPr>
            <w:pStyle w:val="TOC2"/>
            <w:tabs>
              <w:tab w:val="right" w:leader="dot" w:pos="10456"/>
            </w:tabs>
            <w:rPr>
              <w:del w:id="291" w:author="Peter Hambly" w:date="2018-09-07T13:39:00Z"/>
              <w:rFonts w:eastAsiaTheme="minorEastAsia"/>
              <w:noProof/>
              <w:lang w:eastAsia="en-GB"/>
            </w:rPr>
          </w:pPr>
          <w:del w:id="292" w:author="Peter Hambly" w:date="2018-09-07T13:39:00Z">
            <w:r w:rsidRPr="007E6C57" w:rsidDel="007E6C57">
              <w:rPr>
                <w:rStyle w:val="Hyperlink"/>
                <w:noProof/>
                <w:rPrChange w:id="293" w:author="Peter Hambly" w:date="2018-09-07T13:39:00Z">
                  <w:rPr>
                    <w:rStyle w:val="Hyperlink"/>
                    <w:noProof/>
                  </w:rPr>
                </w:rPrChange>
              </w:rPr>
              <w:delText>3.3 RIF mapping tools</w:delText>
            </w:r>
            <w:r w:rsidDel="007E6C57">
              <w:rPr>
                <w:noProof/>
                <w:webHidden/>
              </w:rPr>
              <w:tab/>
              <w:delText>12</w:delText>
            </w:r>
          </w:del>
        </w:p>
        <w:p w14:paraId="49869B6C" w14:textId="776CC6E0" w:rsidR="006F08FE" w:rsidDel="007E6C57" w:rsidRDefault="006F08FE">
          <w:pPr>
            <w:pStyle w:val="TOC1"/>
            <w:tabs>
              <w:tab w:val="right" w:leader="dot" w:pos="10456"/>
            </w:tabs>
            <w:rPr>
              <w:del w:id="294" w:author="Peter Hambly" w:date="2018-09-07T13:39:00Z"/>
              <w:rFonts w:eastAsiaTheme="minorEastAsia"/>
              <w:noProof/>
              <w:lang w:eastAsia="en-GB"/>
            </w:rPr>
          </w:pPr>
          <w:del w:id="295" w:author="Peter Hambly" w:date="2018-09-07T13:39:00Z">
            <w:r w:rsidRPr="007E6C57" w:rsidDel="007E6C57">
              <w:rPr>
                <w:rStyle w:val="Hyperlink"/>
                <w:noProof/>
                <w:rPrChange w:id="296" w:author="Peter Hambly" w:date="2018-09-07T13:39:00Z">
                  <w:rPr>
                    <w:rStyle w:val="Hyperlink"/>
                    <w:noProof/>
                  </w:rPr>
                </w:rPrChange>
              </w:rPr>
              <w:delText>4. Running a new RIF study</w:delText>
            </w:r>
            <w:r w:rsidDel="007E6C57">
              <w:rPr>
                <w:noProof/>
                <w:webHidden/>
              </w:rPr>
              <w:tab/>
              <w:delText>13</w:delText>
            </w:r>
          </w:del>
        </w:p>
        <w:p w14:paraId="4C05585F" w14:textId="318C674A" w:rsidR="006F08FE" w:rsidDel="007E6C57" w:rsidRDefault="006F08FE">
          <w:pPr>
            <w:pStyle w:val="TOC2"/>
            <w:tabs>
              <w:tab w:val="right" w:leader="dot" w:pos="10456"/>
            </w:tabs>
            <w:rPr>
              <w:del w:id="297" w:author="Peter Hambly" w:date="2018-09-07T13:39:00Z"/>
              <w:rFonts w:eastAsiaTheme="minorEastAsia"/>
              <w:noProof/>
              <w:lang w:eastAsia="en-GB"/>
            </w:rPr>
          </w:pPr>
          <w:del w:id="298" w:author="Peter Hambly" w:date="2018-09-07T13:39:00Z">
            <w:r w:rsidRPr="007E6C57" w:rsidDel="007E6C57">
              <w:rPr>
                <w:rStyle w:val="Hyperlink"/>
                <w:noProof/>
                <w:rPrChange w:id="299" w:author="Peter Hambly" w:date="2018-09-07T13:39:00Z">
                  <w:rPr>
                    <w:rStyle w:val="Hyperlink"/>
                    <w:noProof/>
                  </w:rPr>
                </w:rPrChange>
              </w:rPr>
              <w:delText>4.1 Study details</w:delText>
            </w:r>
            <w:r w:rsidDel="007E6C57">
              <w:rPr>
                <w:noProof/>
                <w:webHidden/>
              </w:rPr>
              <w:tab/>
              <w:delText>14</w:delText>
            </w:r>
          </w:del>
        </w:p>
        <w:p w14:paraId="041C2210" w14:textId="31564A6F" w:rsidR="006F08FE" w:rsidDel="007E6C57" w:rsidRDefault="006F08FE">
          <w:pPr>
            <w:pStyle w:val="TOC2"/>
            <w:tabs>
              <w:tab w:val="right" w:leader="dot" w:pos="10456"/>
            </w:tabs>
            <w:rPr>
              <w:del w:id="300" w:author="Peter Hambly" w:date="2018-09-07T13:39:00Z"/>
              <w:rFonts w:eastAsiaTheme="minorEastAsia"/>
              <w:noProof/>
              <w:lang w:eastAsia="en-GB"/>
            </w:rPr>
          </w:pPr>
          <w:del w:id="301" w:author="Peter Hambly" w:date="2018-09-07T13:39:00Z">
            <w:r w:rsidRPr="007E6C57" w:rsidDel="007E6C57">
              <w:rPr>
                <w:rStyle w:val="Hyperlink"/>
                <w:noProof/>
                <w:rPrChange w:id="302" w:author="Peter Hambly" w:date="2018-09-07T13:39:00Z">
                  <w:rPr>
                    <w:rStyle w:val="Hyperlink"/>
                    <w:noProof/>
                  </w:rPr>
                </w:rPrChange>
              </w:rPr>
              <w:delText>4.2 Study area</w:delText>
            </w:r>
            <w:r w:rsidDel="007E6C57">
              <w:rPr>
                <w:noProof/>
                <w:webHidden/>
              </w:rPr>
              <w:tab/>
              <w:delText>14</w:delText>
            </w:r>
          </w:del>
        </w:p>
        <w:p w14:paraId="4653625B" w14:textId="1F21EC0E" w:rsidR="006F08FE" w:rsidDel="007E6C57" w:rsidRDefault="006F08FE">
          <w:pPr>
            <w:pStyle w:val="TOC2"/>
            <w:tabs>
              <w:tab w:val="right" w:leader="dot" w:pos="10456"/>
            </w:tabs>
            <w:rPr>
              <w:del w:id="303" w:author="Peter Hambly" w:date="2018-09-07T13:39:00Z"/>
              <w:rFonts w:eastAsiaTheme="minorEastAsia"/>
              <w:noProof/>
              <w:lang w:eastAsia="en-GB"/>
            </w:rPr>
          </w:pPr>
          <w:del w:id="304" w:author="Peter Hambly" w:date="2018-09-07T13:39:00Z">
            <w:r w:rsidRPr="007E6C57" w:rsidDel="007E6C57">
              <w:rPr>
                <w:rStyle w:val="Hyperlink"/>
                <w:noProof/>
                <w:rPrChange w:id="305" w:author="Peter Hambly" w:date="2018-09-07T13:39:00Z">
                  <w:rPr>
                    <w:rStyle w:val="Hyperlink"/>
                    <w:noProof/>
                  </w:rPr>
                </w:rPrChange>
              </w:rPr>
              <w:delText>4.3 Comparison area</w:delText>
            </w:r>
            <w:r w:rsidDel="007E6C57">
              <w:rPr>
                <w:noProof/>
                <w:webHidden/>
              </w:rPr>
              <w:tab/>
              <w:delText>16</w:delText>
            </w:r>
          </w:del>
        </w:p>
        <w:p w14:paraId="07F10CC9" w14:textId="53627B5F" w:rsidR="006F08FE" w:rsidDel="007E6C57" w:rsidRDefault="006F08FE">
          <w:pPr>
            <w:pStyle w:val="TOC2"/>
            <w:tabs>
              <w:tab w:val="right" w:leader="dot" w:pos="10456"/>
            </w:tabs>
            <w:rPr>
              <w:del w:id="306" w:author="Peter Hambly" w:date="2018-09-07T13:39:00Z"/>
              <w:rFonts w:eastAsiaTheme="minorEastAsia"/>
              <w:noProof/>
              <w:lang w:eastAsia="en-GB"/>
            </w:rPr>
          </w:pPr>
          <w:del w:id="307" w:author="Peter Hambly" w:date="2018-09-07T13:39:00Z">
            <w:r w:rsidRPr="007E6C57" w:rsidDel="007E6C57">
              <w:rPr>
                <w:rStyle w:val="Hyperlink"/>
                <w:noProof/>
                <w:rPrChange w:id="308" w:author="Peter Hambly" w:date="2018-09-07T13:39:00Z">
                  <w:rPr>
                    <w:rStyle w:val="Hyperlink"/>
                    <w:noProof/>
                  </w:rPr>
                </w:rPrChange>
              </w:rPr>
              <w:delText>4.4 Investigation parameters</w:delText>
            </w:r>
            <w:r w:rsidDel="007E6C57">
              <w:rPr>
                <w:noProof/>
                <w:webHidden/>
              </w:rPr>
              <w:tab/>
              <w:delText>16</w:delText>
            </w:r>
          </w:del>
        </w:p>
        <w:p w14:paraId="458438AF" w14:textId="3670DD3A" w:rsidR="006F08FE" w:rsidDel="007E6C57" w:rsidRDefault="006F08FE">
          <w:pPr>
            <w:pStyle w:val="TOC2"/>
            <w:tabs>
              <w:tab w:val="right" w:leader="dot" w:pos="10456"/>
            </w:tabs>
            <w:rPr>
              <w:del w:id="309" w:author="Peter Hambly" w:date="2018-09-07T13:39:00Z"/>
              <w:rFonts w:eastAsiaTheme="minorEastAsia"/>
              <w:noProof/>
              <w:lang w:eastAsia="en-GB"/>
            </w:rPr>
          </w:pPr>
          <w:del w:id="310" w:author="Peter Hambly" w:date="2018-09-07T13:39:00Z">
            <w:r w:rsidRPr="007E6C57" w:rsidDel="007E6C57">
              <w:rPr>
                <w:rStyle w:val="Hyperlink"/>
                <w:noProof/>
                <w:rPrChange w:id="311" w:author="Peter Hambly" w:date="2018-09-07T13:39:00Z">
                  <w:rPr>
                    <w:rStyle w:val="Hyperlink"/>
                    <w:noProof/>
                  </w:rPr>
                </w:rPrChange>
              </w:rPr>
              <w:delText>4.5 Statistical methods</w:delText>
            </w:r>
            <w:r w:rsidDel="007E6C57">
              <w:rPr>
                <w:noProof/>
                <w:webHidden/>
              </w:rPr>
              <w:tab/>
              <w:delText>17</w:delText>
            </w:r>
          </w:del>
        </w:p>
        <w:p w14:paraId="7C7F7E38" w14:textId="514F2D91" w:rsidR="006F08FE" w:rsidDel="007E6C57" w:rsidRDefault="006F08FE">
          <w:pPr>
            <w:pStyle w:val="TOC2"/>
            <w:tabs>
              <w:tab w:val="right" w:leader="dot" w:pos="10456"/>
            </w:tabs>
            <w:rPr>
              <w:del w:id="312" w:author="Peter Hambly" w:date="2018-09-07T13:39:00Z"/>
              <w:rFonts w:eastAsiaTheme="minorEastAsia"/>
              <w:noProof/>
              <w:lang w:eastAsia="en-GB"/>
            </w:rPr>
          </w:pPr>
          <w:del w:id="313" w:author="Peter Hambly" w:date="2018-09-07T13:39:00Z">
            <w:r w:rsidRPr="007E6C57" w:rsidDel="007E6C57">
              <w:rPr>
                <w:rStyle w:val="Hyperlink"/>
                <w:noProof/>
                <w:rPrChange w:id="314" w:author="Peter Hambly" w:date="2018-09-07T13:39:00Z">
                  <w:rPr>
                    <w:rStyle w:val="Hyperlink"/>
                    <w:noProof/>
                  </w:rPr>
                </w:rPrChange>
              </w:rPr>
              <w:delText>4.6 Saving and reloading studies</w:delText>
            </w:r>
            <w:r w:rsidDel="007E6C57">
              <w:rPr>
                <w:noProof/>
                <w:webHidden/>
              </w:rPr>
              <w:tab/>
              <w:delText>17</w:delText>
            </w:r>
          </w:del>
        </w:p>
        <w:p w14:paraId="421A12B8" w14:textId="66FB88BE" w:rsidR="006F08FE" w:rsidDel="007E6C57" w:rsidRDefault="006F08FE">
          <w:pPr>
            <w:pStyle w:val="TOC2"/>
            <w:tabs>
              <w:tab w:val="right" w:leader="dot" w:pos="10456"/>
            </w:tabs>
            <w:rPr>
              <w:del w:id="315" w:author="Peter Hambly" w:date="2018-09-07T13:39:00Z"/>
              <w:rFonts w:eastAsiaTheme="minorEastAsia"/>
              <w:noProof/>
              <w:lang w:eastAsia="en-GB"/>
            </w:rPr>
          </w:pPr>
          <w:del w:id="316" w:author="Peter Hambly" w:date="2018-09-07T13:39:00Z">
            <w:r w:rsidRPr="007E6C57" w:rsidDel="007E6C57">
              <w:rPr>
                <w:rStyle w:val="Hyperlink"/>
                <w:noProof/>
                <w:rPrChange w:id="317" w:author="Peter Hambly" w:date="2018-09-07T13:39:00Z">
                  <w:rPr>
                    <w:rStyle w:val="Hyperlink"/>
                    <w:noProof/>
                  </w:rPr>
                </w:rPrChange>
              </w:rPr>
              <w:delText>4.7 Study status</w:delText>
            </w:r>
            <w:r w:rsidDel="007E6C57">
              <w:rPr>
                <w:noProof/>
                <w:webHidden/>
              </w:rPr>
              <w:tab/>
              <w:delText>18</w:delText>
            </w:r>
          </w:del>
        </w:p>
        <w:p w14:paraId="7D4CF7BA" w14:textId="326767CC" w:rsidR="006F08FE" w:rsidDel="007E6C57" w:rsidRDefault="006F08FE">
          <w:pPr>
            <w:pStyle w:val="TOC2"/>
            <w:tabs>
              <w:tab w:val="right" w:leader="dot" w:pos="10456"/>
            </w:tabs>
            <w:rPr>
              <w:del w:id="318" w:author="Peter Hambly" w:date="2018-09-07T13:39:00Z"/>
              <w:rFonts w:eastAsiaTheme="minorEastAsia"/>
              <w:noProof/>
              <w:lang w:eastAsia="en-GB"/>
            </w:rPr>
          </w:pPr>
          <w:del w:id="319" w:author="Peter Hambly" w:date="2018-09-07T13:39:00Z">
            <w:r w:rsidRPr="007E6C57" w:rsidDel="007E6C57">
              <w:rPr>
                <w:rStyle w:val="Hyperlink"/>
                <w:noProof/>
                <w:rPrChange w:id="320" w:author="Peter Hambly" w:date="2018-09-07T13:39:00Z">
                  <w:rPr>
                    <w:rStyle w:val="Hyperlink"/>
                    <w:noProof/>
                  </w:rPr>
                </w:rPrChange>
              </w:rPr>
              <w:delText>4.8 Run study</w:delText>
            </w:r>
            <w:r w:rsidDel="007E6C57">
              <w:rPr>
                <w:noProof/>
                <w:webHidden/>
              </w:rPr>
              <w:tab/>
              <w:delText>18</w:delText>
            </w:r>
          </w:del>
        </w:p>
        <w:p w14:paraId="0CC8A770" w14:textId="3BB05C8C" w:rsidR="006F08FE" w:rsidDel="007E6C57" w:rsidRDefault="006F08FE">
          <w:pPr>
            <w:pStyle w:val="TOC1"/>
            <w:tabs>
              <w:tab w:val="right" w:leader="dot" w:pos="10456"/>
            </w:tabs>
            <w:rPr>
              <w:del w:id="321" w:author="Peter Hambly" w:date="2018-09-07T13:39:00Z"/>
              <w:rFonts w:eastAsiaTheme="minorEastAsia"/>
              <w:noProof/>
              <w:lang w:eastAsia="en-GB"/>
            </w:rPr>
          </w:pPr>
          <w:del w:id="322" w:author="Peter Hambly" w:date="2018-09-07T13:39:00Z">
            <w:r w:rsidRPr="007E6C57" w:rsidDel="007E6C57">
              <w:rPr>
                <w:rStyle w:val="Hyperlink"/>
                <w:noProof/>
                <w:rPrChange w:id="323" w:author="Peter Hambly" w:date="2018-09-07T13:39:00Z">
                  <w:rPr>
                    <w:rStyle w:val="Hyperlink"/>
                    <w:noProof/>
                  </w:rPr>
                </w:rPrChange>
              </w:rPr>
              <w:delText>5. Data viewer</w:delText>
            </w:r>
            <w:r w:rsidDel="007E6C57">
              <w:rPr>
                <w:noProof/>
                <w:webHidden/>
              </w:rPr>
              <w:tab/>
              <w:delText>20</w:delText>
            </w:r>
          </w:del>
        </w:p>
        <w:p w14:paraId="08CC39C0" w14:textId="0772FFED" w:rsidR="006F08FE" w:rsidDel="007E6C57" w:rsidRDefault="006F08FE">
          <w:pPr>
            <w:pStyle w:val="TOC2"/>
            <w:tabs>
              <w:tab w:val="right" w:leader="dot" w:pos="10456"/>
            </w:tabs>
            <w:rPr>
              <w:del w:id="324" w:author="Peter Hambly" w:date="2018-09-07T13:39:00Z"/>
              <w:rFonts w:eastAsiaTheme="minorEastAsia"/>
              <w:noProof/>
              <w:lang w:eastAsia="en-GB"/>
            </w:rPr>
          </w:pPr>
          <w:del w:id="325" w:author="Peter Hambly" w:date="2018-09-07T13:39:00Z">
            <w:r w:rsidRPr="007E6C57" w:rsidDel="007E6C57">
              <w:rPr>
                <w:rStyle w:val="Hyperlink"/>
                <w:noProof/>
                <w:rPrChange w:id="326" w:author="Peter Hambly" w:date="2018-09-07T13:39:00Z">
                  <w:rPr>
                    <w:rStyle w:val="Hyperlink"/>
                    <w:noProof/>
                  </w:rPr>
                </w:rPrChange>
              </w:rPr>
              <w:delText>5.1 Choropleth map</w:delText>
            </w:r>
            <w:r w:rsidDel="007E6C57">
              <w:rPr>
                <w:noProof/>
                <w:webHidden/>
              </w:rPr>
              <w:tab/>
              <w:delText>20</w:delText>
            </w:r>
          </w:del>
        </w:p>
        <w:p w14:paraId="1DD027DC" w14:textId="7B03DB02" w:rsidR="006F08FE" w:rsidDel="007E6C57" w:rsidRDefault="006F08FE">
          <w:pPr>
            <w:pStyle w:val="TOC2"/>
            <w:tabs>
              <w:tab w:val="right" w:leader="dot" w:pos="10456"/>
            </w:tabs>
            <w:rPr>
              <w:del w:id="327" w:author="Peter Hambly" w:date="2018-09-07T13:39:00Z"/>
              <w:rFonts w:eastAsiaTheme="minorEastAsia"/>
              <w:noProof/>
              <w:lang w:eastAsia="en-GB"/>
            </w:rPr>
          </w:pPr>
          <w:del w:id="328" w:author="Peter Hambly" w:date="2018-09-07T13:39:00Z">
            <w:r w:rsidRPr="007E6C57" w:rsidDel="007E6C57">
              <w:rPr>
                <w:rStyle w:val="Hyperlink"/>
                <w:noProof/>
                <w:rPrChange w:id="329" w:author="Peter Hambly" w:date="2018-09-07T13:39:00Z">
                  <w:rPr>
                    <w:rStyle w:val="Hyperlink"/>
                    <w:noProof/>
                  </w:rPr>
                </w:rPrChange>
              </w:rPr>
              <w:delText>5.2 Data table</w:delText>
            </w:r>
            <w:r w:rsidDel="007E6C57">
              <w:rPr>
                <w:noProof/>
                <w:webHidden/>
              </w:rPr>
              <w:tab/>
              <w:delText>21</w:delText>
            </w:r>
          </w:del>
        </w:p>
        <w:p w14:paraId="5595E3BC" w14:textId="7E3C55CC" w:rsidR="006F08FE" w:rsidDel="007E6C57" w:rsidRDefault="006F08FE">
          <w:pPr>
            <w:pStyle w:val="TOC2"/>
            <w:tabs>
              <w:tab w:val="right" w:leader="dot" w:pos="10456"/>
            </w:tabs>
            <w:rPr>
              <w:del w:id="330" w:author="Peter Hambly" w:date="2018-09-07T13:39:00Z"/>
              <w:rFonts w:eastAsiaTheme="minorEastAsia"/>
              <w:noProof/>
              <w:lang w:eastAsia="en-GB"/>
            </w:rPr>
          </w:pPr>
          <w:del w:id="331" w:author="Peter Hambly" w:date="2018-09-07T13:39:00Z">
            <w:r w:rsidRPr="007E6C57" w:rsidDel="007E6C57">
              <w:rPr>
                <w:rStyle w:val="Hyperlink"/>
                <w:noProof/>
                <w:rPrChange w:id="332" w:author="Peter Hambly" w:date="2018-09-07T13:39:00Z">
                  <w:rPr>
                    <w:rStyle w:val="Hyperlink"/>
                    <w:noProof/>
                  </w:rPr>
                </w:rPrChange>
              </w:rPr>
              <w:delText>5.3 Population pyramid</w:delText>
            </w:r>
            <w:r w:rsidDel="007E6C57">
              <w:rPr>
                <w:noProof/>
                <w:webHidden/>
              </w:rPr>
              <w:tab/>
              <w:delText>22</w:delText>
            </w:r>
          </w:del>
        </w:p>
        <w:p w14:paraId="724E81B4" w14:textId="1008F54F" w:rsidR="006F08FE" w:rsidDel="007E6C57" w:rsidRDefault="006F08FE">
          <w:pPr>
            <w:pStyle w:val="TOC2"/>
            <w:tabs>
              <w:tab w:val="right" w:leader="dot" w:pos="10456"/>
            </w:tabs>
            <w:rPr>
              <w:del w:id="333" w:author="Peter Hambly" w:date="2018-09-07T13:39:00Z"/>
              <w:rFonts w:eastAsiaTheme="minorEastAsia"/>
              <w:noProof/>
              <w:lang w:eastAsia="en-GB"/>
            </w:rPr>
          </w:pPr>
          <w:del w:id="334" w:author="Peter Hambly" w:date="2018-09-07T13:39:00Z">
            <w:r w:rsidRPr="007E6C57" w:rsidDel="007E6C57">
              <w:rPr>
                <w:rStyle w:val="Hyperlink"/>
                <w:noProof/>
                <w:rPrChange w:id="335" w:author="Peter Hambly" w:date="2018-09-07T13:39:00Z">
                  <w:rPr>
                    <w:rStyle w:val="Hyperlink"/>
                    <w:noProof/>
                  </w:rPr>
                </w:rPrChange>
              </w:rPr>
              <w:delText>5.4 Frequency distribution</w:delText>
            </w:r>
            <w:r w:rsidDel="007E6C57">
              <w:rPr>
                <w:noProof/>
                <w:webHidden/>
              </w:rPr>
              <w:tab/>
              <w:delText>22</w:delText>
            </w:r>
          </w:del>
        </w:p>
        <w:p w14:paraId="48D2D17F" w14:textId="23EB7311" w:rsidR="006F08FE" w:rsidDel="007E6C57" w:rsidRDefault="006F08FE">
          <w:pPr>
            <w:pStyle w:val="TOC1"/>
            <w:tabs>
              <w:tab w:val="right" w:leader="dot" w:pos="10456"/>
            </w:tabs>
            <w:rPr>
              <w:del w:id="336" w:author="Peter Hambly" w:date="2018-09-07T13:39:00Z"/>
              <w:rFonts w:eastAsiaTheme="minorEastAsia"/>
              <w:noProof/>
              <w:lang w:eastAsia="en-GB"/>
            </w:rPr>
          </w:pPr>
          <w:del w:id="337" w:author="Peter Hambly" w:date="2018-09-07T13:39:00Z">
            <w:r w:rsidRPr="007E6C57" w:rsidDel="007E6C57">
              <w:rPr>
                <w:rStyle w:val="Hyperlink"/>
                <w:noProof/>
                <w:rPrChange w:id="338" w:author="Peter Hambly" w:date="2018-09-07T13:39:00Z">
                  <w:rPr>
                    <w:rStyle w:val="Hyperlink"/>
                    <w:noProof/>
                  </w:rPr>
                </w:rPrChange>
              </w:rPr>
              <w:delText>6. Disease mapping</w:delText>
            </w:r>
            <w:r w:rsidDel="007E6C57">
              <w:rPr>
                <w:noProof/>
                <w:webHidden/>
              </w:rPr>
              <w:tab/>
              <w:delText>24</w:delText>
            </w:r>
          </w:del>
        </w:p>
        <w:p w14:paraId="5ABBDFC2" w14:textId="2CB41BB2" w:rsidR="006F08FE" w:rsidDel="007E6C57" w:rsidRDefault="006F08FE">
          <w:pPr>
            <w:pStyle w:val="TOC2"/>
            <w:tabs>
              <w:tab w:val="right" w:leader="dot" w:pos="10456"/>
            </w:tabs>
            <w:rPr>
              <w:del w:id="339" w:author="Peter Hambly" w:date="2018-09-07T13:39:00Z"/>
              <w:rFonts w:eastAsiaTheme="minorEastAsia"/>
              <w:noProof/>
              <w:lang w:eastAsia="en-GB"/>
            </w:rPr>
          </w:pPr>
          <w:del w:id="340" w:author="Peter Hambly" w:date="2018-09-07T13:39:00Z">
            <w:r w:rsidRPr="007E6C57" w:rsidDel="007E6C57">
              <w:rPr>
                <w:rStyle w:val="Hyperlink"/>
                <w:noProof/>
                <w:rPrChange w:id="341" w:author="Peter Hambly" w:date="2018-09-07T13:39:00Z">
                  <w:rPr>
                    <w:rStyle w:val="Hyperlink"/>
                    <w:noProof/>
                  </w:rPr>
                </w:rPrChange>
              </w:rPr>
              <w:delText>6.1 Choropleth maps</w:delText>
            </w:r>
            <w:r w:rsidDel="007E6C57">
              <w:rPr>
                <w:noProof/>
                <w:webHidden/>
              </w:rPr>
              <w:tab/>
              <w:delText>24</w:delText>
            </w:r>
          </w:del>
        </w:p>
        <w:p w14:paraId="74840185" w14:textId="606092BA" w:rsidR="006F08FE" w:rsidDel="007E6C57" w:rsidRDefault="006F08FE">
          <w:pPr>
            <w:pStyle w:val="TOC2"/>
            <w:tabs>
              <w:tab w:val="right" w:leader="dot" w:pos="10456"/>
            </w:tabs>
            <w:rPr>
              <w:del w:id="342" w:author="Peter Hambly" w:date="2018-09-07T13:39:00Z"/>
              <w:rFonts w:eastAsiaTheme="minorEastAsia"/>
              <w:noProof/>
              <w:lang w:eastAsia="en-GB"/>
            </w:rPr>
          </w:pPr>
          <w:del w:id="343" w:author="Peter Hambly" w:date="2018-09-07T13:39:00Z">
            <w:r w:rsidRPr="007E6C57" w:rsidDel="007E6C57">
              <w:rPr>
                <w:rStyle w:val="Hyperlink"/>
                <w:noProof/>
                <w:rPrChange w:id="344" w:author="Peter Hambly" w:date="2018-09-07T13:39:00Z">
                  <w:rPr>
                    <w:rStyle w:val="Hyperlink"/>
                    <w:noProof/>
                  </w:rPr>
                </w:rPrChange>
              </w:rPr>
              <w:delText>6.2 Disease map charts</w:delText>
            </w:r>
            <w:r w:rsidDel="007E6C57">
              <w:rPr>
                <w:noProof/>
                <w:webHidden/>
              </w:rPr>
              <w:tab/>
              <w:delText>24</w:delText>
            </w:r>
          </w:del>
        </w:p>
        <w:p w14:paraId="073B48AD" w14:textId="3563A93A" w:rsidR="006F08FE" w:rsidDel="007E6C57" w:rsidRDefault="006F08FE">
          <w:pPr>
            <w:pStyle w:val="TOC1"/>
            <w:tabs>
              <w:tab w:val="right" w:leader="dot" w:pos="10456"/>
            </w:tabs>
            <w:rPr>
              <w:del w:id="345" w:author="Peter Hambly" w:date="2018-09-07T13:39:00Z"/>
              <w:rFonts w:eastAsiaTheme="minorEastAsia"/>
              <w:noProof/>
              <w:lang w:eastAsia="en-GB"/>
            </w:rPr>
          </w:pPr>
          <w:del w:id="346" w:author="Peter Hambly" w:date="2018-09-07T13:39:00Z">
            <w:r w:rsidRPr="007E6C57" w:rsidDel="007E6C57">
              <w:rPr>
                <w:rStyle w:val="Hyperlink"/>
                <w:noProof/>
                <w:rPrChange w:id="347" w:author="Peter Hambly" w:date="2018-09-07T13:39:00Z">
                  <w:rPr>
                    <w:rStyle w:val="Hyperlink"/>
                    <w:noProof/>
                  </w:rPr>
                </w:rPrChange>
              </w:rPr>
              <w:delText>7 Export</w:delText>
            </w:r>
            <w:r w:rsidDel="007E6C57">
              <w:rPr>
                <w:noProof/>
                <w:webHidden/>
              </w:rPr>
              <w:tab/>
              <w:delText>25</w:delText>
            </w:r>
          </w:del>
        </w:p>
        <w:p w14:paraId="085FC3FB" w14:textId="0E5EB756" w:rsidR="006F08FE" w:rsidDel="007E6C57" w:rsidRDefault="006F08FE">
          <w:pPr>
            <w:pStyle w:val="TOC1"/>
            <w:tabs>
              <w:tab w:val="right" w:leader="dot" w:pos="10456"/>
            </w:tabs>
            <w:rPr>
              <w:del w:id="348" w:author="Peter Hambly" w:date="2018-09-07T13:39:00Z"/>
              <w:rFonts w:eastAsiaTheme="minorEastAsia"/>
              <w:noProof/>
              <w:lang w:eastAsia="en-GB"/>
            </w:rPr>
          </w:pPr>
          <w:del w:id="349" w:author="Peter Hambly" w:date="2018-09-07T13:39:00Z">
            <w:r w:rsidRPr="007E6C57" w:rsidDel="007E6C57">
              <w:rPr>
                <w:rStyle w:val="Hyperlink"/>
                <w:noProof/>
                <w:rPrChange w:id="350" w:author="Peter Hambly" w:date="2018-09-07T13:39:00Z">
                  <w:rPr>
                    <w:rStyle w:val="Hyperlink"/>
                    <w:noProof/>
                  </w:rPr>
                </w:rPrChange>
              </w:rPr>
              <w:delText>Appendices</w:delText>
            </w:r>
            <w:r w:rsidDel="007E6C57">
              <w:rPr>
                <w:noProof/>
                <w:webHidden/>
              </w:rPr>
              <w:tab/>
              <w:delText>26</w:delText>
            </w:r>
          </w:del>
        </w:p>
        <w:p w14:paraId="5CEE3153" w14:textId="41199F41" w:rsidR="006F08FE" w:rsidDel="007E6C57" w:rsidRDefault="006F08FE">
          <w:pPr>
            <w:pStyle w:val="TOC2"/>
            <w:tabs>
              <w:tab w:val="right" w:leader="dot" w:pos="10456"/>
            </w:tabs>
            <w:rPr>
              <w:del w:id="351" w:author="Peter Hambly" w:date="2018-09-07T13:39:00Z"/>
              <w:rFonts w:eastAsiaTheme="minorEastAsia"/>
              <w:noProof/>
              <w:lang w:eastAsia="en-GB"/>
            </w:rPr>
          </w:pPr>
          <w:del w:id="352" w:author="Peter Hambly" w:date="2018-09-07T13:39:00Z">
            <w:r w:rsidRPr="007E6C57" w:rsidDel="007E6C57">
              <w:rPr>
                <w:rStyle w:val="Hyperlink"/>
                <w:noProof/>
                <w:rPrChange w:id="353" w:author="Peter Hambly" w:date="2018-09-07T13:39:00Z">
                  <w:rPr>
                    <w:rStyle w:val="Hyperlink"/>
                    <w:noProof/>
                  </w:rPr>
                </w:rPrChange>
              </w:rPr>
              <w:delText>Appendix A. Statistical methods</w:delText>
            </w:r>
            <w:r w:rsidDel="007E6C57">
              <w:rPr>
                <w:noProof/>
                <w:webHidden/>
              </w:rPr>
              <w:tab/>
              <w:delText>26</w:delText>
            </w:r>
          </w:del>
        </w:p>
        <w:p w14:paraId="38E71F62" w14:textId="540BC354" w:rsidR="006F08FE" w:rsidDel="007E6C57" w:rsidRDefault="006F08FE">
          <w:pPr>
            <w:pStyle w:val="TOC3"/>
            <w:tabs>
              <w:tab w:val="right" w:leader="dot" w:pos="10456"/>
            </w:tabs>
            <w:rPr>
              <w:del w:id="354" w:author="Peter Hambly" w:date="2018-09-07T13:39:00Z"/>
              <w:rFonts w:eastAsiaTheme="minorEastAsia"/>
              <w:noProof/>
              <w:lang w:eastAsia="en-GB"/>
            </w:rPr>
          </w:pPr>
          <w:del w:id="355" w:author="Peter Hambly" w:date="2018-09-07T13:39:00Z">
            <w:r w:rsidRPr="007E6C57" w:rsidDel="007E6C57">
              <w:rPr>
                <w:rStyle w:val="Hyperlink"/>
                <w:noProof/>
                <w:rPrChange w:id="356" w:author="Peter Hambly" w:date="2018-09-07T13:39:00Z">
                  <w:rPr>
                    <w:rStyle w:val="Hyperlink"/>
                    <w:noProof/>
                  </w:rPr>
                </w:rPrChange>
              </w:rPr>
              <w:delText>Indirectly standardised risks</w:delText>
            </w:r>
            <w:r w:rsidDel="007E6C57">
              <w:rPr>
                <w:noProof/>
                <w:webHidden/>
              </w:rPr>
              <w:tab/>
              <w:delText>26</w:delText>
            </w:r>
          </w:del>
        </w:p>
        <w:p w14:paraId="15ABD177" w14:textId="472E2C04" w:rsidR="006F08FE" w:rsidDel="007E6C57" w:rsidRDefault="006F08FE">
          <w:pPr>
            <w:pStyle w:val="TOC3"/>
            <w:tabs>
              <w:tab w:val="right" w:leader="dot" w:pos="10456"/>
            </w:tabs>
            <w:rPr>
              <w:del w:id="357" w:author="Peter Hambly" w:date="2018-09-07T13:39:00Z"/>
              <w:rFonts w:eastAsiaTheme="minorEastAsia"/>
              <w:noProof/>
              <w:lang w:eastAsia="en-GB"/>
            </w:rPr>
          </w:pPr>
          <w:del w:id="358" w:author="Peter Hambly" w:date="2018-09-07T13:39:00Z">
            <w:r w:rsidRPr="007E6C57" w:rsidDel="007E6C57">
              <w:rPr>
                <w:rStyle w:val="Hyperlink"/>
                <w:noProof/>
                <w:rPrChange w:id="359" w:author="Peter Hambly" w:date="2018-09-07T13:39:00Z">
                  <w:rPr>
                    <w:rStyle w:val="Hyperlink"/>
                    <w:noProof/>
                  </w:rPr>
                </w:rPrChange>
              </w:rPr>
              <w:delText>Empirical Bayes Analysis</w:delText>
            </w:r>
            <w:r w:rsidDel="007E6C57">
              <w:rPr>
                <w:noProof/>
                <w:webHidden/>
              </w:rPr>
              <w:tab/>
              <w:delText>27</w:delText>
            </w:r>
          </w:del>
        </w:p>
        <w:p w14:paraId="7B8F740E" w14:textId="48EEDF51" w:rsidR="006F08FE" w:rsidDel="007E6C57" w:rsidRDefault="006F08FE">
          <w:pPr>
            <w:pStyle w:val="TOC3"/>
            <w:tabs>
              <w:tab w:val="right" w:leader="dot" w:pos="10456"/>
            </w:tabs>
            <w:rPr>
              <w:del w:id="360" w:author="Peter Hambly" w:date="2018-09-07T13:39:00Z"/>
              <w:rFonts w:eastAsiaTheme="minorEastAsia"/>
              <w:noProof/>
              <w:lang w:eastAsia="en-GB"/>
            </w:rPr>
          </w:pPr>
          <w:del w:id="361" w:author="Peter Hambly" w:date="2018-09-07T13:39:00Z">
            <w:r w:rsidRPr="007E6C57" w:rsidDel="007E6C57">
              <w:rPr>
                <w:rStyle w:val="Hyperlink"/>
                <w:noProof/>
                <w:rPrChange w:id="362" w:author="Peter Hambly" w:date="2018-09-07T13:39:00Z">
                  <w:rPr>
                    <w:rStyle w:val="Hyperlink"/>
                    <w:noProof/>
                  </w:rPr>
                </w:rPrChange>
              </w:rPr>
              <w:delText>Full Bayesian smoothing</w:delText>
            </w:r>
            <w:r w:rsidDel="007E6C57">
              <w:rPr>
                <w:noProof/>
                <w:webHidden/>
              </w:rPr>
              <w:tab/>
              <w:delText>28</w:delText>
            </w:r>
          </w:del>
        </w:p>
        <w:p w14:paraId="49643545" w14:textId="643DF7AA" w:rsidR="006F08FE" w:rsidDel="007E6C57" w:rsidRDefault="006F08FE">
          <w:pPr>
            <w:pStyle w:val="TOC3"/>
            <w:tabs>
              <w:tab w:val="right" w:leader="dot" w:pos="10456"/>
            </w:tabs>
            <w:rPr>
              <w:del w:id="363" w:author="Peter Hambly" w:date="2018-09-07T13:39:00Z"/>
              <w:rFonts w:eastAsiaTheme="minorEastAsia"/>
              <w:noProof/>
              <w:lang w:eastAsia="en-GB"/>
            </w:rPr>
          </w:pPr>
          <w:del w:id="364" w:author="Peter Hambly" w:date="2018-09-07T13:39:00Z">
            <w:r w:rsidRPr="007E6C57" w:rsidDel="007E6C57">
              <w:rPr>
                <w:rStyle w:val="Hyperlink"/>
                <w:noProof/>
                <w:rPrChange w:id="365" w:author="Peter Hambly" w:date="2018-09-07T13:39:00Z">
                  <w:rPr>
                    <w:rStyle w:val="Hyperlink"/>
                    <w:noProof/>
                  </w:rPr>
                </w:rPrChange>
              </w:rPr>
              <w:delText>R and R-INLA</w:delText>
            </w:r>
            <w:r w:rsidDel="007E6C57">
              <w:rPr>
                <w:noProof/>
                <w:webHidden/>
              </w:rPr>
              <w:tab/>
              <w:delText>29</w:delText>
            </w:r>
          </w:del>
        </w:p>
        <w:p w14:paraId="245C7F65" w14:textId="49405427" w:rsidR="006F08FE" w:rsidDel="007E6C57" w:rsidRDefault="006F08FE">
          <w:pPr>
            <w:pStyle w:val="TOC2"/>
            <w:tabs>
              <w:tab w:val="right" w:leader="dot" w:pos="10456"/>
            </w:tabs>
            <w:rPr>
              <w:del w:id="366" w:author="Peter Hambly" w:date="2018-09-07T13:39:00Z"/>
              <w:rFonts w:eastAsiaTheme="minorEastAsia"/>
              <w:noProof/>
              <w:lang w:eastAsia="en-GB"/>
            </w:rPr>
          </w:pPr>
          <w:del w:id="367" w:author="Peter Hambly" w:date="2018-09-07T13:39:00Z">
            <w:r w:rsidRPr="007E6C57" w:rsidDel="007E6C57">
              <w:rPr>
                <w:rStyle w:val="Hyperlink"/>
                <w:noProof/>
                <w:rPrChange w:id="368" w:author="Peter Hambly" w:date="2018-09-07T13:39:00Z">
                  <w:rPr>
                    <w:rStyle w:val="Hyperlink"/>
                    <w:noProof/>
                  </w:rPr>
                </w:rPrChange>
              </w:rPr>
              <w:delText>Appendix B. Descriptive analysis of Sahsuland</w:delText>
            </w:r>
            <w:r w:rsidDel="007E6C57">
              <w:rPr>
                <w:noProof/>
                <w:webHidden/>
              </w:rPr>
              <w:tab/>
              <w:delText>30</w:delText>
            </w:r>
          </w:del>
        </w:p>
        <w:p w14:paraId="0B900BAE" w14:textId="26136A8A" w:rsidR="006F08FE" w:rsidDel="007E6C57" w:rsidRDefault="006F08FE">
          <w:pPr>
            <w:pStyle w:val="TOC3"/>
            <w:tabs>
              <w:tab w:val="right" w:leader="dot" w:pos="10456"/>
            </w:tabs>
            <w:rPr>
              <w:del w:id="369" w:author="Peter Hambly" w:date="2018-09-07T13:39:00Z"/>
              <w:rFonts w:eastAsiaTheme="minorEastAsia"/>
              <w:noProof/>
              <w:lang w:eastAsia="en-GB"/>
            </w:rPr>
          </w:pPr>
          <w:del w:id="370" w:author="Peter Hambly" w:date="2018-09-07T13:39:00Z">
            <w:r w:rsidRPr="007E6C57" w:rsidDel="007E6C57">
              <w:rPr>
                <w:rStyle w:val="Hyperlink"/>
                <w:noProof/>
                <w:rPrChange w:id="371" w:author="Peter Hambly" w:date="2018-09-07T13:39:00Z">
                  <w:rPr>
                    <w:rStyle w:val="Hyperlink"/>
                    <w:noProof/>
                  </w:rPr>
                </w:rPrChange>
              </w:rPr>
              <w:delText>Sahsuland population</w:delText>
            </w:r>
            <w:r w:rsidDel="007E6C57">
              <w:rPr>
                <w:noProof/>
                <w:webHidden/>
              </w:rPr>
              <w:tab/>
              <w:delText>30</w:delText>
            </w:r>
          </w:del>
        </w:p>
        <w:p w14:paraId="301CB85A" w14:textId="2F7AF4E6" w:rsidR="006F08FE" w:rsidDel="007E6C57" w:rsidRDefault="006F08FE">
          <w:pPr>
            <w:pStyle w:val="TOC3"/>
            <w:tabs>
              <w:tab w:val="right" w:leader="dot" w:pos="10456"/>
            </w:tabs>
            <w:rPr>
              <w:del w:id="372" w:author="Peter Hambly" w:date="2018-09-07T13:39:00Z"/>
              <w:rFonts w:eastAsiaTheme="minorEastAsia"/>
              <w:noProof/>
              <w:lang w:eastAsia="en-GB"/>
            </w:rPr>
          </w:pPr>
          <w:del w:id="373" w:author="Peter Hambly" w:date="2018-09-07T13:39:00Z">
            <w:r w:rsidRPr="007E6C57" w:rsidDel="007E6C57">
              <w:rPr>
                <w:rStyle w:val="Hyperlink"/>
                <w:noProof/>
                <w:rPrChange w:id="374" w:author="Peter Hambly" w:date="2018-09-07T13:39:00Z">
                  <w:rPr>
                    <w:rStyle w:val="Hyperlink"/>
                    <w:noProof/>
                  </w:rPr>
                </w:rPrChange>
              </w:rPr>
              <w:delText>Sahsuland numerator data</w:delText>
            </w:r>
            <w:r w:rsidDel="007E6C57">
              <w:rPr>
                <w:noProof/>
                <w:webHidden/>
              </w:rPr>
              <w:tab/>
              <w:delText>32</w:delText>
            </w:r>
          </w:del>
        </w:p>
        <w:p w14:paraId="58D919A1" w14:textId="65081087" w:rsidR="006F08FE" w:rsidDel="007E6C57" w:rsidRDefault="006F08FE">
          <w:pPr>
            <w:pStyle w:val="TOC2"/>
            <w:tabs>
              <w:tab w:val="right" w:leader="dot" w:pos="10456"/>
            </w:tabs>
            <w:rPr>
              <w:del w:id="375" w:author="Peter Hambly" w:date="2018-09-07T13:39:00Z"/>
              <w:rFonts w:eastAsiaTheme="minorEastAsia"/>
              <w:noProof/>
              <w:lang w:eastAsia="en-GB"/>
            </w:rPr>
          </w:pPr>
          <w:del w:id="376" w:author="Peter Hambly" w:date="2018-09-07T13:39:00Z">
            <w:r w:rsidRPr="007E6C57" w:rsidDel="007E6C57">
              <w:rPr>
                <w:rStyle w:val="Hyperlink"/>
                <w:noProof/>
                <w:rPrChange w:id="377" w:author="Peter Hambly" w:date="2018-09-07T13:39:00Z">
                  <w:rPr>
                    <w:rStyle w:val="Hyperlink"/>
                    <w:noProof/>
                  </w:rPr>
                </w:rPrChange>
              </w:rPr>
              <w:delText>References</w:delText>
            </w:r>
            <w:r w:rsidDel="007E6C57">
              <w:rPr>
                <w:noProof/>
                <w:webHidden/>
              </w:rPr>
              <w:tab/>
              <w:delText>36</w:delText>
            </w:r>
          </w:del>
        </w:p>
        <w:p w14:paraId="235ED627" w14:textId="0A0DA252" w:rsidR="00253D8D" w:rsidDel="006F08FE" w:rsidRDefault="00253D8D">
          <w:pPr>
            <w:pStyle w:val="TOC1"/>
            <w:tabs>
              <w:tab w:val="right" w:leader="dot" w:pos="9016"/>
            </w:tabs>
            <w:rPr>
              <w:del w:id="378" w:author="Peter Hambly" w:date="2018-09-07T11:43:00Z"/>
              <w:rFonts w:eastAsiaTheme="minorEastAsia"/>
              <w:noProof/>
              <w:lang w:eastAsia="en-GB"/>
            </w:rPr>
          </w:pPr>
          <w:del w:id="379" w:author="Peter Hambly" w:date="2018-09-07T11:43:00Z">
            <w:r w:rsidRPr="00EE3A9B" w:rsidDel="006F08FE">
              <w:rPr>
                <w:rStyle w:val="Hyperlink"/>
                <w:noProof/>
              </w:rPr>
              <w:delText>The Rapid Inquiry Facility (RIF)</w:delText>
            </w:r>
            <w:r w:rsidDel="006F08FE">
              <w:rPr>
                <w:noProof/>
                <w:webHidden/>
              </w:rPr>
              <w:tab/>
            </w:r>
            <w:r w:rsidR="00F41B52" w:rsidDel="006F08FE">
              <w:rPr>
                <w:noProof/>
                <w:webHidden/>
              </w:rPr>
              <w:delText>1</w:delText>
            </w:r>
          </w:del>
        </w:p>
        <w:p w14:paraId="084A5F60" w14:textId="4D3D8008" w:rsidR="00253D8D" w:rsidDel="006F08FE" w:rsidRDefault="00253D8D">
          <w:pPr>
            <w:pStyle w:val="TOC1"/>
            <w:tabs>
              <w:tab w:val="right" w:leader="dot" w:pos="9016"/>
            </w:tabs>
            <w:rPr>
              <w:del w:id="380" w:author="Peter Hambly" w:date="2018-09-07T11:43:00Z"/>
              <w:rFonts w:eastAsiaTheme="minorEastAsia"/>
              <w:noProof/>
              <w:lang w:eastAsia="en-GB"/>
            </w:rPr>
          </w:pPr>
          <w:del w:id="381" w:author="Peter Hambly" w:date="2018-09-07T11:43:00Z">
            <w:r w:rsidRPr="00AF3B28" w:rsidDel="006F08FE">
              <w:rPr>
                <w:rStyle w:val="Hyperlink"/>
                <w:noProof/>
              </w:rPr>
              <w:delText>Version 4.0</w:delText>
            </w:r>
            <w:r w:rsidDel="006F08FE">
              <w:rPr>
                <w:noProof/>
                <w:webHidden/>
              </w:rPr>
              <w:tab/>
            </w:r>
            <w:r w:rsidR="00F41B52" w:rsidDel="006F08FE">
              <w:rPr>
                <w:noProof/>
                <w:webHidden/>
              </w:rPr>
              <w:delText>1</w:delText>
            </w:r>
          </w:del>
        </w:p>
        <w:p w14:paraId="2839AB1C" w14:textId="716E8FE0" w:rsidR="00253D8D" w:rsidDel="006F08FE" w:rsidRDefault="00253D8D">
          <w:pPr>
            <w:pStyle w:val="TOC1"/>
            <w:tabs>
              <w:tab w:val="right" w:leader="dot" w:pos="9016"/>
            </w:tabs>
            <w:rPr>
              <w:del w:id="382" w:author="Peter Hambly" w:date="2018-09-07T11:43:00Z"/>
              <w:rFonts w:eastAsiaTheme="minorEastAsia"/>
              <w:noProof/>
              <w:lang w:eastAsia="en-GB"/>
            </w:rPr>
          </w:pPr>
          <w:del w:id="383" w:author="Peter Hambly" w:date="2018-09-07T11:43:00Z">
            <w:r w:rsidRPr="00AF3B28" w:rsidDel="006F08FE">
              <w:rPr>
                <w:rStyle w:val="Hyperlink"/>
                <w:noProof/>
              </w:rPr>
              <w:delText>How to use the RIF 4.0 client</w:delText>
            </w:r>
            <w:r w:rsidDel="006F08FE">
              <w:rPr>
                <w:noProof/>
                <w:webHidden/>
              </w:rPr>
              <w:tab/>
            </w:r>
            <w:r w:rsidR="00F41B52" w:rsidDel="006F08FE">
              <w:rPr>
                <w:noProof/>
                <w:webHidden/>
              </w:rPr>
              <w:delText>1</w:delText>
            </w:r>
          </w:del>
        </w:p>
        <w:p w14:paraId="476624B7" w14:textId="37B34B09" w:rsidR="00253D8D" w:rsidDel="006F08FE" w:rsidRDefault="00253D8D">
          <w:pPr>
            <w:pStyle w:val="TOC1"/>
            <w:tabs>
              <w:tab w:val="right" w:leader="dot" w:pos="9016"/>
            </w:tabs>
            <w:rPr>
              <w:del w:id="384" w:author="Peter Hambly" w:date="2018-09-07T11:43:00Z"/>
              <w:rFonts w:eastAsiaTheme="minorEastAsia"/>
              <w:noProof/>
              <w:lang w:eastAsia="en-GB"/>
            </w:rPr>
          </w:pPr>
          <w:del w:id="385" w:author="Peter Hambly" w:date="2018-09-07T11:43:00Z">
            <w:r w:rsidRPr="00AF3B28" w:rsidDel="006F08FE">
              <w:rPr>
                <w:rStyle w:val="Hyperlink"/>
                <w:noProof/>
              </w:rPr>
              <w:delText>1. Introduction to the RIF</w:delText>
            </w:r>
            <w:r w:rsidDel="006F08FE">
              <w:rPr>
                <w:noProof/>
                <w:webHidden/>
              </w:rPr>
              <w:tab/>
            </w:r>
            <w:r w:rsidR="00F41B52" w:rsidDel="006F08FE">
              <w:rPr>
                <w:noProof/>
                <w:webHidden/>
              </w:rPr>
              <w:delText>4</w:delText>
            </w:r>
          </w:del>
        </w:p>
        <w:p w14:paraId="349B6EA0" w14:textId="12EFD993" w:rsidR="00253D8D" w:rsidDel="006F08FE" w:rsidRDefault="00253D8D">
          <w:pPr>
            <w:pStyle w:val="TOC2"/>
            <w:tabs>
              <w:tab w:val="right" w:leader="dot" w:pos="9016"/>
            </w:tabs>
            <w:rPr>
              <w:del w:id="386" w:author="Peter Hambly" w:date="2018-09-07T11:43:00Z"/>
              <w:rFonts w:eastAsiaTheme="minorEastAsia"/>
              <w:noProof/>
              <w:lang w:eastAsia="en-GB"/>
            </w:rPr>
          </w:pPr>
          <w:del w:id="387" w:author="Peter Hambly" w:date="2018-09-07T11:43:00Z">
            <w:r w:rsidRPr="00AF3B28" w:rsidDel="006F08FE">
              <w:rPr>
                <w:rStyle w:val="Hyperlink"/>
                <w:noProof/>
              </w:rPr>
              <w:delText>1.1 Purpose</w:delText>
            </w:r>
            <w:r w:rsidDel="006F08FE">
              <w:rPr>
                <w:noProof/>
                <w:webHidden/>
              </w:rPr>
              <w:tab/>
            </w:r>
            <w:r w:rsidR="00F41B52" w:rsidDel="006F08FE">
              <w:rPr>
                <w:noProof/>
                <w:webHidden/>
              </w:rPr>
              <w:delText>4</w:delText>
            </w:r>
          </w:del>
        </w:p>
        <w:p w14:paraId="49EFCA6A" w14:textId="09BCA04A" w:rsidR="00253D8D" w:rsidDel="006F08FE" w:rsidRDefault="00253D8D">
          <w:pPr>
            <w:pStyle w:val="TOC2"/>
            <w:tabs>
              <w:tab w:val="right" w:leader="dot" w:pos="9016"/>
            </w:tabs>
            <w:rPr>
              <w:del w:id="388" w:author="Peter Hambly" w:date="2018-09-07T11:43:00Z"/>
              <w:rFonts w:eastAsiaTheme="minorEastAsia"/>
              <w:noProof/>
              <w:lang w:eastAsia="en-GB"/>
            </w:rPr>
          </w:pPr>
          <w:del w:id="389" w:author="Peter Hambly" w:date="2018-09-07T11:43:00Z">
            <w:r w:rsidRPr="00AF3B28" w:rsidDel="006F08FE">
              <w:rPr>
                <w:rStyle w:val="Hyperlink"/>
                <w:noProof/>
              </w:rPr>
              <w:delText>1.2 Principal Features</w:delText>
            </w:r>
            <w:r w:rsidDel="006F08FE">
              <w:rPr>
                <w:noProof/>
                <w:webHidden/>
              </w:rPr>
              <w:tab/>
            </w:r>
            <w:r w:rsidR="00F41B52" w:rsidDel="006F08FE">
              <w:rPr>
                <w:noProof/>
                <w:webHidden/>
              </w:rPr>
              <w:delText>4</w:delText>
            </w:r>
          </w:del>
        </w:p>
        <w:p w14:paraId="0F3519A1" w14:textId="60627CFC" w:rsidR="00253D8D" w:rsidDel="006F08FE" w:rsidRDefault="00253D8D">
          <w:pPr>
            <w:pStyle w:val="TOC2"/>
            <w:tabs>
              <w:tab w:val="right" w:leader="dot" w:pos="9016"/>
            </w:tabs>
            <w:rPr>
              <w:del w:id="390" w:author="Peter Hambly" w:date="2018-09-07T11:43:00Z"/>
              <w:rFonts w:eastAsiaTheme="minorEastAsia"/>
              <w:noProof/>
              <w:lang w:eastAsia="en-GB"/>
            </w:rPr>
          </w:pPr>
          <w:del w:id="391" w:author="Peter Hambly" w:date="2018-09-07T11:43:00Z">
            <w:r w:rsidRPr="00AF3B28" w:rsidDel="006F08FE">
              <w:rPr>
                <w:rStyle w:val="Hyperlink"/>
                <w:noProof/>
              </w:rPr>
              <w:delText>1.3 Input Facilities</w:delText>
            </w:r>
            <w:r w:rsidDel="006F08FE">
              <w:rPr>
                <w:noProof/>
                <w:webHidden/>
              </w:rPr>
              <w:tab/>
            </w:r>
            <w:r w:rsidR="00F41B52" w:rsidDel="006F08FE">
              <w:rPr>
                <w:noProof/>
                <w:webHidden/>
              </w:rPr>
              <w:delText>4</w:delText>
            </w:r>
          </w:del>
        </w:p>
        <w:p w14:paraId="0324F628" w14:textId="5F7E2469" w:rsidR="00253D8D" w:rsidDel="006F08FE" w:rsidRDefault="00253D8D">
          <w:pPr>
            <w:pStyle w:val="TOC2"/>
            <w:tabs>
              <w:tab w:val="right" w:leader="dot" w:pos="9016"/>
            </w:tabs>
            <w:rPr>
              <w:del w:id="392" w:author="Peter Hambly" w:date="2018-09-07T11:43:00Z"/>
              <w:rFonts w:eastAsiaTheme="minorEastAsia"/>
              <w:noProof/>
              <w:lang w:eastAsia="en-GB"/>
            </w:rPr>
          </w:pPr>
          <w:del w:id="393" w:author="Peter Hambly" w:date="2018-09-07T11:43:00Z">
            <w:r w:rsidRPr="00AF3B28" w:rsidDel="006F08FE">
              <w:rPr>
                <w:rStyle w:val="Hyperlink"/>
                <w:noProof/>
              </w:rPr>
              <w:delText xml:space="preserve">1.4 </w:delText>
            </w:r>
            <w:r w:rsidRPr="006F08FE" w:rsidDel="006F08FE">
              <w:rPr>
                <w:rStyle w:val="Hyperlink"/>
                <w:noProof/>
                <w:rPrChange w:id="394" w:author="Peter Hambly" w:date="2018-09-07T11:43:00Z">
                  <w:rPr>
                    <w:rStyle w:val="Hyperlink"/>
                    <w:noProof/>
                  </w:rPr>
                </w:rPrChange>
              </w:rPr>
              <w:delText>Export Capability</w:delText>
            </w:r>
            <w:r w:rsidDel="006F08FE">
              <w:rPr>
                <w:noProof/>
                <w:webHidden/>
              </w:rPr>
              <w:tab/>
            </w:r>
            <w:r w:rsidR="00F41B52" w:rsidDel="006F08FE">
              <w:rPr>
                <w:noProof/>
                <w:webHidden/>
              </w:rPr>
              <w:delText>4</w:delText>
            </w:r>
          </w:del>
        </w:p>
        <w:p w14:paraId="3C0406A4" w14:textId="7994C6DF" w:rsidR="00253D8D" w:rsidDel="006F08FE" w:rsidRDefault="00253D8D">
          <w:pPr>
            <w:pStyle w:val="TOC2"/>
            <w:tabs>
              <w:tab w:val="right" w:leader="dot" w:pos="9016"/>
            </w:tabs>
            <w:rPr>
              <w:del w:id="395" w:author="Peter Hambly" w:date="2018-09-07T11:43:00Z"/>
              <w:rFonts w:eastAsiaTheme="minorEastAsia"/>
              <w:noProof/>
              <w:lang w:eastAsia="en-GB"/>
            </w:rPr>
          </w:pPr>
          <w:del w:id="396" w:author="Peter Hambly" w:date="2018-09-07T11:43:00Z">
            <w:r w:rsidRPr="00AF3B28" w:rsidDel="006F08FE">
              <w:rPr>
                <w:rStyle w:val="Hyperlink"/>
                <w:noProof/>
              </w:rPr>
              <w:delText>1.5 Scope of this Manual</w:delText>
            </w:r>
            <w:r w:rsidDel="006F08FE">
              <w:rPr>
                <w:noProof/>
                <w:webHidden/>
              </w:rPr>
              <w:tab/>
            </w:r>
            <w:r w:rsidR="00F41B52" w:rsidDel="006F08FE">
              <w:rPr>
                <w:noProof/>
                <w:webHidden/>
              </w:rPr>
              <w:delText>4</w:delText>
            </w:r>
          </w:del>
        </w:p>
        <w:p w14:paraId="017F9E92" w14:textId="31382D51" w:rsidR="00253D8D" w:rsidDel="006F08FE" w:rsidRDefault="00253D8D">
          <w:pPr>
            <w:pStyle w:val="TOC1"/>
            <w:tabs>
              <w:tab w:val="right" w:leader="dot" w:pos="9016"/>
            </w:tabs>
            <w:rPr>
              <w:del w:id="397" w:author="Peter Hambly" w:date="2018-09-07T11:43:00Z"/>
              <w:rFonts w:eastAsiaTheme="minorEastAsia"/>
              <w:noProof/>
              <w:lang w:eastAsia="en-GB"/>
            </w:rPr>
          </w:pPr>
          <w:del w:id="398" w:author="Peter Hambly" w:date="2018-09-07T11:43:00Z">
            <w:r w:rsidRPr="00AF3B28" w:rsidDel="006F08FE">
              <w:rPr>
                <w:rStyle w:val="Hyperlink"/>
                <w:noProof/>
              </w:rPr>
              <w:delText>2. Background Considerations</w:delText>
            </w:r>
            <w:r w:rsidDel="006F08FE">
              <w:rPr>
                <w:noProof/>
                <w:webHidden/>
              </w:rPr>
              <w:tab/>
            </w:r>
            <w:r w:rsidR="00F41B52" w:rsidDel="006F08FE">
              <w:rPr>
                <w:noProof/>
                <w:webHidden/>
              </w:rPr>
              <w:delText>5</w:delText>
            </w:r>
          </w:del>
        </w:p>
        <w:p w14:paraId="17F2FB1E" w14:textId="0C569B22" w:rsidR="00253D8D" w:rsidDel="006F08FE" w:rsidRDefault="00253D8D">
          <w:pPr>
            <w:pStyle w:val="TOC2"/>
            <w:tabs>
              <w:tab w:val="right" w:leader="dot" w:pos="9016"/>
            </w:tabs>
            <w:rPr>
              <w:del w:id="399" w:author="Peter Hambly" w:date="2018-09-07T11:43:00Z"/>
              <w:rFonts w:eastAsiaTheme="minorEastAsia"/>
              <w:noProof/>
              <w:lang w:eastAsia="en-GB"/>
            </w:rPr>
          </w:pPr>
          <w:del w:id="400" w:author="Peter Hambly" w:date="2018-09-07T11:43:00Z">
            <w:r w:rsidRPr="00AF3B28" w:rsidDel="006F08FE">
              <w:rPr>
                <w:rStyle w:val="Hyperlink"/>
                <w:noProof/>
              </w:rPr>
              <w:delText>2.1 Disease mapping or risk analysis</w:delText>
            </w:r>
            <w:r w:rsidDel="006F08FE">
              <w:rPr>
                <w:noProof/>
                <w:webHidden/>
              </w:rPr>
              <w:tab/>
            </w:r>
            <w:r w:rsidR="00F41B52" w:rsidDel="006F08FE">
              <w:rPr>
                <w:noProof/>
                <w:webHidden/>
              </w:rPr>
              <w:delText>5</w:delText>
            </w:r>
          </w:del>
        </w:p>
        <w:p w14:paraId="5F986A97" w14:textId="7E989723" w:rsidR="00253D8D" w:rsidDel="006F08FE" w:rsidRDefault="00253D8D">
          <w:pPr>
            <w:pStyle w:val="TOC2"/>
            <w:tabs>
              <w:tab w:val="right" w:leader="dot" w:pos="9016"/>
            </w:tabs>
            <w:rPr>
              <w:del w:id="401" w:author="Peter Hambly" w:date="2018-09-07T11:43:00Z"/>
              <w:rFonts w:eastAsiaTheme="minorEastAsia"/>
              <w:noProof/>
              <w:lang w:eastAsia="en-GB"/>
            </w:rPr>
          </w:pPr>
          <w:del w:id="402" w:author="Peter Hambly" w:date="2018-09-07T11:43:00Z">
            <w:r w:rsidRPr="00AF3B28" w:rsidDel="006F08FE">
              <w:rPr>
                <w:rStyle w:val="Hyperlink"/>
                <w:noProof/>
              </w:rPr>
              <w:delText>2.2 Geographical data issues</w:delText>
            </w:r>
            <w:r w:rsidDel="006F08FE">
              <w:rPr>
                <w:noProof/>
                <w:webHidden/>
              </w:rPr>
              <w:tab/>
            </w:r>
            <w:r w:rsidR="00F41B52" w:rsidDel="006F08FE">
              <w:rPr>
                <w:noProof/>
                <w:webHidden/>
              </w:rPr>
              <w:delText>6</w:delText>
            </w:r>
          </w:del>
        </w:p>
        <w:p w14:paraId="753E0D23" w14:textId="1625B6B8" w:rsidR="00253D8D" w:rsidDel="006F08FE" w:rsidRDefault="00253D8D">
          <w:pPr>
            <w:pStyle w:val="TOC2"/>
            <w:tabs>
              <w:tab w:val="right" w:leader="dot" w:pos="9016"/>
            </w:tabs>
            <w:rPr>
              <w:del w:id="403" w:author="Peter Hambly" w:date="2018-09-07T11:43:00Z"/>
              <w:rFonts w:eastAsiaTheme="minorEastAsia"/>
              <w:noProof/>
              <w:lang w:eastAsia="en-GB"/>
            </w:rPr>
          </w:pPr>
          <w:del w:id="404" w:author="Peter Hambly" w:date="2018-09-07T11:43:00Z">
            <w:r w:rsidRPr="00AF3B28" w:rsidDel="006F08FE">
              <w:rPr>
                <w:rStyle w:val="Hyperlink"/>
                <w:noProof/>
              </w:rPr>
              <w:delText>2.3 Health and population database issues</w:delText>
            </w:r>
            <w:r w:rsidDel="006F08FE">
              <w:rPr>
                <w:noProof/>
                <w:webHidden/>
              </w:rPr>
              <w:tab/>
            </w:r>
            <w:r w:rsidR="00F41B52" w:rsidDel="006F08FE">
              <w:rPr>
                <w:noProof/>
                <w:webHidden/>
              </w:rPr>
              <w:delText>6</w:delText>
            </w:r>
          </w:del>
        </w:p>
        <w:p w14:paraId="688AFDFC" w14:textId="42CE8CAC" w:rsidR="00253D8D" w:rsidDel="006F08FE" w:rsidRDefault="00253D8D">
          <w:pPr>
            <w:pStyle w:val="TOC2"/>
            <w:tabs>
              <w:tab w:val="right" w:leader="dot" w:pos="9016"/>
            </w:tabs>
            <w:rPr>
              <w:del w:id="405" w:author="Peter Hambly" w:date="2018-09-07T11:43:00Z"/>
              <w:rFonts w:eastAsiaTheme="minorEastAsia"/>
              <w:noProof/>
              <w:lang w:eastAsia="en-GB"/>
            </w:rPr>
          </w:pPr>
          <w:del w:id="406" w:author="Peter Hambly" w:date="2018-09-07T11:43:00Z">
            <w:r w:rsidRPr="00AF3B28" w:rsidDel="006F08FE">
              <w:rPr>
                <w:rStyle w:val="Hyperlink"/>
                <w:noProof/>
              </w:rPr>
              <w:delText>2.4 Exposure data</w:delText>
            </w:r>
            <w:r w:rsidDel="006F08FE">
              <w:rPr>
                <w:noProof/>
                <w:webHidden/>
              </w:rPr>
              <w:tab/>
            </w:r>
            <w:r w:rsidR="00F41B52" w:rsidDel="006F08FE">
              <w:rPr>
                <w:noProof/>
                <w:webHidden/>
              </w:rPr>
              <w:delText>7</w:delText>
            </w:r>
          </w:del>
        </w:p>
        <w:p w14:paraId="373E9992" w14:textId="5000084E" w:rsidR="00253D8D" w:rsidDel="006F08FE" w:rsidRDefault="00253D8D">
          <w:pPr>
            <w:pStyle w:val="TOC2"/>
            <w:tabs>
              <w:tab w:val="right" w:leader="dot" w:pos="9016"/>
            </w:tabs>
            <w:rPr>
              <w:del w:id="407" w:author="Peter Hambly" w:date="2018-09-07T11:43:00Z"/>
              <w:rFonts w:eastAsiaTheme="minorEastAsia"/>
              <w:noProof/>
              <w:lang w:eastAsia="en-GB"/>
            </w:rPr>
          </w:pPr>
          <w:del w:id="408" w:author="Peter Hambly" w:date="2018-09-07T11:43:00Z">
            <w:r w:rsidRPr="00AF3B28" w:rsidDel="006F08FE">
              <w:rPr>
                <w:rStyle w:val="Hyperlink"/>
                <w:noProof/>
              </w:rPr>
              <w:delText>2.5 Statistics</w:delText>
            </w:r>
            <w:r w:rsidDel="006F08FE">
              <w:rPr>
                <w:noProof/>
                <w:webHidden/>
              </w:rPr>
              <w:tab/>
            </w:r>
            <w:r w:rsidR="00F41B52" w:rsidDel="006F08FE">
              <w:rPr>
                <w:noProof/>
                <w:webHidden/>
              </w:rPr>
              <w:delText>7</w:delText>
            </w:r>
          </w:del>
        </w:p>
        <w:p w14:paraId="77963487" w14:textId="516AB89B" w:rsidR="00253D8D" w:rsidDel="006F08FE" w:rsidRDefault="00253D8D">
          <w:pPr>
            <w:pStyle w:val="TOC2"/>
            <w:tabs>
              <w:tab w:val="right" w:leader="dot" w:pos="9016"/>
            </w:tabs>
            <w:rPr>
              <w:del w:id="409" w:author="Peter Hambly" w:date="2018-09-07T11:43:00Z"/>
              <w:rFonts w:eastAsiaTheme="minorEastAsia"/>
              <w:noProof/>
              <w:lang w:eastAsia="en-GB"/>
            </w:rPr>
          </w:pPr>
          <w:del w:id="410" w:author="Peter Hambly" w:date="2018-09-07T11:43:00Z">
            <w:r w:rsidRPr="00AF3B28" w:rsidDel="006F08FE">
              <w:rPr>
                <w:rStyle w:val="Hyperlink"/>
                <w:noProof/>
              </w:rPr>
              <w:delText>2.6 Interpretation and Limi</w:delText>
            </w:r>
            <w:r w:rsidRPr="006F08FE" w:rsidDel="006F08FE">
              <w:rPr>
                <w:rStyle w:val="Hyperlink"/>
                <w:noProof/>
                <w:rPrChange w:id="411" w:author="Peter Hambly" w:date="2018-09-07T11:43:00Z">
                  <w:rPr>
                    <w:rStyle w:val="Hyperlink"/>
                    <w:noProof/>
                  </w:rPr>
                </w:rPrChange>
              </w:rPr>
              <w:delText>tations</w:delText>
            </w:r>
            <w:r w:rsidDel="006F08FE">
              <w:rPr>
                <w:noProof/>
                <w:webHidden/>
              </w:rPr>
              <w:tab/>
            </w:r>
            <w:r w:rsidR="00F41B52" w:rsidDel="006F08FE">
              <w:rPr>
                <w:noProof/>
                <w:webHidden/>
              </w:rPr>
              <w:delText>8</w:delText>
            </w:r>
          </w:del>
        </w:p>
        <w:p w14:paraId="586A0B9D" w14:textId="14125A31" w:rsidR="00253D8D" w:rsidDel="006F08FE" w:rsidRDefault="00253D8D">
          <w:pPr>
            <w:pStyle w:val="TOC2"/>
            <w:tabs>
              <w:tab w:val="right" w:leader="dot" w:pos="9016"/>
            </w:tabs>
            <w:rPr>
              <w:del w:id="412" w:author="Peter Hambly" w:date="2018-09-07T11:43:00Z"/>
              <w:rFonts w:eastAsiaTheme="minorEastAsia"/>
              <w:noProof/>
              <w:lang w:eastAsia="en-GB"/>
            </w:rPr>
          </w:pPr>
          <w:del w:id="413" w:author="Peter Hambly" w:date="2018-09-07T11:43:00Z">
            <w:r w:rsidRPr="00AF3B28" w:rsidDel="006F08FE">
              <w:rPr>
                <w:rStyle w:val="Hyperlink"/>
                <w:noProof/>
              </w:rPr>
              <w:delText>2.7 References</w:delText>
            </w:r>
            <w:r w:rsidDel="006F08FE">
              <w:rPr>
                <w:noProof/>
                <w:webHidden/>
              </w:rPr>
              <w:tab/>
            </w:r>
            <w:r w:rsidR="00F41B52" w:rsidDel="006F08FE">
              <w:rPr>
                <w:noProof/>
                <w:webHidden/>
              </w:rPr>
              <w:delText>8</w:delText>
            </w:r>
          </w:del>
        </w:p>
        <w:p w14:paraId="774C6784" w14:textId="5836054B" w:rsidR="00253D8D" w:rsidDel="006F08FE" w:rsidRDefault="00253D8D">
          <w:pPr>
            <w:pStyle w:val="TOC1"/>
            <w:tabs>
              <w:tab w:val="right" w:leader="dot" w:pos="9016"/>
            </w:tabs>
            <w:rPr>
              <w:del w:id="414" w:author="Peter Hambly" w:date="2018-09-07T11:43:00Z"/>
              <w:rFonts w:eastAsiaTheme="minorEastAsia"/>
              <w:noProof/>
              <w:lang w:eastAsia="en-GB"/>
            </w:rPr>
          </w:pPr>
          <w:del w:id="415" w:author="Peter Hambly" w:date="2018-09-07T11:43:00Z">
            <w:r w:rsidRPr="00AF3B28" w:rsidDel="006F08FE">
              <w:rPr>
                <w:rStyle w:val="Hyperlink"/>
                <w:noProof/>
              </w:rPr>
              <w:delText>3. Starting up</w:delText>
            </w:r>
            <w:r w:rsidDel="006F08FE">
              <w:rPr>
                <w:noProof/>
                <w:webHidden/>
              </w:rPr>
              <w:tab/>
            </w:r>
            <w:r w:rsidR="00F41B52" w:rsidDel="006F08FE">
              <w:rPr>
                <w:noProof/>
                <w:webHidden/>
              </w:rPr>
              <w:delText>10</w:delText>
            </w:r>
          </w:del>
        </w:p>
        <w:p w14:paraId="492C18DB" w14:textId="674EFBCC" w:rsidR="00253D8D" w:rsidDel="006F08FE" w:rsidRDefault="00253D8D">
          <w:pPr>
            <w:pStyle w:val="TOC2"/>
            <w:tabs>
              <w:tab w:val="right" w:leader="dot" w:pos="9016"/>
            </w:tabs>
            <w:rPr>
              <w:del w:id="416" w:author="Peter Hambly" w:date="2018-09-07T11:43:00Z"/>
              <w:rFonts w:eastAsiaTheme="minorEastAsia"/>
              <w:noProof/>
              <w:lang w:eastAsia="en-GB"/>
            </w:rPr>
          </w:pPr>
          <w:del w:id="417" w:author="Peter Hambly" w:date="2018-09-07T11:43:00Z">
            <w:r w:rsidRPr="00AF3B28" w:rsidDel="006F08FE">
              <w:rPr>
                <w:rStyle w:val="Hyperlink"/>
                <w:noProof/>
              </w:rPr>
              <w:delText>3.1 Test data</w:delText>
            </w:r>
            <w:r w:rsidDel="006F08FE">
              <w:rPr>
                <w:noProof/>
                <w:webHidden/>
              </w:rPr>
              <w:tab/>
            </w:r>
            <w:r w:rsidR="00F41B52" w:rsidDel="006F08FE">
              <w:rPr>
                <w:noProof/>
                <w:webHidden/>
              </w:rPr>
              <w:delText>10</w:delText>
            </w:r>
          </w:del>
        </w:p>
        <w:p w14:paraId="3BC26499" w14:textId="5304172F" w:rsidR="00253D8D" w:rsidDel="006F08FE" w:rsidRDefault="00253D8D">
          <w:pPr>
            <w:pStyle w:val="TOC2"/>
            <w:tabs>
              <w:tab w:val="right" w:leader="dot" w:pos="9016"/>
            </w:tabs>
            <w:rPr>
              <w:del w:id="418" w:author="Peter Hambly" w:date="2018-09-07T11:43:00Z"/>
              <w:rFonts w:eastAsiaTheme="minorEastAsia"/>
              <w:noProof/>
              <w:lang w:eastAsia="en-GB"/>
            </w:rPr>
          </w:pPr>
          <w:del w:id="419" w:author="Peter Hambly" w:date="2018-09-07T11:43:00Z">
            <w:r w:rsidRPr="00AF3B28" w:rsidDel="006F08FE">
              <w:rPr>
                <w:rStyle w:val="Hyperlink"/>
                <w:noProof/>
              </w:rPr>
              <w:delText>3.2 Logging in</w:delText>
            </w:r>
            <w:r w:rsidDel="006F08FE">
              <w:rPr>
                <w:noProof/>
                <w:webHidden/>
              </w:rPr>
              <w:tab/>
            </w:r>
            <w:r w:rsidR="00F41B52" w:rsidDel="006F08FE">
              <w:rPr>
                <w:noProof/>
                <w:webHidden/>
              </w:rPr>
              <w:delText>11</w:delText>
            </w:r>
          </w:del>
        </w:p>
        <w:p w14:paraId="2B9A0FA9" w14:textId="72D8673E" w:rsidR="00253D8D" w:rsidDel="006F08FE" w:rsidRDefault="00253D8D">
          <w:pPr>
            <w:pStyle w:val="TOC2"/>
            <w:tabs>
              <w:tab w:val="right" w:leader="dot" w:pos="9016"/>
            </w:tabs>
            <w:rPr>
              <w:del w:id="420" w:author="Peter Hambly" w:date="2018-09-07T11:43:00Z"/>
              <w:rFonts w:eastAsiaTheme="minorEastAsia"/>
              <w:noProof/>
              <w:lang w:eastAsia="en-GB"/>
            </w:rPr>
          </w:pPr>
          <w:del w:id="421" w:author="Peter Hambly" w:date="2018-09-07T11:43:00Z">
            <w:r w:rsidRPr="00AF3B28" w:rsidDel="006F08FE">
              <w:rPr>
                <w:rStyle w:val="Hyperlink"/>
                <w:noProof/>
              </w:rPr>
              <w:delText>3.3 RIF mapping tools</w:delText>
            </w:r>
            <w:r w:rsidDel="006F08FE">
              <w:rPr>
                <w:noProof/>
                <w:webHidden/>
              </w:rPr>
              <w:tab/>
            </w:r>
            <w:r w:rsidR="00F41B52" w:rsidDel="006F08FE">
              <w:rPr>
                <w:noProof/>
                <w:webHidden/>
              </w:rPr>
              <w:delText>11</w:delText>
            </w:r>
          </w:del>
        </w:p>
        <w:p w14:paraId="50578436" w14:textId="1EB3056F" w:rsidR="00253D8D" w:rsidDel="006F08FE" w:rsidRDefault="00253D8D">
          <w:pPr>
            <w:pStyle w:val="TOC1"/>
            <w:tabs>
              <w:tab w:val="right" w:leader="dot" w:pos="9016"/>
            </w:tabs>
            <w:rPr>
              <w:del w:id="422" w:author="Peter Hambly" w:date="2018-09-07T11:43:00Z"/>
              <w:rFonts w:eastAsiaTheme="minorEastAsia"/>
              <w:noProof/>
              <w:lang w:eastAsia="en-GB"/>
            </w:rPr>
          </w:pPr>
          <w:del w:id="423" w:author="Peter Hambly" w:date="2018-09-07T11:43:00Z">
            <w:r w:rsidRPr="00AF3B28" w:rsidDel="006F08FE">
              <w:rPr>
                <w:rStyle w:val="Hyperlink"/>
                <w:noProof/>
              </w:rPr>
              <w:delText>4. Running a new RIF study</w:delText>
            </w:r>
            <w:r w:rsidDel="006F08FE">
              <w:rPr>
                <w:noProof/>
                <w:webHidden/>
              </w:rPr>
              <w:tab/>
            </w:r>
            <w:r w:rsidR="00F41B52" w:rsidDel="006F08FE">
              <w:rPr>
                <w:noProof/>
                <w:webHidden/>
              </w:rPr>
              <w:delText>13</w:delText>
            </w:r>
          </w:del>
        </w:p>
        <w:p w14:paraId="4877DFD6" w14:textId="53D0A628" w:rsidR="00253D8D" w:rsidDel="006F08FE" w:rsidRDefault="00253D8D">
          <w:pPr>
            <w:pStyle w:val="TOC2"/>
            <w:tabs>
              <w:tab w:val="right" w:leader="dot" w:pos="9016"/>
            </w:tabs>
            <w:rPr>
              <w:del w:id="424" w:author="Peter Hambly" w:date="2018-09-07T11:43:00Z"/>
              <w:rFonts w:eastAsiaTheme="minorEastAsia"/>
              <w:noProof/>
              <w:lang w:eastAsia="en-GB"/>
            </w:rPr>
          </w:pPr>
          <w:del w:id="425" w:author="Peter Hambly" w:date="2018-09-07T11:43:00Z">
            <w:r w:rsidRPr="00AF3B28" w:rsidDel="006F08FE">
              <w:rPr>
                <w:rStyle w:val="Hyperlink"/>
                <w:noProof/>
              </w:rPr>
              <w:delText>4.1 Study details</w:delText>
            </w:r>
            <w:r w:rsidDel="006F08FE">
              <w:rPr>
                <w:noProof/>
                <w:webHidden/>
              </w:rPr>
              <w:tab/>
            </w:r>
            <w:r w:rsidR="00F41B52" w:rsidDel="006F08FE">
              <w:rPr>
                <w:noProof/>
                <w:webHidden/>
              </w:rPr>
              <w:delText>13</w:delText>
            </w:r>
          </w:del>
        </w:p>
        <w:p w14:paraId="39D2F4E0" w14:textId="673A0428" w:rsidR="00253D8D" w:rsidDel="006F08FE" w:rsidRDefault="00253D8D">
          <w:pPr>
            <w:pStyle w:val="TOC2"/>
            <w:tabs>
              <w:tab w:val="right" w:leader="dot" w:pos="9016"/>
            </w:tabs>
            <w:rPr>
              <w:del w:id="426" w:author="Peter Hambly" w:date="2018-09-07T11:43:00Z"/>
              <w:rFonts w:eastAsiaTheme="minorEastAsia"/>
              <w:noProof/>
              <w:lang w:eastAsia="en-GB"/>
            </w:rPr>
          </w:pPr>
          <w:del w:id="427" w:author="Peter Hambly" w:date="2018-09-07T11:43:00Z">
            <w:r w:rsidRPr="00AF3B28" w:rsidDel="006F08FE">
              <w:rPr>
                <w:rStyle w:val="Hyperlink"/>
                <w:noProof/>
              </w:rPr>
              <w:delText>4.2 Study area</w:delText>
            </w:r>
            <w:r w:rsidDel="006F08FE">
              <w:rPr>
                <w:noProof/>
                <w:webHidden/>
              </w:rPr>
              <w:tab/>
            </w:r>
            <w:r w:rsidR="00F41B52" w:rsidDel="006F08FE">
              <w:rPr>
                <w:noProof/>
                <w:webHidden/>
              </w:rPr>
              <w:delText>14</w:delText>
            </w:r>
          </w:del>
        </w:p>
        <w:p w14:paraId="6D0910EF" w14:textId="757A1F6E" w:rsidR="00253D8D" w:rsidDel="006F08FE" w:rsidRDefault="00253D8D">
          <w:pPr>
            <w:pStyle w:val="TOC2"/>
            <w:tabs>
              <w:tab w:val="right" w:leader="dot" w:pos="9016"/>
            </w:tabs>
            <w:rPr>
              <w:del w:id="428" w:author="Peter Hambly" w:date="2018-09-07T11:43:00Z"/>
              <w:rFonts w:eastAsiaTheme="minorEastAsia"/>
              <w:noProof/>
              <w:lang w:eastAsia="en-GB"/>
            </w:rPr>
          </w:pPr>
          <w:del w:id="429" w:author="Peter Hambly" w:date="2018-09-07T11:43:00Z">
            <w:r w:rsidRPr="00AF3B28" w:rsidDel="006F08FE">
              <w:rPr>
                <w:rStyle w:val="Hyperlink"/>
                <w:noProof/>
              </w:rPr>
              <w:delText>4.3 Comparison area</w:delText>
            </w:r>
            <w:r w:rsidDel="006F08FE">
              <w:rPr>
                <w:noProof/>
                <w:webHidden/>
              </w:rPr>
              <w:tab/>
            </w:r>
            <w:r w:rsidR="00F41B52" w:rsidDel="006F08FE">
              <w:rPr>
                <w:noProof/>
                <w:webHidden/>
              </w:rPr>
              <w:delText>15</w:delText>
            </w:r>
          </w:del>
        </w:p>
        <w:p w14:paraId="0FDB9FAE" w14:textId="16AA0542" w:rsidR="00253D8D" w:rsidDel="006F08FE" w:rsidRDefault="00253D8D">
          <w:pPr>
            <w:pStyle w:val="TOC2"/>
            <w:tabs>
              <w:tab w:val="right" w:leader="dot" w:pos="9016"/>
            </w:tabs>
            <w:rPr>
              <w:del w:id="430" w:author="Peter Hambly" w:date="2018-09-07T11:43:00Z"/>
              <w:rFonts w:eastAsiaTheme="minorEastAsia"/>
              <w:noProof/>
              <w:lang w:eastAsia="en-GB"/>
            </w:rPr>
          </w:pPr>
          <w:del w:id="431" w:author="Peter Hambly" w:date="2018-09-07T11:43:00Z">
            <w:r w:rsidRPr="00AF3B28" w:rsidDel="006F08FE">
              <w:rPr>
                <w:rStyle w:val="Hyperlink"/>
                <w:noProof/>
              </w:rPr>
              <w:delText>4.4 Investigation parameters</w:delText>
            </w:r>
            <w:r w:rsidDel="006F08FE">
              <w:rPr>
                <w:noProof/>
                <w:webHidden/>
              </w:rPr>
              <w:tab/>
            </w:r>
            <w:r w:rsidR="00F41B52" w:rsidDel="006F08FE">
              <w:rPr>
                <w:noProof/>
                <w:webHidden/>
              </w:rPr>
              <w:delText>15</w:delText>
            </w:r>
          </w:del>
        </w:p>
        <w:p w14:paraId="77899D9D" w14:textId="7C468427" w:rsidR="00253D8D" w:rsidDel="006F08FE" w:rsidRDefault="00253D8D">
          <w:pPr>
            <w:pStyle w:val="TOC2"/>
            <w:tabs>
              <w:tab w:val="right" w:leader="dot" w:pos="9016"/>
            </w:tabs>
            <w:rPr>
              <w:del w:id="432" w:author="Peter Hambly" w:date="2018-09-07T11:43:00Z"/>
              <w:rFonts w:eastAsiaTheme="minorEastAsia"/>
              <w:noProof/>
              <w:lang w:eastAsia="en-GB"/>
            </w:rPr>
          </w:pPr>
          <w:del w:id="433" w:author="Peter Hambly" w:date="2018-09-07T11:43:00Z">
            <w:r w:rsidRPr="00AF3B28" w:rsidDel="006F08FE">
              <w:rPr>
                <w:rStyle w:val="Hyperlink"/>
                <w:noProof/>
              </w:rPr>
              <w:delText>4.5 Statistical methods</w:delText>
            </w:r>
            <w:r w:rsidDel="006F08FE">
              <w:rPr>
                <w:noProof/>
                <w:webHidden/>
              </w:rPr>
              <w:tab/>
            </w:r>
            <w:r w:rsidR="00F41B52" w:rsidDel="006F08FE">
              <w:rPr>
                <w:noProof/>
                <w:webHidden/>
              </w:rPr>
              <w:delText>16</w:delText>
            </w:r>
          </w:del>
        </w:p>
        <w:p w14:paraId="75709435" w14:textId="383CD560" w:rsidR="00253D8D" w:rsidDel="006F08FE" w:rsidRDefault="00253D8D">
          <w:pPr>
            <w:pStyle w:val="TOC2"/>
            <w:tabs>
              <w:tab w:val="right" w:leader="dot" w:pos="9016"/>
            </w:tabs>
            <w:rPr>
              <w:del w:id="434" w:author="Peter Hambly" w:date="2018-09-07T11:43:00Z"/>
              <w:rFonts w:eastAsiaTheme="minorEastAsia"/>
              <w:noProof/>
              <w:lang w:eastAsia="en-GB"/>
            </w:rPr>
          </w:pPr>
          <w:del w:id="435" w:author="Peter Hambly" w:date="2018-09-07T11:43:00Z">
            <w:r w:rsidRPr="00AF3B28" w:rsidDel="006F08FE">
              <w:rPr>
                <w:rStyle w:val="Hyperlink"/>
                <w:noProof/>
              </w:rPr>
              <w:delText>4.6 Saving and reloading studies</w:delText>
            </w:r>
            <w:r w:rsidDel="006F08FE">
              <w:rPr>
                <w:noProof/>
                <w:webHidden/>
              </w:rPr>
              <w:tab/>
            </w:r>
            <w:r w:rsidR="00F41B52" w:rsidDel="006F08FE">
              <w:rPr>
                <w:noProof/>
                <w:webHidden/>
              </w:rPr>
              <w:delText>17</w:delText>
            </w:r>
          </w:del>
        </w:p>
        <w:p w14:paraId="7AF29EF9" w14:textId="5EA90FB9" w:rsidR="00253D8D" w:rsidDel="006F08FE" w:rsidRDefault="00253D8D">
          <w:pPr>
            <w:pStyle w:val="TOC2"/>
            <w:tabs>
              <w:tab w:val="right" w:leader="dot" w:pos="9016"/>
            </w:tabs>
            <w:rPr>
              <w:del w:id="436" w:author="Peter Hambly" w:date="2018-09-07T11:43:00Z"/>
              <w:rFonts w:eastAsiaTheme="minorEastAsia"/>
              <w:noProof/>
              <w:lang w:eastAsia="en-GB"/>
            </w:rPr>
          </w:pPr>
          <w:del w:id="437" w:author="Peter Hambly" w:date="2018-09-07T11:43:00Z">
            <w:r w:rsidRPr="00AF3B28" w:rsidDel="006F08FE">
              <w:rPr>
                <w:rStyle w:val="Hyperlink"/>
                <w:noProof/>
              </w:rPr>
              <w:delText>4.7 Study status</w:delText>
            </w:r>
            <w:r w:rsidDel="006F08FE">
              <w:rPr>
                <w:noProof/>
                <w:webHidden/>
              </w:rPr>
              <w:tab/>
            </w:r>
            <w:r w:rsidR="00F41B52" w:rsidDel="006F08FE">
              <w:rPr>
                <w:noProof/>
                <w:webHidden/>
              </w:rPr>
              <w:delText>17</w:delText>
            </w:r>
          </w:del>
        </w:p>
        <w:p w14:paraId="48C9C20C" w14:textId="7675060E" w:rsidR="00253D8D" w:rsidDel="006F08FE" w:rsidRDefault="00253D8D">
          <w:pPr>
            <w:pStyle w:val="TOC2"/>
            <w:tabs>
              <w:tab w:val="right" w:leader="dot" w:pos="9016"/>
            </w:tabs>
            <w:rPr>
              <w:del w:id="438" w:author="Peter Hambly" w:date="2018-09-07T11:43:00Z"/>
              <w:rFonts w:eastAsiaTheme="minorEastAsia"/>
              <w:noProof/>
              <w:lang w:eastAsia="en-GB"/>
            </w:rPr>
          </w:pPr>
          <w:del w:id="439" w:author="Peter Hambly" w:date="2018-09-07T11:43:00Z">
            <w:r w:rsidRPr="00AF3B28" w:rsidDel="006F08FE">
              <w:rPr>
                <w:rStyle w:val="Hyperlink"/>
                <w:noProof/>
              </w:rPr>
              <w:delText>4.8 Run study</w:delText>
            </w:r>
            <w:r w:rsidDel="006F08FE">
              <w:rPr>
                <w:noProof/>
                <w:webHidden/>
              </w:rPr>
              <w:tab/>
            </w:r>
            <w:r w:rsidR="00F41B52" w:rsidDel="006F08FE">
              <w:rPr>
                <w:noProof/>
                <w:webHidden/>
              </w:rPr>
              <w:delText>18</w:delText>
            </w:r>
          </w:del>
        </w:p>
        <w:p w14:paraId="7F262F7B" w14:textId="49B55BD6" w:rsidR="00253D8D" w:rsidDel="006F08FE" w:rsidRDefault="00253D8D">
          <w:pPr>
            <w:pStyle w:val="TOC1"/>
            <w:tabs>
              <w:tab w:val="right" w:leader="dot" w:pos="9016"/>
            </w:tabs>
            <w:rPr>
              <w:del w:id="440" w:author="Peter Hambly" w:date="2018-09-07T11:43:00Z"/>
              <w:rFonts w:eastAsiaTheme="minorEastAsia"/>
              <w:noProof/>
              <w:lang w:eastAsia="en-GB"/>
            </w:rPr>
          </w:pPr>
          <w:del w:id="441" w:author="Peter Hambly" w:date="2018-09-07T11:43:00Z">
            <w:r w:rsidRPr="00AF3B28" w:rsidDel="006F08FE">
              <w:rPr>
                <w:rStyle w:val="Hyperlink"/>
                <w:noProof/>
              </w:rPr>
              <w:delText>5. Data viewer</w:delText>
            </w:r>
            <w:r w:rsidDel="006F08FE">
              <w:rPr>
                <w:noProof/>
                <w:webHidden/>
              </w:rPr>
              <w:tab/>
            </w:r>
            <w:r w:rsidR="00F41B52" w:rsidDel="006F08FE">
              <w:rPr>
                <w:noProof/>
                <w:webHidden/>
              </w:rPr>
              <w:delText>20</w:delText>
            </w:r>
          </w:del>
        </w:p>
        <w:p w14:paraId="76F87BD0" w14:textId="7C0050BC" w:rsidR="00253D8D" w:rsidDel="006F08FE" w:rsidRDefault="00253D8D">
          <w:pPr>
            <w:pStyle w:val="TOC2"/>
            <w:tabs>
              <w:tab w:val="right" w:leader="dot" w:pos="9016"/>
            </w:tabs>
            <w:rPr>
              <w:del w:id="442" w:author="Peter Hambly" w:date="2018-09-07T11:43:00Z"/>
              <w:rFonts w:eastAsiaTheme="minorEastAsia"/>
              <w:noProof/>
              <w:lang w:eastAsia="en-GB"/>
            </w:rPr>
          </w:pPr>
          <w:del w:id="443" w:author="Peter Hambly" w:date="2018-09-07T11:43:00Z">
            <w:r w:rsidRPr="00AF3B28" w:rsidDel="006F08FE">
              <w:rPr>
                <w:rStyle w:val="Hyperlink"/>
                <w:noProof/>
              </w:rPr>
              <w:delText>5.1 Choropleth map</w:delText>
            </w:r>
            <w:r w:rsidDel="006F08FE">
              <w:rPr>
                <w:noProof/>
                <w:webHidden/>
              </w:rPr>
              <w:tab/>
            </w:r>
            <w:r w:rsidR="00F41B52" w:rsidDel="006F08FE">
              <w:rPr>
                <w:noProof/>
                <w:webHidden/>
              </w:rPr>
              <w:delText>20</w:delText>
            </w:r>
          </w:del>
        </w:p>
        <w:p w14:paraId="35B2DDC3" w14:textId="38E02D23" w:rsidR="00253D8D" w:rsidDel="006F08FE" w:rsidRDefault="00253D8D">
          <w:pPr>
            <w:pStyle w:val="TOC2"/>
            <w:tabs>
              <w:tab w:val="right" w:leader="dot" w:pos="9016"/>
            </w:tabs>
            <w:rPr>
              <w:del w:id="444" w:author="Peter Hambly" w:date="2018-09-07T11:43:00Z"/>
              <w:rFonts w:eastAsiaTheme="minorEastAsia"/>
              <w:noProof/>
              <w:lang w:eastAsia="en-GB"/>
            </w:rPr>
          </w:pPr>
          <w:del w:id="445" w:author="Peter Hambly" w:date="2018-09-07T11:43:00Z">
            <w:r w:rsidRPr="00AF3B28" w:rsidDel="006F08FE">
              <w:rPr>
                <w:rStyle w:val="Hyperlink"/>
                <w:noProof/>
              </w:rPr>
              <w:delText>5.2 Data table</w:delText>
            </w:r>
            <w:r w:rsidDel="006F08FE">
              <w:rPr>
                <w:noProof/>
                <w:webHidden/>
              </w:rPr>
              <w:tab/>
            </w:r>
            <w:r w:rsidR="00F41B52" w:rsidDel="006F08FE">
              <w:rPr>
                <w:noProof/>
                <w:webHidden/>
              </w:rPr>
              <w:delText>22</w:delText>
            </w:r>
          </w:del>
        </w:p>
        <w:p w14:paraId="29F25DC7" w14:textId="65CE20B6" w:rsidR="00253D8D" w:rsidDel="006F08FE" w:rsidRDefault="00253D8D">
          <w:pPr>
            <w:pStyle w:val="TOC2"/>
            <w:tabs>
              <w:tab w:val="right" w:leader="dot" w:pos="9016"/>
            </w:tabs>
            <w:rPr>
              <w:del w:id="446" w:author="Peter Hambly" w:date="2018-09-07T11:43:00Z"/>
              <w:rFonts w:eastAsiaTheme="minorEastAsia"/>
              <w:noProof/>
              <w:lang w:eastAsia="en-GB"/>
            </w:rPr>
          </w:pPr>
          <w:del w:id="447" w:author="Peter Hambly" w:date="2018-09-07T11:43:00Z">
            <w:r w:rsidRPr="00AF3B28" w:rsidDel="006F08FE">
              <w:rPr>
                <w:rStyle w:val="Hyperlink"/>
                <w:noProof/>
              </w:rPr>
              <w:delText>5.3 Population pyramid</w:delText>
            </w:r>
            <w:r w:rsidDel="006F08FE">
              <w:rPr>
                <w:noProof/>
                <w:webHidden/>
              </w:rPr>
              <w:tab/>
            </w:r>
            <w:r w:rsidR="00F41B52" w:rsidDel="006F08FE">
              <w:rPr>
                <w:noProof/>
                <w:webHidden/>
              </w:rPr>
              <w:delText>22</w:delText>
            </w:r>
          </w:del>
        </w:p>
        <w:p w14:paraId="52047043" w14:textId="0D6B2B0E" w:rsidR="00253D8D" w:rsidDel="006F08FE" w:rsidRDefault="00253D8D">
          <w:pPr>
            <w:pStyle w:val="TOC2"/>
            <w:tabs>
              <w:tab w:val="right" w:leader="dot" w:pos="9016"/>
            </w:tabs>
            <w:rPr>
              <w:del w:id="448" w:author="Peter Hambly" w:date="2018-09-07T11:43:00Z"/>
              <w:rFonts w:eastAsiaTheme="minorEastAsia"/>
              <w:noProof/>
              <w:lang w:eastAsia="en-GB"/>
            </w:rPr>
          </w:pPr>
          <w:del w:id="449" w:author="Peter Hambly" w:date="2018-09-07T11:43:00Z">
            <w:r w:rsidRPr="00AF3B28" w:rsidDel="006F08FE">
              <w:rPr>
                <w:rStyle w:val="Hyperlink"/>
                <w:noProof/>
              </w:rPr>
              <w:delText>5.4 Frequency distribution</w:delText>
            </w:r>
            <w:r w:rsidDel="006F08FE">
              <w:rPr>
                <w:noProof/>
                <w:webHidden/>
              </w:rPr>
              <w:tab/>
            </w:r>
            <w:r w:rsidR="00F41B52" w:rsidDel="006F08FE">
              <w:rPr>
                <w:noProof/>
                <w:webHidden/>
              </w:rPr>
              <w:delText>23</w:delText>
            </w:r>
          </w:del>
        </w:p>
        <w:p w14:paraId="0F53936F" w14:textId="02E9C74E" w:rsidR="00253D8D" w:rsidDel="006F08FE" w:rsidRDefault="00253D8D">
          <w:pPr>
            <w:pStyle w:val="TOC1"/>
            <w:tabs>
              <w:tab w:val="right" w:leader="dot" w:pos="9016"/>
            </w:tabs>
            <w:rPr>
              <w:del w:id="450" w:author="Peter Hambly" w:date="2018-09-07T11:43:00Z"/>
              <w:rFonts w:eastAsiaTheme="minorEastAsia"/>
              <w:noProof/>
              <w:lang w:eastAsia="en-GB"/>
            </w:rPr>
          </w:pPr>
          <w:del w:id="451" w:author="Peter Hambly" w:date="2018-09-07T11:43:00Z">
            <w:r w:rsidRPr="00AF3B28" w:rsidDel="006F08FE">
              <w:rPr>
                <w:rStyle w:val="Hyperlink"/>
                <w:noProof/>
              </w:rPr>
              <w:delText>6. Disease mapping</w:delText>
            </w:r>
            <w:r w:rsidDel="006F08FE">
              <w:rPr>
                <w:noProof/>
                <w:webHidden/>
              </w:rPr>
              <w:tab/>
            </w:r>
            <w:r w:rsidR="00F41B52" w:rsidDel="006F08FE">
              <w:rPr>
                <w:noProof/>
                <w:webHidden/>
              </w:rPr>
              <w:delText>24</w:delText>
            </w:r>
          </w:del>
        </w:p>
        <w:p w14:paraId="144BBBAE" w14:textId="3F40E668" w:rsidR="00253D8D" w:rsidDel="006F08FE" w:rsidRDefault="00253D8D">
          <w:pPr>
            <w:pStyle w:val="TOC2"/>
            <w:tabs>
              <w:tab w:val="right" w:leader="dot" w:pos="9016"/>
            </w:tabs>
            <w:rPr>
              <w:del w:id="452" w:author="Peter Hambly" w:date="2018-09-07T11:43:00Z"/>
              <w:rFonts w:eastAsiaTheme="minorEastAsia"/>
              <w:noProof/>
              <w:lang w:eastAsia="en-GB"/>
            </w:rPr>
          </w:pPr>
          <w:del w:id="453" w:author="Peter Hambly" w:date="2018-09-07T11:43:00Z">
            <w:r w:rsidRPr="00AF3B28" w:rsidDel="006F08FE">
              <w:rPr>
                <w:rStyle w:val="Hyperlink"/>
                <w:noProof/>
              </w:rPr>
              <w:delText>6.1 Choropleth maps</w:delText>
            </w:r>
            <w:r w:rsidDel="006F08FE">
              <w:rPr>
                <w:noProof/>
                <w:webHidden/>
              </w:rPr>
              <w:tab/>
            </w:r>
            <w:r w:rsidR="00F41B52" w:rsidDel="006F08FE">
              <w:rPr>
                <w:noProof/>
                <w:webHidden/>
              </w:rPr>
              <w:delText>24</w:delText>
            </w:r>
          </w:del>
        </w:p>
        <w:p w14:paraId="386BB816" w14:textId="748D8ED5" w:rsidR="00253D8D" w:rsidDel="006F08FE" w:rsidRDefault="00253D8D">
          <w:pPr>
            <w:pStyle w:val="TOC2"/>
            <w:tabs>
              <w:tab w:val="right" w:leader="dot" w:pos="9016"/>
            </w:tabs>
            <w:rPr>
              <w:del w:id="454" w:author="Peter Hambly" w:date="2018-09-07T11:43:00Z"/>
              <w:rFonts w:eastAsiaTheme="minorEastAsia"/>
              <w:noProof/>
              <w:lang w:eastAsia="en-GB"/>
            </w:rPr>
          </w:pPr>
          <w:del w:id="455" w:author="Peter Hambly" w:date="2018-09-07T11:43:00Z">
            <w:r w:rsidRPr="00AF3B28" w:rsidDel="006F08FE">
              <w:rPr>
                <w:rStyle w:val="Hyperlink"/>
                <w:noProof/>
              </w:rPr>
              <w:delText>6.2 Disease map charts</w:delText>
            </w:r>
            <w:r w:rsidDel="006F08FE">
              <w:rPr>
                <w:noProof/>
                <w:webHidden/>
              </w:rPr>
              <w:tab/>
            </w:r>
            <w:r w:rsidR="00F41B52" w:rsidDel="006F08FE">
              <w:rPr>
                <w:noProof/>
                <w:webHidden/>
              </w:rPr>
              <w:delText>24</w:delText>
            </w:r>
          </w:del>
        </w:p>
        <w:p w14:paraId="1781EE79" w14:textId="57A13F29" w:rsidR="00253D8D" w:rsidDel="006F08FE" w:rsidRDefault="00253D8D">
          <w:pPr>
            <w:pStyle w:val="TOC1"/>
            <w:tabs>
              <w:tab w:val="right" w:leader="dot" w:pos="9016"/>
            </w:tabs>
            <w:rPr>
              <w:del w:id="456" w:author="Peter Hambly" w:date="2018-09-07T11:43:00Z"/>
              <w:rFonts w:eastAsiaTheme="minorEastAsia"/>
              <w:noProof/>
              <w:lang w:eastAsia="en-GB"/>
            </w:rPr>
          </w:pPr>
          <w:del w:id="457" w:author="Peter Hambly" w:date="2018-09-07T11:43:00Z">
            <w:r w:rsidRPr="00AF3B28" w:rsidDel="006F08FE">
              <w:rPr>
                <w:rStyle w:val="Hyperlink"/>
                <w:noProof/>
              </w:rPr>
              <w:delText>7 Export</w:delText>
            </w:r>
            <w:r w:rsidDel="006F08FE">
              <w:rPr>
                <w:noProof/>
                <w:webHidden/>
              </w:rPr>
              <w:tab/>
            </w:r>
            <w:r w:rsidR="00F41B52" w:rsidDel="006F08FE">
              <w:rPr>
                <w:noProof/>
                <w:webHidden/>
              </w:rPr>
              <w:delText>25</w:delText>
            </w:r>
          </w:del>
        </w:p>
        <w:p w14:paraId="6EA6608F" w14:textId="23D168B3" w:rsidR="00253D8D" w:rsidDel="006F08FE" w:rsidRDefault="00253D8D">
          <w:pPr>
            <w:pStyle w:val="TOC1"/>
            <w:tabs>
              <w:tab w:val="right" w:leader="dot" w:pos="9016"/>
            </w:tabs>
            <w:rPr>
              <w:del w:id="458" w:author="Peter Hambly" w:date="2018-09-07T11:43:00Z"/>
              <w:rFonts w:eastAsiaTheme="minorEastAsia"/>
              <w:noProof/>
              <w:lang w:eastAsia="en-GB"/>
            </w:rPr>
          </w:pPr>
          <w:del w:id="459" w:author="Peter Hambly" w:date="2018-09-07T11:43:00Z">
            <w:r w:rsidRPr="00AF3B28" w:rsidDel="006F08FE">
              <w:rPr>
                <w:rStyle w:val="Hyperlink"/>
                <w:noProof/>
              </w:rPr>
              <w:delText>Appendices</w:delText>
            </w:r>
            <w:r w:rsidDel="006F08FE">
              <w:rPr>
                <w:noProof/>
                <w:webHidden/>
              </w:rPr>
              <w:tab/>
            </w:r>
            <w:r w:rsidR="00F41B52" w:rsidDel="006F08FE">
              <w:rPr>
                <w:noProof/>
                <w:webHidden/>
              </w:rPr>
              <w:delText>26</w:delText>
            </w:r>
          </w:del>
        </w:p>
        <w:p w14:paraId="7FD34E86" w14:textId="518DF486" w:rsidR="00253D8D" w:rsidDel="006F08FE" w:rsidRDefault="00253D8D">
          <w:pPr>
            <w:pStyle w:val="TOC2"/>
            <w:tabs>
              <w:tab w:val="right" w:leader="dot" w:pos="9016"/>
            </w:tabs>
            <w:rPr>
              <w:del w:id="460" w:author="Peter Hambly" w:date="2018-09-07T11:43:00Z"/>
              <w:rFonts w:eastAsiaTheme="minorEastAsia"/>
              <w:noProof/>
              <w:lang w:eastAsia="en-GB"/>
            </w:rPr>
          </w:pPr>
          <w:del w:id="461" w:author="Peter Hambly" w:date="2018-09-07T11:43:00Z">
            <w:r w:rsidRPr="00AF3B28" w:rsidDel="006F08FE">
              <w:rPr>
                <w:rStyle w:val="Hyperlink"/>
                <w:noProof/>
              </w:rPr>
              <w:delText>Appendix A. Statistical methods</w:delText>
            </w:r>
            <w:r w:rsidDel="006F08FE">
              <w:rPr>
                <w:noProof/>
                <w:webHidden/>
              </w:rPr>
              <w:tab/>
            </w:r>
            <w:r w:rsidR="00F41B52" w:rsidDel="006F08FE">
              <w:rPr>
                <w:noProof/>
                <w:webHidden/>
              </w:rPr>
              <w:delText>26</w:delText>
            </w:r>
          </w:del>
        </w:p>
        <w:p w14:paraId="68785F31" w14:textId="2C683417" w:rsidR="00253D8D" w:rsidDel="006F08FE" w:rsidRDefault="00253D8D">
          <w:pPr>
            <w:pStyle w:val="TOC3"/>
            <w:tabs>
              <w:tab w:val="right" w:leader="dot" w:pos="9016"/>
            </w:tabs>
            <w:rPr>
              <w:del w:id="462" w:author="Peter Hambly" w:date="2018-09-07T11:43:00Z"/>
              <w:rFonts w:eastAsiaTheme="minorEastAsia"/>
              <w:noProof/>
              <w:lang w:eastAsia="en-GB"/>
            </w:rPr>
          </w:pPr>
          <w:del w:id="463" w:author="Peter Hambly" w:date="2018-09-07T11:43:00Z">
            <w:r w:rsidRPr="00AF3B28" w:rsidDel="006F08FE">
              <w:rPr>
                <w:rStyle w:val="Hyperlink"/>
                <w:noProof/>
              </w:rPr>
              <w:delText>Indirectly standardised risks</w:delText>
            </w:r>
            <w:r w:rsidDel="006F08FE">
              <w:rPr>
                <w:noProof/>
                <w:webHidden/>
              </w:rPr>
              <w:tab/>
            </w:r>
            <w:r w:rsidR="00F41B52" w:rsidDel="006F08FE">
              <w:rPr>
                <w:noProof/>
                <w:webHidden/>
              </w:rPr>
              <w:delText>26</w:delText>
            </w:r>
          </w:del>
        </w:p>
        <w:p w14:paraId="6CE8C605" w14:textId="3F5A0108" w:rsidR="00253D8D" w:rsidDel="006F08FE" w:rsidRDefault="00253D8D">
          <w:pPr>
            <w:pStyle w:val="TOC3"/>
            <w:tabs>
              <w:tab w:val="right" w:leader="dot" w:pos="9016"/>
            </w:tabs>
            <w:rPr>
              <w:del w:id="464" w:author="Peter Hambly" w:date="2018-09-07T11:43:00Z"/>
              <w:rFonts w:eastAsiaTheme="minorEastAsia"/>
              <w:noProof/>
              <w:lang w:eastAsia="en-GB"/>
            </w:rPr>
          </w:pPr>
          <w:del w:id="465" w:author="Peter Hambly" w:date="2018-09-07T11:43:00Z">
            <w:r w:rsidRPr="00AF3B28" w:rsidDel="006F08FE">
              <w:rPr>
                <w:rStyle w:val="Hyperlink"/>
                <w:noProof/>
              </w:rPr>
              <w:delText>Empirical Bayes Analysis</w:delText>
            </w:r>
            <w:r w:rsidDel="006F08FE">
              <w:rPr>
                <w:noProof/>
                <w:webHidden/>
              </w:rPr>
              <w:tab/>
            </w:r>
            <w:r w:rsidR="00F41B52" w:rsidDel="006F08FE">
              <w:rPr>
                <w:noProof/>
                <w:webHidden/>
              </w:rPr>
              <w:delText>28</w:delText>
            </w:r>
          </w:del>
        </w:p>
        <w:p w14:paraId="3901AB3F" w14:textId="509869E1" w:rsidR="00253D8D" w:rsidDel="006F08FE" w:rsidRDefault="00253D8D">
          <w:pPr>
            <w:pStyle w:val="TOC3"/>
            <w:tabs>
              <w:tab w:val="right" w:leader="dot" w:pos="9016"/>
            </w:tabs>
            <w:rPr>
              <w:del w:id="466" w:author="Peter Hambly" w:date="2018-09-07T11:43:00Z"/>
              <w:rFonts w:eastAsiaTheme="minorEastAsia"/>
              <w:noProof/>
              <w:lang w:eastAsia="en-GB"/>
            </w:rPr>
          </w:pPr>
          <w:del w:id="467" w:author="Peter Hambly" w:date="2018-09-07T11:43:00Z">
            <w:r w:rsidRPr="00AF3B28" w:rsidDel="006F08FE">
              <w:rPr>
                <w:rStyle w:val="Hyperlink"/>
                <w:noProof/>
              </w:rPr>
              <w:delText>Full Bayesian smoothing</w:delText>
            </w:r>
            <w:r w:rsidDel="006F08FE">
              <w:rPr>
                <w:noProof/>
                <w:webHidden/>
              </w:rPr>
              <w:tab/>
            </w:r>
            <w:r w:rsidR="00F41B52" w:rsidDel="006F08FE">
              <w:rPr>
                <w:noProof/>
                <w:webHidden/>
              </w:rPr>
              <w:delText>28</w:delText>
            </w:r>
          </w:del>
        </w:p>
        <w:p w14:paraId="10136C6D" w14:textId="7D326CC6" w:rsidR="00253D8D" w:rsidDel="006F08FE" w:rsidRDefault="00253D8D">
          <w:pPr>
            <w:pStyle w:val="TOC3"/>
            <w:tabs>
              <w:tab w:val="right" w:leader="dot" w:pos="9016"/>
            </w:tabs>
            <w:rPr>
              <w:del w:id="468" w:author="Peter Hambly" w:date="2018-09-07T11:43:00Z"/>
              <w:rFonts w:eastAsiaTheme="minorEastAsia"/>
              <w:noProof/>
              <w:lang w:eastAsia="en-GB"/>
            </w:rPr>
          </w:pPr>
          <w:del w:id="469" w:author="Peter Hambly" w:date="2018-09-07T11:43:00Z">
            <w:r w:rsidRPr="00AF3B28" w:rsidDel="006F08FE">
              <w:rPr>
                <w:rStyle w:val="Hyperlink"/>
                <w:noProof/>
              </w:rPr>
              <w:delText>R and R-INLA</w:delText>
            </w:r>
            <w:r w:rsidDel="006F08FE">
              <w:rPr>
                <w:noProof/>
                <w:webHidden/>
              </w:rPr>
              <w:tab/>
            </w:r>
            <w:r w:rsidR="00F41B52" w:rsidDel="006F08FE">
              <w:rPr>
                <w:noProof/>
                <w:webHidden/>
              </w:rPr>
              <w:delText>29</w:delText>
            </w:r>
          </w:del>
        </w:p>
        <w:p w14:paraId="54335196" w14:textId="166EA127" w:rsidR="00253D8D" w:rsidDel="006F08FE" w:rsidRDefault="00253D8D">
          <w:pPr>
            <w:pStyle w:val="TOC2"/>
            <w:tabs>
              <w:tab w:val="right" w:leader="dot" w:pos="9016"/>
            </w:tabs>
            <w:rPr>
              <w:del w:id="470" w:author="Peter Hambly" w:date="2018-09-07T11:43:00Z"/>
              <w:rFonts w:eastAsiaTheme="minorEastAsia"/>
              <w:noProof/>
              <w:lang w:eastAsia="en-GB"/>
            </w:rPr>
          </w:pPr>
          <w:del w:id="471" w:author="Peter Hambly" w:date="2018-09-07T11:43:00Z">
            <w:r w:rsidRPr="00AF3B28" w:rsidDel="006F08FE">
              <w:rPr>
                <w:rStyle w:val="Hyperlink"/>
                <w:noProof/>
              </w:rPr>
              <w:delText>Appendix B. Descriptive analysis of Sahsuland</w:delText>
            </w:r>
            <w:r w:rsidDel="006F08FE">
              <w:rPr>
                <w:noProof/>
                <w:webHidden/>
              </w:rPr>
              <w:tab/>
            </w:r>
            <w:r w:rsidR="00F41B52" w:rsidDel="006F08FE">
              <w:rPr>
                <w:noProof/>
                <w:webHidden/>
              </w:rPr>
              <w:delText>31</w:delText>
            </w:r>
          </w:del>
        </w:p>
        <w:p w14:paraId="4FCDC5FA" w14:textId="09A9CA3D" w:rsidR="00253D8D" w:rsidDel="006F08FE" w:rsidRDefault="00253D8D">
          <w:pPr>
            <w:pStyle w:val="TOC3"/>
            <w:tabs>
              <w:tab w:val="right" w:leader="dot" w:pos="9016"/>
            </w:tabs>
            <w:rPr>
              <w:del w:id="472" w:author="Peter Hambly" w:date="2018-09-07T11:43:00Z"/>
              <w:rFonts w:eastAsiaTheme="minorEastAsia"/>
              <w:noProof/>
              <w:lang w:eastAsia="en-GB"/>
            </w:rPr>
          </w:pPr>
          <w:del w:id="473" w:author="Peter Hambly" w:date="2018-09-07T11:43:00Z">
            <w:r w:rsidRPr="00AF3B28" w:rsidDel="006F08FE">
              <w:rPr>
                <w:rStyle w:val="Hyperlink"/>
                <w:noProof/>
              </w:rPr>
              <w:delText>Sahsuland population</w:delText>
            </w:r>
            <w:r w:rsidDel="006F08FE">
              <w:rPr>
                <w:noProof/>
                <w:webHidden/>
              </w:rPr>
              <w:tab/>
            </w:r>
            <w:r w:rsidR="00F41B52" w:rsidDel="006F08FE">
              <w:rPr>
                <w:noProof/>
                <w:webHidden/>
              </w:rPr>
              <w:delText>32</w:delText>
            </w:r>
          </w:del>
        </w:p>
        <w:p w14:paraId="2430E389" w14:textId="17651B80" w:rsidR="00253D8D" w:rsidDel="006F08FE" w:rsidRDefault="00253D8D">
          <w:pPr>
            <w:pStyle w:val="TOC3"/>
            <w:tabs>
              <w:tab w:val="right" w:leader="dot" w:pos="9016"/>
            </w:tabs>
            <w:rPr>
              <w:del w:id="474" w:author="Peter Hambly" w:date="2018-09-07T11:43:00Z"/>
              <w:rFonts w:eastAsiaTheme="minorEastAsia"/>
              <w:noProof/>
              <w:lang w:eastAsia="en-GB"/>
            </w:rPr>
          </w:pPr>
          <w:del w:id="475" w:author="Peter Hambly" w:date="2018-09-07T11:43:00Z">
            <w:r w:rsidRPr="00AF3B28" w:rsidDel="006F08FE">
              <w:rPr>
                <w:rStyle w:val="Hyperlink"/>
                <w:noProof/>
              </w:rPr>
              <w:delText>Sahsuland numera</w:delText>
            </w:r>
            <w:r w:rsidRPr="006F08FE" w:rsidDel="006F08FE">
              <w:rPr>
                <w:rStyle w:val="Hyperlink"/>
                <w:noProof/>
                <w:rPrChange w:id="476" w:author="Peter Hambly" w:date="2018-09-07T11:43:00Z">
                  <w:rPr>
                    <w:rStyle w:val="Hyperlink"/>
                    <w:noProof/>
                  </w:rPr>
                </w:rPrChange>
              </w:rPr>
              <w:delText>tor data</w:delText>
            </w:r>
            <w:r w:rsidDel="006F08FE">
              <w:rPr>
                <w:noProof/>
                <w:webHidden/>
              </w:rPr>
              <w:tab/>
            </w:r>
            <w:r w:rsidR="00F41B52" w:rsidDel="006F08FE">
              <w:rPr>
                <w:noProof/>
                <w:webHidden/>
              </w:rPr>
              <w:delText>33</w:delText>
            </w:r>
          </w:del>
        </w:p>
        <w:p w14:paraId="0295BED6" w14:textId="0E2982C2" w:rsidR="00253D8D" w:rsidDel="006F08FE" w:rsidRDefault="00253D8D">
          <w:pPr>
            <w:pStyle w:val="TOC2"/>
            <w:tabs>
              <w:tab w:val="right" w:leader="dot" w:pos="9016"/>
            </w:tabs>
            <w:rPr>
              <w:del w:id="477" w:author="Peter Hambly" w:date="2018-09-07T11:43:00Z"/>
              <w:rFonts w:eastAsiaTheme="minorEastAsia"/>
              <w:noProof/>
              <w:lang w:eastAsia="en-GB"/>
            </w:rPr>
          </w:pPr>
          <w:del w:id="478" w:author="Peter Hambly" w:date="2018-09-07T11:43:00Z">
            <w:r w:rsidRPr="00AF3B28" w:rsidDel="006F08FE">
              <w:rPr>
                <w:rStyle w:val="Hyperlink"/>
                <w:noProof/>
              </w:rPr>
              <w:delText>References</w:delText>
            </w:r>
            <w:r w:rsidDel="006F08FE">
              <w:rPr>
                <w:noProof/>
                <w:webHidden/>
              </w:rPr>
              <w:tab/>
            </w:r>
            <w:r w:rsidR="00F41B52" w:rsidDel="006F08FE">
              <w:rPr>
                <w:noProof/>
                <w:webHidden/>
              </w:rPr>
              <w:delText>38</w:delText>
            </w:r>
          </w:del>
        </w:p>
        <w:p w14:paraId="501A0098" w14:textId="6A142F13" w:rsidR="00F56C9B" w:rsidRDefault="00F56C9B">
          <w:r>
            <w:rPr>
              <w:b/>
              <w:bCs/>
              <w:noProof/>
            </w:rPr>
            <w:fldChar w:fldCharType="end"/>
          </w:r>
        </w:p>
      </w:sdtContent>
    </w:sdt>
    <w:p w14:paraId="1095B990" w14:textId="77777777" w:rsidR="00D44E5D" w:rsidRDefault="00D44E5D" w:rsidP="00BA0511">
      <w:pPr>
        <w:jc w:val="both"/>
        <w:rPr>
          <w:rFonts w:asciiTheme="majorHAnsi" w:eastAsiaTheme="majorEastAsia" w:hAnsiTheme="majorHAnsi" w:cstheme="majorBidi"/>
          <w:color w:val="365F91" w:themeColor="accent1" w:themeShade="BF"/>
          <w:sz w:val="28"/>
          <w:szCs w:val="28"/>
        </w:rPr>
      </w:pPr>
      <w:r>
        <w:br w:type="page"/>
      </w:r>
    </w:p>
    <w:p w14:paraId="5AFC83D5" w14:textId="77777777" w:rsidR="00D44E5D" w:rsidRDefault="00D44E5D" w:rsidP="00BA0511">
      <w:pPr>
        <w:pStyle w:val="Heading1"/>
        <w:jc w:val="both"/>
      </w:pPr>
      <w:bookmarkStart w:id="479" w:name="_Toc524096375"/>
      <w:r>
        <w:lastRenderedPageBreak/>
        <w:t>1. Introduction to the RIF</w:t>
      </w:r>
      <w:bookmarkEnd w:id="479"/>
    </w:p>
    <w:p w14:paraId="245A56E6" w14:textId="77777777" w:rsidR="00D44E5D" w:rsidRDefault="00D44E5D" w:rsidP="00BA0511">
      <w:pPr>
        <w:pStyle w:val="Heading2"/>
        <w:jc w:val="both"/>
      </w:pPr>
      <w:bookmarkStart w:id="480" w:name="_Toc524096376"/>
      <w:r>
        <w:t>1.1 Purpose</w:t>
      </w:r>
      <w:bookmarkEnd w:id="480"/>
    </w:p>
    <w:p w14:paraId="38C48B33" w14:textId="77777777" w:rsidR="00D44E5D" w:rsidRDefault="00D44E5D" w:rsidP="00BA0511">
      <w:pPr>
        <w:jc w:val="both"/>
      </w:pPr>
      <w:r>
        <w:t xml:space="preserve">The Rapid Inquiry Facility (RIF) is an automated tool to allow </w:t>
      </w:r>
      <w:commentRangeStart w:id="481"/>
      <w:r>
        <w:t xml:space="preserve">epidemiologists </w:t>
      </w:r>
      <w:commentRangeEnd w:id="481"/>
      <w:r>
        <w:rPr>
          <w:rStyle w:val="CommentReference"/>
        </w:rPr>
        <w:commentReference w:id="481"/>
      </w:r>
      <w:r>
        <w:t>to rapidly address epidemiological and public health questions using routines collected health and population data.</w:t>
      </w:r>
    </w:p>
    <w:p w14:paraId="671CEE9A" w14:textId="0D596DEE" w:rsidR="00352B1A" w:rsidRDefault="00352B1A" w:rsidP="00BA0511">
      <w:pPr>
        <w:jc w:val="both"/>
      </w:pPr>
      <w:r>
        <w:t xml:space="preserve">The RIF can perform risk analysis around putative hazardous </w:t>
      </w:r>
      <w:del w:id="482" w:author="Peter Hambly" w:date="2018-09-07T09:45:00Z">
        <w:r w:rsidDel="00AC0582">
          <w:delText>sources, and</w:delText>
        </w:r>
      </w:del>
      <w:ins w:id="483" w:author="Peter Hambly" w:date="2018-09-07T09:45:00Z">
        <w:r w:rsidR="00AC0582">
          <w:t>sources and</w:t>
        </w:r>
      </w:ins>
      <w:r>
        <w:t xml:space="preserve"> can be used for disease mapping. It generates </w:t>
      </w:r>
      <w:commentRangeStart w:id="484"/>
      <w:r>
        <w:t xml:space="preserve">indirectly </w:t>
      </w:r>
      <w:commentRangeEnd w:id="484"/>
      <w:r>
        <w:rPr>
          <w:rStyle w:val="CommentReference"/>
        </w:rPr>
        <w:commentReference w:id="484"/>
      </w:r>
      <w:r>
        <w:t>standardised rates and relative risks for any given health outcome, for specified age and year ranges, for any given geographical area.</w:t>
      </w:r>
    </w:p>
    <w:p w14:paraId="5BFA8A4C" w14:textId="278EF891" w:rsidR="00C30EB5" w:rsidRPr="00D44E5D" w:rsidRDefault="00C30EB5" w:rsidP="00BA0511">
      <w:pPr>
        <w:jc w:val="both"/>
      </w:pPr>
      <w:r>
        <w:t>The RIF has been developed by</w:t>
      </w:r>
      <w:ins w:id="485" w:author="Peter Hambly" w:date="2018-09-07T09:45:00Z">
        <w:r w:rsidR="00AC0582">
          <w:t xml:space="preserve"> the UK Small Area Health Unit at Imperial College London</w:t>
        </w:r>
      </w:ins>
      <w:ins w:id="486" w:author="Peter Hambly" w:date="2018-09-07T09:46:00Z">
        <w:r w:rsidR="00AC0582">
          <w:t xml:space="preserve"> and funded by the </w:t>
        </w:r>
      </w:ins>
      <w:ins w:id="487" w:author="Peter Hambly" w:date="2018-09-07T09:48:00Z">
        <w:r w:rsidR="00AC0582">
          <w:fldChar w:fldCharType="begin"/>
        </w:r>
      </w:ins>
      <w:ins w:id="488" w:author="Peter Hambly" w:date="2018-09-07T09:49:00Z">
        <w:r w:rsidR="00AC0582">
          <w:instrText>HYPERLINK "http://www.cdc.gov/"</w:instrText>
        </w:r>
      </w:ins>
      <w:ins w:id="489" w:author="Peter Hambly" w:date="2018-09-07T09:48:00Z">
        <w:r w:rsidR="00AC0582">
          <w:fldChar w:fldCharType="separate"/>
        </w:r>
      </w:ins>
      <w:ins w:id="490" w:author="Peter Hambly" w:date="2018-09-07T09:49:00Z">
        <w:r w:rsidR="00AC0582">
          <w:rPr>
            <w:rStyle w:val="Hyperlink"/>
          </w:rPr>
          <w:t xml:space="preserve">US Centers for Disease Control and Prevention (CDC) </w:t>
        </w:r>
      </w:ins>
      <w:ins w:id="491" w:author="Peter Hambly" w:date="2018-09-07T09:48:00Z">
        <w:r w:rsidR="00AC0582">
          <w:fldChar w:fldCharType="end"/>
        </w:r>
      </w:ins>
      <w:ins w:id="492" w:author="Peter Hambly" w:date="2018-09-07T09:49:00Z">
        <w:r w:rsidR="00AC0582">
          <w:t xml:space="preserve">and </w:t>
        </w:r>
      </w:ins>
      <w:ins w:id="493" w:author="Peter Hambly" w:date="2018-09-07T09:52:00Z">
        <w:r w:rsidR="00AC0582">
          <w:t xml:space="preserve">the </w:t>
        </w:r>
      </w:ins>
      <w:ins w:id="494" w:author="Peter Hambly" w:date="2018-09-07T09:49:00Z">
        <w:r w:rsidR="00AC0582">
          <w:fldChar w:fldCharType="begin"/>
        </w:r>
      </w:ins>
      <w:ins w:id="495" w:author="Peter Hambly" w:date="2018-09-07T09:52:00Z">
        <w:r w:rsidR="00AC0582">
          <w:instrText>HYPERLINK "http://www.nihr.ac.uk/"</w:instrText>
        </w:r>
      </w:ins>
      <w:ins w:id="496" w:author="Peter Hambly" w:date="2018-09-07T09:49:00Z">
        <w:r w:rsidR="00AC0582">
          <w:fldChar w:fldCharType="separate"/>
        </w:r>
      </w:ins>
      <w:ins w:id="497" w:author="Peter Hambly" w:date="2018-09-07T09:52:00Z">
        <w:r w:rsidR="00AC0582">
          <w:rPr>
            <w:rStyle w:val="Hyperlink"/>
          </w:rPr>
          <w:t>National Institute for Health Research Health Protection Research Unit</w:t>
        </w:r>
      </w:ins>
      <w:ins w:id="498" w:author="Peter Hambly" w:date="2018-09-07T09:49:00Z">
        <w:r w:rsidR="00AC0582">
          <w:fldChar w:fldCharType="end"/>
        </w:r>
        <w:r w:rsidR="00AC0582">
          <w:t xml:space="preserve">. </w:t>
        </w:r>
      </w:ins>
      <w:ins w:id="499" w:author="Peter Hambly" w:date="2018-09-07T09:48:00Z">
        <w:r w:rsidR="00AC0582">
          <w:t xml:space="preserve"> </w:t>
        </w:r>
      </w:ins>
      <w:ins w:id="500" w:author="Peter Hambly" w:date="2018-09-07T09:46:00Z">
        <w:r w:rsidR="00AC0582" w:rsidRPr="00AC0582" w:rsidDel="00AC0582">
          <w:t xml:space="preserve"> </w:t>
        </w:r>
      </w:ins>
      <w:del w:id="501" w:author="Peter Hambly" w:date="2018-09-07T09:45:00Z">
        <w:r w:rsidDel="00AC0582">
          <w:delText>…</w:delText>
        </w:r>
      </w:del>
    </w:p>
    <w:p w14:paraId="35986538" w14:textId="6433F0BC" w:rsidR="00C30EB5" w:rsidRDefault="00C30EB5" w:rsidP="00BA0511">
      <w:pPr>
        <w:jc w:val="both"/>
        <w:rPr>
          <w:ins w:id="502" w:author="Peter Hambly" w:date="2018-09-07T09:52:00Z"/>
        </w:rPr>
      </w:pPr>
      <w:r>
        <w:t xml:space="preserve">This manual describes version </w:t>
      </w:r>
      <w:r>
        <w:rPr>
          <w:b/>
        </w:rPr>
        <w:t>4.0</w:t>
      </w:r>
      <w:r>
        <w:t xml:space="preserve"> of the RIF (last update </w:t>
      </w:r>
      <w:del w:id="503" w:author="Peter Hambly" w:date="2018-09-07T09:45:00Z">
        <w:r w:rsidDel="00AC0582">
          <w:delText>XXX</w:delText>
        </w:r>
      </w:del>
      <w:ins w:id="504" w:author="Peter Hambly" w:date="2018-09-07T09:45:00Z">
        <w:r w:rsidR="00AC0582">
          <w:t>September 2018</w:t>
        </w:r>
      </w:ins>
      <w:r>
        <w:t xml:space="preserve">). </w:t>
      </w:r>
      <w:ins w:id="505" w:author="Peter Hambly" w:date="2018-09-07T09:52:00Z">
        <w:r w:rsidR="00AC0582">
          <w:t>This version of the RIF s</w:t>
        </w:r>
      </w:ins>
      <w:del w:id="506" w:author="Peter Hambly" w:date="2018-09-07T09:52:00Z">
        <w:r w:rsidDel="00AC0582">
          <w:delText>S</w:delText>
        </w:r>
      </w:del>
      <w:r>
        <w:t xml:space="preserve">upports </w:t>
      </w:r>
      <w:ins w:id="507" w:author="Peter Hambly" w:date="2018-09-07T09:52:00Z">
        <w:r w:rsidR="00AC0582">
          <w:t xml:space="preserve">the following </w:t>
        </w:r>
      </w:ins>
      <w:r>
        <w:t>browser</w:t>
      </w:r>
      <w:ins w:id="508" w:author="Peter Hambly" w:date="2018-09-07T09:52:00Z">
        <w:r w:rsidR="00AC0582">
          <w:t>s:</w:t>
        </w:r>
      </w:ins>
      <w:del w:id="509" w:author="Peter Hambly" w:date="2018-09-07T09:52:00Z">
        <w:r w:rsidDel="00AC0582">
          <w:delText>s… versions…</w:delText>
        </w:r>
      </w:del>
    </w:p>
    <w:p w14:paraId="37A738E9" w14:textId="11705416" w:rsidR="00AC0582" w:rsidRDefault="006977A6" w:rsidP="00AC0582">
      <w:pPr>
        <w:pStyle w:val="ListParagraph"/>
        <w:numPr>
          <w:ilvl w:val="0"/>
          <w:numId w:val="17"/>
        </w:numPr>
        <w:jc w:val="both"/>
        <w:rPr>
          <w:ins w:id="510" w:author="Peter Hambly" w:date="2018-09-07T09:54:00Z"/>
        </w:rPr>
      </w:pPr>
      <w:ins w:id="511" w:author="Peter Hambly" w:date="2018-09-07T09:53:00Z">
        <w:r>
          <w:t>Firefox 62.0 (64 bit</w:t>
        </w:r>
      </w:ins>
      <w:ins w:id="512" w:author="Peter Hambly" w:date="2018-09-07T09:54:00Z">
        <w:r>
          <w:t>)</w:t>
        </w:r>
      </w:ins>
      <w:ins w:id="513" w:author="Peter Hambly" w:date="2018-09-07T09:55:00Z">
        <w:r>
          <w:t xml:space="preserve"> or greater</w:t>
        </w:r>
      </w:ins>
      <w:ins w:id="514" w:author="Peter Hambly" w:date="2018-09-07T09:54:00Z">
        <w:r>
          <w:t>: preferred</w:t>
        </w:r>
      </w:ins>
      <w:ins w:id="515" w:author="Peter Hambly" w:date="2018-09-07T09:57:00Z">
        <w:r>
          <w:t xml:space="preserve"> as it handles the large memory requirements of high resolution </w:t>
        </w:r>
      </w:ins>
      <w:ins w:id="516" w:author="Peter Hambly" w:date="2018-09-07T09:58:00Z">
        <w:r>
          <w:t xml:space="preserve">administrative </w:t>
        </w:r>
      </w:ins>
      <w:ins w:id="517" w:author="Peter Hambly" w:date="2018-09-07T09:57:00Z">
        <w:r>
          <w:t>ge</w:t>
        </w:r>
      </w:ins>
      <w:ins w:id="518" w:author="Peter Hambly" w:date="2018-09-07T09:58:00Z">
        <w:r>
          <w:t>ographies (e.g. UK Census Output Area) best</w:t>
        </w:r>
      </w:ins>
      <w:ins w:id="519" w:author="Peter Hambly" w:date="2018-09-07T09:54:00Z">
        <w:r>
          <w:t>;</w:t>
        </w:r>
      </w:ins>
    </w:p>
    <w:p w14:paraId="15C6C7DB" w14:textId="0EFA9D2B" w:rsidR="006977A6" w:rsidRDefault="006977A6" w:rsidP="00AC0582">
      <w:pPr>
        <w:pStyle w:val="ListParagraph"/>
        <w:numPr>
          <w:ilvl w:val="0"/>
          <w:numId w:val="17"/>
        </w:numPr>
        <w:jc w:val="both"/>
        <w:rPr>
          <w:ins w:id="520" w:author="Peter Hambly" w:date="2018-09-07T09:55:00Z"/>
        </w:rPr>
      </w:pPr>
      <w:ins w:id="521" w:author="Peter Hambly" w:date="2018-09-07T09:54:00Z">
        <w:r>
          <w:t>Chrome</w:t>
        </w:r>
      </w:ins>
      <w:ins w:id="522" w:author="Peter Hambly" w:date="2018-09-07T09:55:00Z">
        <w:r>
          <w:t xml:space="preserve"> 69.0 (64 bit) or greater;</w:t>
        </w:r>
      </w:ins>
    </w:p>
    <w:p w14:paraId="3F6C4207" w14:textId="48A388B0" w:rsidR="006977A6" w:rsidRDefault="006977A6" w:rsidP="00AC0582">
      <w:pPr>
        <w:pStyle w:val="ListParagraph"/>
        <w:numPr>
          <w:ilvl w:val="0"/>
          <w:numId w:val="17"/>
        </w:numPr>
        <w:jc w:val="both"/>
        <w:rPr>
          <w:ins w:id="523" w:author="Peter Hambly" w:date="2018-09-07T09:56:00Z"/>
        </w:rPr>
      </w:pPr>
      <w:ins w:id="524" w:author="Peter Hambly" w:date="2018-09-07T09:55:00Z">
        <w:r>
          <w:t>Microsoft Edge</w:t>
        </w:r>
      </w:ins>
      <w:ins w:id="525" w:author="Peter Hambly" w:date="2018-09-07T09:56:00Z">
        <w:r>
          <w:t xml:space="preserve"> 42.17134 or greater;</w:t>
        </w:r>
      </w:ins>
    </w:p>
    <w:p w14:paraId="44BFAC7E" w14:textId="0823430D" w:rsidR="006977A6" w:rsidRDefault="006977A6" w:rsidP="00AF3B28">
      <w:pPr>
        <w:jc w:val="both"/>
      </w:pPr>
      <w:ins w:id="526" w:author="Peter Hambly" w:date="2018-09-07T09:58:00Z">
        <w:r>
          <w:t xml:space="preserve">The RIF will work with </w:t>
        </w:r>
      </w:ins>
      <w:ins w:id="527" w:author="Peter Hambly" w:date="2018-09-07T09:56:00Z">
        <w:r>
          <w:t>Microsoft Internet Explorer</w:t>
        </w:r>
      </w:ins>
      <w:ins w:id="528" w:author="Peter Hambly" w:date="2018-09-07T10:04:00Z">
        <w:r w:rsidR="00F151B1">
          <w:t xml:space="preserve"> </w:t>
        </w:r>
      </w:ins>
      <w:ins w:id="529" w:author="Peter Hambly" w:date="2018-09-07T10:05:00Z">
        <w:r w:rsidR="00F151B1">
          <w:t xml:space="preserve">(IE) </w:t>
        </w:r>
      </w:ins>
      <w:ins w:id="530" w:author="Peter Hambly" w:date="2018-09-07T10:04:00Z">
        <w:r w:rsidR="00F151B1">
          <w:t>11.0.</w:t>
        </w:r>
      </w:ins>
      <w:ins w:id="531" w:author="Peter Hambly" w:date="2018-09-07T10:05:00Z">
        <w:r w:rsidR="00F151B1">
          <w:t xml:space="preserve">9600 or greater. Use of IE is not advised as </w:t>
        </w:r>
      </w:ins>
      <w:ins w:id="532" w:author="Peter Hambly" w:date="2018-09-07T10:07:00Z">
        <w:r w:rsidR="00F151B1">
          <w:t>it w</w:t>
        </w:r>
      </w:ins>
      <w:ins w:id="533" w:author="Peter Hambly" w:date="2018-09-07T10:08:00Z">
        <w:r w:rsidR="00F151B1">
          <w:t xml:space="preserve">ill run slowly and crash at medium levels of resolution (e.g. US Counties). </w:t>
        </w:r>
      </w:ins>
    </w:p>
    <w:p w14:paraId="326FE67E" w14:textId="77777777" w:rsidR="00C30EB5" w:rsidRDefault="00C30EB5" w:rsidP="00BA0511">
      <w:pPr>
        <w:pStyle w:val="Heading2"/>
        <w:jc w:val="both"/>
      </w:pPr>
      <w:bookmarkStart w:id="534" w:name="_Toc524096377"/>
      <w:r>
        <w:t>1.2 Principal Features</w:t>
      </w:r>
      <w:bookmarkEnd w:id="534"/>
    </w:p>
    <w:p w14:paraId="3B82DCBD" w14:textId="77EB7680" w:rsidR="0015116B" w:rsidRDefault="00C30EB5" w:rsidP="0015116B">
      <w:pPr>
        <w:pStyle w:val="ListParagraph"/>
        <w:numPr>
          <w:ilvl w:val="0"/>
          <w:numId w:val="1"/>
        </w:numPr>
        <w:jc w:val="both"/>
        <w:rPr>
          <w:ins w:id="535" w:author="Peter Hambly" w:date="2018-09-07T10:25:00Z"/>
        </w:rPr>
      </w:pPr>
      <w:r>
        <w:t xml:space="preserve">The system is designed using </w:t>
      </w:r>
      <w:ins w:id="536" w:author="Peter Hambly" w:date="2018-09-07T10:27:00Z">
        <w:r w:rsidR="00DB6C47">
          <w:t>a three</w:t>
        </w:r>
      </w:ins>
      <w:del w:id="537" w:author="Peter Hambly" w:date="2018-09-07T10:27:00Z">
        <w:r w:rsidDel="00DB6C47">
          <w:delText>3</w:delText>
        </w:r>
      </w:del>
      <w:r>
        <w:t xml:space="preserve"> tier architecture. The client runs </w:t>
      </w:r>
      <w:commentRangeStart w:id="538"/>
      <w:r>
        <w:t xml:space="preserve">entirely within the user’s browser and does not require installation of any software on the client’s machine. All data is stored in a secure database on the server with user access, security and data processing performed by the </w:t>
      </w:r>
      <w:commentRangeEnd w:id="538"/>
      <w:r>
        <w:rPr>
          <w:rStyle w:val="CommentReference"/>
        </w:rPr>
        <w:commentReference w:id="538"/>
      </w:r>
      <w:r>
        <w:t xml:space="preserve">middleware, also running on the server. </w:t>
      </w:r>
      <w:del w:id="539" w:author="Peter Hambly" w:date="2018-09-07T10:25:00Z">
        <w:r w:rsidDel="0015116B">
          <w:delText>For more information see….</w:delText>
        </w:r>
      </w:del>
    </w:p>
    <w:p w14:paraId="3CD6AB23" w14:textId="1373B135" w:rsidR="0015116B" w:rsidRDefault="0015116B" w:rsidP="00DB6C47">
      <w:pPr>
        <w:pStyle w:val="ListParagraph"/>
        <w:jc w:val="center"/>
        <w:rPr>
          <w:ins w:id="540" w:author="Peter Hambly" w:date="2018-09-07T10:25:00Z"/>
        </w:rPr>
        <w:pPrChange w:id="541" w:author="Peter Hambly" w:date="2018-09-07T10:26:00Z">
          <w:pPr>
            <w:pStyle w:val="ListParagraph"/>
            <w:numPr>
              <w:numId w:val="1"/>
            </w:numPr>
            <w:ind w:hanging="360"/>
            <w:jc w:val="both"/>
          </w:pPr>
        </w:pPrChange>
      </w:pPr>
      <w:ins w:id="542" w:author="Peter Hambly" w:date="2018-09-07T10:25:00Z">
        <w:r>
          <w:rPr>
            <w:noProof/>
          </w:rPr>
          <w:drawing>
            <wp:inline distT="0" distB="0" distL="0" distR="0" wp14:anchorId="3CA59837" wp14:editId="22F70F67">
              <wp:extent cx="4394063" cy="3159707"/>
              <wp:effectExtent l="0" t="0" r="698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2773" cy="3209115"/>
                      </a:xfrm>
                      <a:prstGeom prst="rect">
                        <a:avLst/>
                      </a:prstGeom>
                      <a:noFill/>
                      <a:ln>
                        <a:noFill/>
                      </a:ln>
                    </pic:spPr>
                  </pic:pic>
                </a:graphicData>
              </a:graphic>
            </wp:inline>
          </w:drawing>
        </w:r>
      </w:ins>
    </w:p>
    <w:p w14:paraId="4B023814" w14:textId="1EF18B02" w:rsidR="0015116B" w:rsidRDefault="0015116B" w:rsidP="0015116B">
      <w:pPr>
        <w:ind w:left="360"/>
        <w:jc w:val="center"/>
        <w:pPrChange w:id="543" w:author="Peter Hambly" w:date="2018-09-07T10:25:00Z">
          <w:pPr>
            <w:pStyle w:val="ListParagraph"/>
            <w:numPr>
              <w:numId w:val="1"/>
            </w:numPr>
            <w:ind w:hanging="360"/>
            <w:jc w:val="both"/>
          </w:pPr>
        </w:pPrChange>
      </w:pPr>
      <w:ins w:id="544" w:author="Peter Hambly" w:date="2018-09-07T10:25:00Z">
        <w:r>
          <w:t>Figure XXX. The RIF Arctitecture.</w:t>
        </w:r>
      </w:ins>
    </w:p>
    <w:p w14:paraId="7A761075" w14:textId="0B4E5465" w:rsidR="00B52E21" w:rsidRDefault="00B52E21" w:rsidP="00BA0511">
      <w:pPr>
        <w:pStyle w:val="ListParagraph"/>
        <w:numPr>
          <w:ilvl w:val="0"/>
          <w:numId w:val="1"/>
        </w:numPr>
        <w:jc w:val="both"/>
      </w:pPr>
      <w:r>
        <w:t xml:space="preserve">In addition to the point source ‘risk analysis’ and </w:t>
      </w:r>
      <w:ins w:id="545" w:author="Peter Hambly" w:date="2018-09-07T10:14:00Z">
        <w:r w:rsidR="00C47B1B">
          <w:t>‘</w:t>
        </w:r>
      </w:ins>
      <w:r>
        <w:t>disease mapping</w:t>
      </w:r>
      <w:ins w:id="546" w:author="Peter Hambly" w:date="2018-09-07T10:14:00Z">
        <w:r w:rsidR="00C47B1B">
          <w:t>’</w:t>
        </w:r>
      </w:ins>
      <w:r>
        <w:t xml:space="preserve"> </w:t>
      </w:r>
      <w:commentRangeStart w:id="547"/>
      <w:r>
        <w:t>options, it is also possible to import detailed exposure data, such as output from dispersion modelling</w:t>
      </w:r>
      <w:commentRangeEnd w:id="547"/>
      <w:r>
        <w:rPr>
          <w:rStyle w:val="CommentReference"/>
        </w:rPr>
        <w:commentReference w:id="547"/>
      </w:r>
      <w:r>
        <w:t>.</w:t>
      </w:r>
    </w:p>
    <w:p w14:paraId="1E624800" w14:textId="77777777" w:rsidR="0032044D" w:rsidRDefault="009525D1" w:rsidP="00BA0511">
      <w:pPr>
        <w:pStyle w:val="ListParagraph"/>
        <w:numPr>
          <w:ilvl w:val="0"/>
          <w:numId w:val="1"/>
        </w:numPr>
        <w:jc w:val="both"/>
      </w:pPr>
      <w:r>
        <w:lastRenderedPageBreak/>
        <w:t>Within the risk analysis tool, the RIF performs test on the relative risks to assess for homogeneity and linear trend with exposure.</w:t>
      </w:r>
    </w:p>
    <w:p w14:paraId="3B70E644" w14:textId="77777777" w:rsidR="009525D1" w:rsidRDefault="009525D1" w:rsidP="00BA0511">
      <w:pPr>
        <w:pStyle w:val="ListParagraph"/>
        <w:numPr>
          <w:ilvl w:val="0"/>
          <w:numId w:val="1"/>
        </w:numPr>
        <w:jc w:val="both"/>
      </w:pPr>
      <w:r>
        <w:t xml:space="preserve">Within the disease mapping tool, the RIF can </w:t>
      </w:r>
      <w:commentRangeStart w:id="548"/>
      <w:r>
        <w:t xml:space="preserve">perform empirical Bayes smoothing </w:t>
      </w:r>
      <w:commentRangeEnd w:id="548"/>
      <w:r>
        <w:rPr>
          <w:rStyle w:val="CommentReference"/>
        </w:rPr>
        <w:commentReference w:id="548"/>
      </w:r>
      <w:r>
        <w:t>and full Bayes smoothing using the r-INLA library assessed from the middleware.</w:t>
      </w:r>
    </w:p>
    <w:p w14:paraId="753E965E" w14:textId="0DAFC80C" w:rsidR="009525D1" w:rsidRDefault="009525D1" w:rsidP="00BA0511">
      <w:pPr>
        <w:pStyle w:val="ListParagraph"/>
        <w:numPr>
          <w:ilvl w:val="0"/>
          <w:numId w:val="1"/>
        </w:numPr>
        <w:jc w:val="both"/>
        <w:rPr>
          <w:ins w:id="549" w:author="Peter Hambly" w:date="2018-09-07T10:30:00Z"/>
        </w:rPr>
      </w:pPr>
      <w:r>
        <w:t xml:space="preserve">The RIF can </w:t>
      </w:r>
      <w:commentRangeStart w:id="550"/>
      <w:r>
        <w:t>export data for further analysis in other (statistical) software packages such as SaTScan and WinBUGS</w:t>
      </w:r>
      <w:ins w:id="551" w:author="Peter Hambly" w:date="2018-09-07T10:32:00Z">
        <w:r w:rsidR="00DB6C47">
          <w:t xml:space="preserve"> and GIS packages </w:t>
        </w:r>
      </w:ins>
      <w:ins w:id="552" w:author="Peter Hambly" w:date="2018-09-07T10:33:00Z">
        <w:r w:rsidR="00DB6C47">
          <w:t>s</w:t>
        </w:r>
      </w:ins>
      <w:ins w:id="553" w:author="Peter Hambly" w:date="2018-09-07T10:32:00Z">
        <w:r w:rsidR="00DB6C47">
          <w:t xml:space="preserve">uch as </w:t>
        </w:r>
      </w:ins>
      <w:ins w:id="554" w:author="Peter Hambly" w:date="2018-09-07T10:33:00Z">
        <w:r w:rsidR="00DB6C47">
          <w:t>ArcGIS and QGIS</w:t>
        </w:r>
      </w:ins>
      <w:r>
        <w:t>.</w:t>
      </w:r>
      <w:commentRangeEnd w:id="550"/>
      <w:r>
        <w:rPr>
          <w:rStyle w:val="CommentReference"/>
        </w:rPr>
        <w:commentReference w:id="550"/>
      </w:r>
    </w:p>
    <w:p w14:paraId="2D029E0C" w14:textId="03EF8593" w:rsidR="00DB6C47" w:rsidRDefault="00DB6C47" w:rsidP="00BA0511">
      <w:pPr>
        <w:pStyle w:val="ListParagraph"/>
        <w:numPr>
          <w:ilvl w:val="0"/>
          <w:numId w:val="1"/>
        </w:numPr>
        <w:jc w:val="both"/>
        <w:rPr>
          <w:ins w:id="555" w:author="Peter Hambly" w:date="2018-09-07T10:22:00Z"/>
        </w:rPr>
      </w:pPr>
      <w:ins w:id="556" w:author="Peter Hambly" w:date="2018-09-07T10:30:00Z">
        <w:r>
          <w:t xml:space="preserve">Support for Information Governance via database security features (e.g. </w:t>
        </w:r>
      </w:ins>
      <w:ins w:id="557" w:author="Peter Hambly" w:date="2018-09-07T10:32:00Z">
        <w:r>
          <w:t>role-based</w:t>
        </w:r>
      </w:ins>
      <w:ins w:id="558" w:author="Peter Hambly" w:date="2018-09-07T10:30:00Z">
        <w:r>
          <w:t xml:space="preserve"> access control</w:t>
        </w:r>
      </w:ins>
      <w:ins w:id="559" w:author="Peter Hambly" w:date="2018-09-07T10:31:00Z">
        <w:r>
          <w:t>,</w:t>
        </w:r>
      </w:ins>
      <w:ins w:id="560" w:author="Peter Hambly" w:date="2018-09-07T10:30:00Z">
        <w:r>
          <w:t xml:space="preserve"> </w:t>
        </w:r>
      </w:ins>
      <w:ins w:id="561" w:author="Peter Hambly" w:date="2018-09-07T10:31:00Z">
        <w:r>
          <w:t>auditing)</w:t>
        </w:r>
      </w:ins>
      <w:ins w:id="562" w:author="Peter Hambly" w:date="2018-09-07T10:33:00Z">
        <w:r>
          <w:t xml:space="preserve">. </w:t>
        </w:r>
      </w:ins>
      <w:ins w:id="563" w:author="Peter Hambly" w:date="2018-09-07T10:34:00Z">
        <w:r>
          <w:t xml:space="preserve">Users can only access and utilise data for which they have been granted by the database </w:t>
        </w:r>
      </w:ins>
      <w:ins w:id="564" w:author="Peter Hambly" w:date="2018-09-07T10:37:00Z">
        <w:r w:rsidR="004B26E7">
          <w:t>administrator</w:t>
        </w:r>
      </w:ins>
      <w:ins w:id="565" w:author="Peter Hambly" w:date="2018-09-07T10:34:00Z">
        <w:r>
          <w:t>.</w:t>
        </w:r>
      </w:ins>
    </w:p>
    <w:p w14:paraId="2139E5D9" w14:textId="0476F101" w:rsidR="0015116B" w:rsidDel="0015116B" w:rsidRDefault="0015116B" w:rsidP="0015116B">
      <w:pPr>
        <w:jc w:val="center"/>
        <w:rPr>
          <w:del w:id="566" w:author="Peter Hambly" w:date="2018-09-07T10:24:00Z"/>
        </w:rPr>
        <w:pPrChange w:id="567" w:author="Peter Hambly" w:date="2018-09-07T10:23:00Z">
          <w:pPr>
            <w:pStyle w:val="ListParagraph"/>
            <w:numPr>
              <w:numId w:val="1"/>
            </w:numPr>
            <w:ind w:hanging="360"/>
            <w:jc w:val="both"/>
          </w:pPr>
        </w:pPrChange>
      </w:pPr>
    </w:p>
    <w:p w14:paraId="1F4A716E" w14:textId="45296816" w:rsidR="005E23EE" w:rsidRDefault="00D519F0" w:rsidP="005E23EE">
      <w:pPr>
        <w:pStyle w:val="Heading2"/>
        <w:jc w:val="both"/>
        <w:rPr>
          <w:ins w:id="568" w:author="Peter Hambly" w:date="2018-09-07T11:22:00Z"/>
        </w:rPr>
        <w:pPrChange w:id="569" w:author="Peter Hambly" w:date="2018-09-07T11:23:00Z">
          <w:pPr/>
        </w:pPrChange>
      </w:pPr>
      <w:bookmarkStart w:id="570" w:name="_Toc524096378"/>
      <w:commentRangeStart w:id="571"/>
      <w:r>
        <w:t xml:space="preserve">1.3 </w:t>
      </w:r>
      <w:ins w:id="572" w:author="Peter Hambly" w:date="2018-09-07T10:35:00Z">
        <w:r w:rsidR="00DB6C47">
          <w:t>Current Limitations</w:t>
        </w:r>
      </w:ins>
      <w:bookmarkEnd w:id="570"/>
    </w:p>
    <w:p w14:paraId="3D1F4BDF" w14:textId="77777777" w:rsidR="005E23EE" w:rsidRDefault="005E23EE" w:rsidP="005E23EE">
      <w:pPr>
        <w:pStyle w:val="ListParagraph"/>
        <w:numPr>
          <w:ilvl w:val="0"/>
          <w:numId w:val="18"/>
        </w:numPr>
        <w:rPr>
          <w:ins w:id="573" w:author="Peter Hambly" w:date="2018-09-07T11:23:00Z"/>
        </w:rPr>
      </w:pPr>
      <w:ins w:id="574" w:author="Peter Hambly" w:date="2018-09-07T11:22:00Z">
        <w:r>
          <w:t>No support for covariates embedded in numerator or denominator data. Data must be extracted into a separate covariate table. Covariates must be merged into a single table and disaggregated (if required) by year. It is not planned to remove these</w:t>
        </w:r>
      </w:ins>
      <w:ins w:id="575" w:author="Peter Hambly" w:date="2018-09-07T11:23:00Z">
        <w:r>
          <w:t xml:space="preserve"> </w:t>
        </w:r>
      </w:ins>
      <w:ins w:id="576" w:author="Peter Hambly" w:date="2018-09-07T11:22:00Z">
        <w:r>
          <w:t>restrictions which were in the previous RIF.</w:t>
        </w:r>
      </w:ins>
    </w:p>
    <w:p w14:paraId="0DF33839" w14:textId="415DE1D5" w:rsidR="005E23EE" w:rsidRDefault="009F2177" w:rsidP="005E23EE">
      <w:pPr>
        <w:pStyle w:val="ListParagraph"/>
        <w:numPr>
          <w:ilvl w:val="0"/>
          <w:numId w:val="18"/>
        </w:numPr>
        <w:rPr>
          <w:ins w:id="577" w:author="Peter Hambly" w:date="2018-09-07T11:23:00Z"/>
        </w:rPr>
      </w:pPr>
      <w:ins w:id="578" w:author="Peter Hambly" w:date="2018-09-07T11:41:00Z">
        <w:r>
          <w:t>External c</w:t>
        </w:r>
      </w:ins>
      <w:ins w:id="579" w:author="Peter Hambly" w:date="2018-09-07T11:22:00Z">
        <w:r w:rsidR="005E23EE">
          <w:t>ovariates must be quantilised. Support for continuous variable covariates (i.e. on the fly quantilisation) may be added in future releases</w:t>
        </w:r>
      </w:ins>
      <w:ins w:id="580" w:author="Peter Hambly" w:date="2018-09-07T11:42:00Z">
        <w:r>
          <w:t>;</w:t>
        </w:r>
      </w:ins>
    </w:p>
    <w:p w14:paraId="2EB18877" w14:textId="77777777" w:rsidR="005E23EE" w:rsidRDefault="005E23EE" w:rsidP="005E23EE">
      <w:pPr>
        <w:pStyle w:val="ListParagraph"/>
        <w:numPr>
          <w:ilvl w:val="0"/>
          <w:numId w:val="18"/>
        </w:numPr>
        <w:rPr>
          <w:ins w:id="581" w:author="Peter Hambly" w:date="2018-09-07T11:23:00Z"/>
        </w:rPr>
      </w:pPr>
      <w:ins w:id="582" w:author="Peter Hambly" w:date="2018-09-07T11:22:00Z">
        <w:r>
          <w:t>Denominator data is always used in indirect standardisation. There is no support currently in the RIF for</w:t>
        </w:r>
      </w:ins>
      <w:ins w:id="583" w:author="Peter Hambly" w:date="2018-09-07T11:23:00Z">
        <w:r>
          <w:t xml:space="preserve"> </w:t>
        </w:r>
      </w:ins>
      <w:ins w:id="584" w:author="Peter Hambly" w:date="2018-09-07T11:22:00Z">
        <w:r>
          <w:t>direct standardisation using standard populations. This was supported in previous versions of the RIF and will be put</w:t>
        </w:r>
      </w:ins>
      <w:ins w:id="585" w:author="Peter Hambly" w:date="2018-09-07T11:23:00Z">
        <w:r>
          <w:t xml:space="preserve"> </w:t>
        </w:r>
      </w:ins>
      <w:ins w:id="586" w:author="Peter Hambly" w:date="2018-09-07T11:22:00Z">
        <w:r>
          <w:t>back if required;</w:t>
        </w:r>
      </w:ins>
    </w:p>
    <w:p w14:paraId="23CBA9C0" w14:textId="302713F8" w:rsidR="00322764" w:rsidRDefault="005E23EE" w:rsidP="005E23EE">
      <w:pPr>
        <w:pStyle w:val="ListParagraph"/>
        <w:numPr>
          <w:ilvl w:val="0"/>
          <w:numId w:val="18"/>
        </w:numPr>
        <w:rPr>
          <w:ins w:id="587" w:author="Peter Hambly" w:date="2018-09-07T11:24:00Z"/>
        </w:rPr>
      </w:pPr>
      <w:ins w:id="588" w:author="Peter Hambly" w:date="2018-09-07T11:22:00Z">
        <w:r>
          <w:t>No support for ad-hoc SQL. This functionality will be partially re-implemented in future releases using user specified condition</w:t>
        </w:r>
      </w:ins>
      <w:ins w:id="589" w:author="Peter Hambly" w:date="2018-09-07T11:23:00Z">
        <w:r w:rsidR="00322764">
          <w:t xml:space="preserve">s </w:t>
        </w:r>
      </w:ins>
      <w:ins w:id="590" w:author="Peter Hambly" w:date="2018-09-07T11:22:00Z">
        <w:r>
          <w:t>(pre</w:t>
        </w:r>
      </w:ins>
      <w:ins w:id="591" w:author="Peter Hambly" w:date="2018-09-07T11:33:00Z">
        <w:r w:rsidR="00322764">
          <w:t>-</w:t>
        </w:r>
      </w:ins>
      <w:ins w:id="592" w:author="Peter Hambly" w:date="2018-09-07T11:22:00Z">
        <w:r>
          <w:t>defined groups). The feature was removed as it cannot be implemented in a secure manner (i.e. it permits SQL injection attacks);</w:t>
        </w:r>
      </w:ins>
    </w:p>
    <w:p w14:paraId="1866E8C1" w14:textId="480B767F" w:rsidR="005E23EE" w:rsidRDefault="005E23EE" w:rsidP="005E23EE">
      <w:pPr>
        <w:pStyle w:val="ListParagraph"/>
        <w:numPr>
          <w:ilvl w:val="0"/>
          <w:numId w:val="18"/>
        </w:numPr>
        <w:rPr>
          <w:ins w:id="593" w:author="Peter Hambly" w:date="2018-09-07T11:22:00Z"/>
        </w:rPr>
        <w:pPrChange w:id="594" w:author="Peter Hambly" w:date="2018-09-07T11:24:00Z">
          <w:pPr/>
        </w:pPrChange>
      </w:pPr>
      <w:ins w:id="595" w:author="Peter Hambly" w:date="2018-09-07T11:22:00Z">
        <w:r>
          <w:t>Numerators are currently limited to ICD 10 coding only. Support will be added for:</w:t>
        </w:r>
      </w:ins>
    </w:p>
    <w:p w14:paraId="53854746" w14:textId="49AD8F1B" w:rsidR="00322764" w:rsidRDefault="005E23EE" w:rsidP="005E23EE">
      <w:pPr>
        <w:pStyle w:val="ListParagraph"/>
        <w:numPr>
          <w:ilvl w:val="1"/>
          <w:numId w:val="18"/>
        </w:numPr>
        <w:rPr>
          <w:ins w:id="596" w:author="Peter Hambly" w:date="2018-09-07T11:24:00Z"/>
        </w:rPr>
      </w:pPr>
      <w:ins w:id="597" w:author="Peter Hambly" w:date="2018-09-07T11:22:00Z">
        <w:r>
          <w:t>ICD 9</w:t>
        </w:r>
      </w:ins>
      <w:ins w:id="598" w:author="Peter Hambly" w:date="2018-09-07T11:40:00Z">
        <w:r w:rsidR="009F2177">
          <w:t xml:space="preserve"> (</w:t>
        </w:r>
      </w:ins>
      <w:ins w:id="599" w:author="Peter Hambly" w:date="2018-09-07T11:41:00Z">
        <w:r w:rsidR="009F2177">
          <w:t>Autumn</w:t>
        </w:r>
      </w:ins>
      <w:ins w:id="600" w:author="Peter Hambly" w:date="2018-09-07T11:40:00Z">
        <w:r w:rsidR="009F2177">
          <w:t xml:space="preserve"> 2018)</w:t>
        </w:r>
      </w:ins>
      <w:ins w:id="601" w:author="Peter Hambly" w:date="2018-09-07T11:42:00Z">
        <w:r w:rsidR="009F2177">
          <w:t>;</w:t>
        </w:r>
      </w:ins>
    </w:p>
    <w:p w14:paraId="62940AA5" w14:textId="2257D9C6" w:rsidR="005E23EE" w:rsidRDefault="005E23EE" w:rsidP="005E23EE">
      <w:pPr>
        <w:pStyle w:val="ListParagraph"/>
        <w:numPr>
          <w:ilvl w:val="1"/>
          <w:numId w:val="18"/>
        </w:numPr>
        <w:rPr>
          <w:ins w:id="602" w:author="Peter Hambly" w:date="2018-09-07T11:22:00Z"/>
        </w:rPr>
        <w:pPrChange w:id="603" w:author="Peter Hambly" w:date="2018-09-07T11:24:00Z">
          <w:pPr/>
        </w:pPrChange>
      </w:pPr>
      <w:ins w:id="604" w:author="Peter Hambly" w:date="2018-09-07T11:22:00Z">
        <w:r>
          <w:t>ICD 11 (subject to the release of the 11th Edition in June 2018)</w:t>
        </w:r>
      </w:ins>
      <w:ins w:id="605" w:author="Peter Hambly" w:date="2018-09-07T11:42:00Z">
        <w:r w:rsidR="009F2177">
          <w:t>.</w:t>
        </w:r>
      </w:ins>
    </w:p>
    <w:p w14:paraId="54A82D3A" w14:textId="52DBFECF" w:rsidR="00322764" w:rsidRDefault="005E23EE" w:rsidP="00AF3B28">
      <w:pPr>
        <w:rPr>
          <w:ins w:id="606" w:author="Peter Hambly" w:date="2018-09-07T11:22:00Z"/>
        </w:rPr>
      </w:pPr>
      <w:ins w:id="607" w:author="Peter Hambly" w:date="2018-09-07T11:22:00Z">
        <w:r>
          <w:t>In the longer term it is expected that support will be added for:</w:t>
        </w:r>
      </w:ins>
    </w:p>
    <w:p w14:paraId="34986824" w14:textId="7EC1D945" w:rsidR="005E23EE" w:rsidRPr="00AF3B28" w:rsidRDefault="005E23EE" w:rsidP="00322764">
      <w:pPr>
        <w:pStyle w:val="ListParagraph"/>
        <w:numPr>
          <w:ilvl w:val="0"/>
          <w:numId w:val="22"/>
        </w:numPr>
        <w:rPr>
          <w:ins w:id="608" w:author="Peter Hambly" w:date="2018-09-07T11:22:00Z"/>
        </w:rPr>
        <w:pPrChange w:id="609" w:author="Peter Hambly" w:date="2018-09-07T11:25:00Z">
          <w:pPr/>
        </w:pPrChange>
      </w:pPr>
      <w:ins w:id="610" w:author="Peter Hambly" w:date="2018-09-07T11:22:00Z">
        <w:r w:rsidRPr="00AF3B28">
          <w:t>ICD oncology (ICD-O-1)</w:t>
        </w:r>
      </w:ins>
      <w:ins w:id="611" w:author="Peter Hambly" w:date="2018-09-07T11:42:00Z">
        <w:r w:rsidR="009F2177">
          <w:t>;</w:t>
        </w:r>
      </w:ins>
    </w:p>
    <w:p w14:paraId="55DFEC8B" w14:textId="6DB9376E" w:rsidR="005E23EE" w:rsidRPr="00AF3B28" w:rsidRDefault="005E23EE" w:rsidP="00322764">
      <w:pPr>
        <w:pStyle w:val="ListParagraph"/>
        <w:numPr>
          <w:ilvl w:val="0"/>
          <w:numId w:val="22"/>
        </w:numPr>
        <w:rPr>
          <w:ins w:id="612" w:author="Peter Hambly" w:date="2018-09-07T11:22:00Z"/>
        </w:rPr>
        <w:pPrChange w:id="613" w:author="Peter Hambly" w:date="2018-09-07T11:25:00Z">
          <w:pPr/>
        </w:pPrChange>
      </w:pPr>
      <w:ins w:id="614" w:author="Peter Hambly" w:date="2018-09-07T11:22:00Z">
        <w:r w:rsidRPr="00322764">
          <w:rPr>
            <w:rPrChange w:id="615" w:author="Peter Hambly" w:date="2018-09-07T11:25:00Z">
              <w:rPr/>
            </w:rPrChange>
          </w:rPr>
          <w:t xml:space="preserve">UK HES </w:t>
        </w:r>
        <w:r w:rsidRPr="00322764">
          <w:rPr>
            <w:i/>
            <w:rPrChange w:id="616" w:author="Peter Hambly" w:date="2018-09-07T11:34:00Z">
              <w:rPr/>
            </w:rPrChange>
          </w:rPr>
          <w:t>oper</w:t>
        </w:r>
        <w:r w:rsidRPr="00AF3B28">
          <w:t xml:space="preserve"> and A+E codes</w:t>
        </w:r>
      </w:ins>
      <w:ins w:id="617" w:author="Peter Hambly" w:date="2018-09-07T11:42:00Z">
        <w:r w:rsidR="009F2177">
          <w:t>;</w:t>
        </w:r>
      </w:ins>
    </w:p>
    <w:p w14:paraId="435AD215" w14:textId="7B74EB88" w:rsidR="00322764" w:rsidRDefault="005E23EE" w:rsidP="00AF3B28">
      <w:pPr>
        <w:pStyle w:val="ListParagraph"/>
        <w:numPr>
          <w:ilvl w:val="0"/>
          <w:numId w:val="22"/>
        </w:numPr>
        <w:rPr>
          <w:ins w:id="618" w:author="Peter Hambly" w:date="2018-09-07T11:26:00Z"/>
        </w:rPr>
      </w:pPr>
      <w:ins w:id="619" w:author="Peter Hambly" w:date="2018-09-07T11:22:00Z">
        <w:r w:rsidRPr="00322764">
          <w:rPr>
            <w:rPrChange w:id="620" w:author="Peter Hambly" w:date="2018-09-07T11:25:00Z">
              <w:rPr/>
            </w:rPrChange>
          </w:rPr>
          <w:t>User specified conditions (pre</w:t>
        </w:r>
      </w:ins>
      <w:ins w:id="621" w:author="Peter Hambly" w:date="2018-09-07T11:34:00Z">
        <w:r w:rsidR="00322764">
          <w:t>-</w:t>
        </w:r>
      </w:ins>
      <w:ins w:id="622" w:author="Peter Hambly" w:date="2018-09-07T11:22:00Z">
        <w:r w:rsidRPr="00AF3B28">
          <w:t>defined groups), e.g. Low birthweight, complex groups of ICD codes, the all record</w:t>
        </w:r>
      </w:ins>
      <w:ins w:id="623" w:author="Peter Hambly" w:date="2018-09-07T11:24:00Z">
        <w:r w:rsidR="00322764" w:rsidRPr="00322764">
          <w:rPr>
            <w:rPrChange w:id="624" w:author="Peter Hambly" w:date="2018-09-07T11:25:00Z">
              <w:rPr/>
            </w:rPrChange>
          </w:rPr>
          <w:t xml:space="preserve"> </w:t>
        </w:r>
      </w:ins>
      <w:ins w:id="625" w:author="Peter Hambly" w:date="2018-09-07T11:22:00Z">
        <w:r w:rsidRPr="00322764">
          <w:rPr>
            <w:rPrChange w:id="626" w:author="Peter Hambly" w:date="2018-09-07T11:25:00Z">
              <w:rPr/>
            </w:rPrChange>
          </w:rPr>
          <w:t>condition (the</w:t>
        </w:r>
      </w:ins>
      <w:ins w:id="627" w:author="Peter Hambly" w:date="2018-09-07T11:24:00Z">
        <w:r w:rsidR="00322764" w:rsidRPr="00322764">
          <w:rPr>
            <w:rPrChange w:id="628" w:author="Peter Hambly" w:date="2018-09-07T11:25:00Z">
              <w:rPr/>
            </w:rPrChange>
          </w:rPr>
          <w:t xml:space="preserve"> </w:t>
        </w:r>
      </w:ins>
      <w:ins w:id="629" w:author="Peter Hambly" w:date="2018-09-07T11:22:00Z">
        <w:r w:rsidRPr="00322764">
          <w:rPr>
            <w:rFonts w:ascii="Courier New" w:hAnsi="Courier New" w:cs="Courier New"/>
            <w:sz w:val="20"/>
            <w:szCs w:val="20"/>
            <w:rPrChange w:id="630" w:author="Peter Hambly" w:date="2018-09-07T11:34:00Z">
              <w:rPr/>
            </w:rPrChange>
          </w:rPr>
          <w:t>1=1</w:t>
        </w:r>
        <w:r w:rsidRPr="00AF3B28">
          <w:t xml:space="preserve"> ad-hoc</w:t>
        </w:r>
        <w:r w:rsidRPr="00322764">
          <w:rPr>
            <w:rPrChange w:id="631" w:author="Peter Hambly" w:date="2018-09-07T11:25:00Z">
              <w:rPr/>
            </w:rPrChange>
          </w:rPr>
          <w:t xml:space="preserve"> SQL filter in the previous RIF)</w:t>
        </w:r>
      </w:ins>
      <w:ins w:id="632" w:author="Peter Hambly" w:date="2018-09-07T11:27:00Z">
        <w:r w:rsidR="00322764">
          <w:t>;</w:t>
        </w:r>
      </w:ins>
    </w:p>
    <w:p w14:paraId="6E9C9078" w14:textId="1A8F1914" w:rsidR="00322764" w:rsidRDefault="005E23EE" w:rsidP="00322764">
      <w:pPr>
        <w:pStyle w:val="ListParagraph"/>
        <w:numPr>
          <w:ilvl w:val="0"/>
          <w:numId w:val="22"/>
        </w:numPr>
        <w:rPr>
          <w:ins w:id="633" w:author="Peter Hambly" w:date="2018-09-07T11:31:00Z"/>
        </w:rPr>
      </w:pPr>
      <w:ins w:id="634" w:author="Peter Hambly" w:date="2018-09-07T11:22:00Z">
        <w:r>
          <w:t xml:space="preserve">The RIF currently lacks complex support for Information Governance beyond having strong </w:t>
        </w:r>
      </w:ins>
      <w:ins w:id="635" w:author="Peter Hambly" w:date="2018-09-07T11:26:00Z">
        <w:r w:rsidR="00322764">
          <w:t>role-based</w:t>
        </w:r>
      </w:ins>
      <w:ins w:id="636" w:author="Peter Hambly" w:date="2018-09-07T11:22:00Z">
        <w:r>
          <w:t xml:space="preserve"> permissions.</w:t>
        </w:r>
      </w:ins>
      <w:ins w:id="637" w:author="Peter Hambly" w:date="2018-09-07T11:41:00Z">
        <w:r w:rsidR="009F2177">
          <w:t xml:space="preserve"> An information governance tool is envi</w:t>
        </w:r>
      </w:ins>
      <w:ins w:id="638" w:author="Peter Hambly" w:date="2018-09-07T11:42:00Z">
        <w:r w:rsidR="009F2177">
          <w:t>s</w:t>
        </w:r>
      </w:ins>
      <w:ins w:id="639" w:author="Peter Hambly" w:date="2018-09-07T11:41:00Z">
        <w:r w:rsidR="009F2177">
          <w:t>age</w:t>
        </w:r>
      </w:ins>
      <w:ins w:id="640" w:author="Peter Hambly" w:date="2018-09-07T11:42:00Z">
        <w:r w:rsidR="009F2177">
          <w:t>d</w:t>
        </w:r>
      </w:ins>
      <w:ins w:id="641" w:author="Peter Hambly" w:date="2018-09-07T11:41:00Z">
        <w:r w:rsidR="009F2177">
          <w:t xml:space="preserve"> to a</w:t>
        </w:r>
      </w:ins>
      <w:ins w:id="642" w:author="Peter Hambly" w:date="2018-09-07T11:42:00Z">
        <w:r w:rsidR="009F2177">
          <w:t>ssist;</w:t>
        </w:r>
      </w:ins>
    </w:p>
    <w:p w14:paraId="6E04D00F" w14:textId="771E1ED2" w:rsidR="005E23EE" w:rsidRDefault="00322764" w:rsidP="00322764">
      <w:pPr>
        <w:pStyle w:val="ListParagraph"/>
        <w:numPr>
          <w:ilvl w:val="0"/>
          <w:numId w:val="22"/>
        </w:numPr>
        <w:rPr>
          <w:ins w:id="643" w:author="Peter Hambly" w:date="2018-09-07T11:22:00Z"/>
        </w:rPr>
        <w:pPrChange w:id="644" w:author="Peter Hambly" w:date="2018-09-07T11:31:00Z">
          <w:pPr/>
        </w:pPrChange>
      </w:pPr>
      <w:ins w:id="645" w:author="Peter Hambly" w:date="2018-09-07T11:31:00Z">
        <w:r>
          <w:t>More tha</w:t>
        </w:r>
      </w:ins>
      <w:ins w:id="646" w:author="Peter Hambly" w:date="2018-09-07T11:22:00Z">
        <w:r w:rsidR="005E23EE">
          <w:t>n</w:t>
        </w:r>
      </w:ins>
      <w:ins w:id="647" w:author="Peter Hambly" w:date="2018-09-07T11:31:00Z">
        <w:r>
          <w:t xml:space="preserve"> on</w:t>
        </w:r>
      </w:ins>
      <w:ins w:id="648" w:author="Peter Hambly" w:date="2018-09-07T11:22:00Z">
        <w:r w:rsidR="005E23EE">
          <w:t xml:space="preserve">e </w:t>
        </w:r>
      </w:ins>
      <w:ins w:id="649" w:author="Peter Hambly" w:date="2018-09-07T11:31:00Z">
        <w:r>
          <w:t xml:space="preserve">external </w:t>
        </w:r>
      </w:ins>
      <w:ins w:id="650" w:author="Peter Hambly" w:date="2018-09-07T11:22:00Z">
        <w:r w:rsidR="005E23EE">
          <w:t>covariate;</w:t>
        </w:r>
      </w:ins>
    </w:p>
    <w:p w14:paraId="49AEC4A3" w14:textId="7406E1A5" w:rsidR="005E23EE" w:rsidRDefault="00322764" w:rsidP="00322764">
      <w:pPr>
        <w:pStyle w:val="ListParagraph"/>
        <w:numPr>
          <w:ilvl w:val="0"/>
          <w:numId w:val="23"/>
        </w:numPr>
        <w:rPr>
          <w:ins w:id="651" w:author="Peter Hambly" w:date="2018-09-07T11:22:00Z"/>
        </w:rPr>
        <w:pPrChange w:id="652" w:author="Peter Hambly" w:date="2018-09-07T11:28:00Z">
          <w:pPr/>
        </w:pPrChange>
      </w:pPr>
      <w:ins w:id="653" w:author="Peter Hambly" w:date="2018-09-07T11:31:00Z">
        <w:r>
          <w:t>More than o</w:t>
        </w:r>
      </w:ins>
      <w:ins w:id="654" w:author="Peter Hambly" w:date="2018-09-07T11:22:00Z">
        <w:r w:rsidR="005E23EE">
          <w:t>ne investigation;</w:t>
        </w:r>
      </w:ins>
    </w:p>
    <w:p w14:paraId="50BA7E5A" w14:textId="213D58C8" w:rsidR="005E23EE" w:rsidRDefault="00322764" w:rsidP="00322764">
      <w:pPr>
        <w:pStyle w:val="ListParagraph"/>
        <w:numPr>
          <w:ilvl w:val="0"/>
          <w:numId w:val="23"/>
        </w:numPr>
        <w:rPr>
          <w:ins w:id="655" w:author="Peter Hambly" w:date="2018-09-07T11:22:00Z"/>
        </w:rPr>
        <w:pPrChange w:id="656" w:author="Peter Hambly" w:date="2018-09-07T11:28:00Z">
          <w:pPr/>
        </w:pPrChange>
      </w:pPr>
      <w:ins w:id="657" w:author="Peter Hambly" w:date="2018-09-07T11:31:00Z">
        <w:r>
          <w:t>Mul</w:t>
        </w:r>
      </w:ins>
      <w:ins w:id="658" w:author="Peter Hambly" w:date="2018-09-07T11:32:00Z">
        <w:r>
          <w:t>tiple</w:t>
        </w:r>
      </w:ins>
      <w:ins w:id="659" w:author="Peter Hambly" w:date="2018-09-07T11:22:00Z">
        <w:r w:rsidR="005E23EE">
          <w:t xml:space="preserve"> ICD field names</w:t>
        </w:r>
      </w:ins>
      <w:ins w:id="660" w:author="Peter Hambly" w:date="2018-09-07T11:32:00Z">
        <w:r>
          <w:t xml:space="preserve"> (e.g. as used in hospital episode statistics);</w:t>
        </w:r>
      </w:ins>
    </w:p>
    <w:p w14:paraId="3F9C5BCC" w14:textId="3964D6C9" w:rsidR="005E23EE" w:rsidRDefault="00322764" w:rsidP="00322764">
      <w:pPr>
        <w:pStyle w:val="ListParagraph"/>
        <w:numPr>
          <w:ilvl w:val="0"/>
          <w:numId w:val="23"/>
        </w:numPr>
        <w:rPr>
          <w:ins w:id="661" w:author="Peter Hambly" w:date="2018-09-07T11:22:00Z"/>
        </w:rPr>
        <w:pPrChange w:id="662" w:author="Peter Hambly" w:date="2018-09-07T11:28:00Z">
          <w:pPr/>
        </w:pPrChange>
      </w:pPr>
      <w:ins w:id="663" w:author="Peter Hambly" w:date="2018-09-07T11:30:00Z">
        <w:r>
          <w:t xml:space="preserve">Covariate </w:t>
        </w:r>
      </w:ins>
      <w:ins w:id="664" w:author="Peter Hambly" w:date="2018-09-07T11:22:00Z">
        <w:r w:rsidR="005E23EE" w:rsidRPr="00322764">
          <w:rPr>
            <w:i/>
            <w:rPrChange w:id="665" w:author="Peter Hambly" w:date="2018-09-07T11:34:00Z">
              <w:rPr/>
            </w:rPrChange>
          </w:rPr>
          <w:t>geolevel</w:t>
        </w:r>
        <w:r w:rsidR="005E23EE">
          <w:t xml:space="preserve"> cannot be of lower resolution than study </w:t>
        </w:r>
        <w:r w:rsidR="005E23EE" w:rsidRPr="00322764">
          <w:rPr>
            <w:i/>
            <w:rPrChange w:id="666" w:author="Peter Hambly" w:date="2018-09-07T11:34:00Z">
              <w:rPr/>
            </w:rPrChange>
          </w:rPr>
          <w:t>geolevel</w:t>
        </w:r>
        <w:r w:rsidR="005E23EE">
          <w:t>;</w:t>
        </w:r>
      </w:ins>
    </w:p>
    <w:p w14:paraId="6C7A6B5C" w14:textId="598D555F" w:rsidR="005E23EE" w:rsidRDefault="00322764" w:rsidP="00322764">
      <w:pPr>
        <w:pStyle w:val="ListParagraph"/>
        <w:numPr>
          <w:ilvl w:val="0"/>
          <w:numId w:val="23"/>
        </w:numPr>
        <w:rPr>
          <w:ins w:id="667" w:author="Peter Hambly" w:date="2018-09-07T11:22:00Z"/>
        </w:rPr>
        <w:pPrChange w:id="668" w:author="Peter Hambly" w:date="2018-09-07T11:28:00Z">
          <w:pPr/>
        </w:pPrChange>
      </w:pPr>
      <w:ins w:id="669" w:author="Peter Hambly" w:date="2018-09-07T11:32:00Z">
        <w:r>
          <w:t>S</w:t>
        </w:r>
      </w:ins>
      <w:ins w:id="670" w:author="Peter Hambly" w:date="2018-09-07T11:22:00Z">
        <w:r w:rsidR="005E23EE">
          <w:t>eparate AGE_GROUP/AGE/SEX columns;</w:t>
        </w:r>
      </w:ins>
    </w:p>
    <w:p w14:paraId="58530896" w14:textId="4F7CAAF4" w:rsidR="005E23EE" w:rsidRDefault="005E23EE" w:rsidP="00322764">
      <w:pPr>
        <w:pStyle w:val="ListParagraph"/>
        <w:numPr>
          <w:ilvl w:val="0"/>
          <w:numId w:val="23"/>
        </w:numPr>
        <w:rPr>
          <w:ins w:id="671" w:author="Peter Hambly" w:date="2018-09-07T11:22:00Z"/>
        </w:rPr>
        <w:pPrChange w:id="672" w:author="Peter Hambly" w:date="2018-09-07T11:33:00Z">
          <w:pPr/>
        </w:pPrChange>
      </w:pPr>
      <w:ins w:id="673" w:author="Peter Hambly" w:date="2018-09-07T11:22:00Z">
        <w:r>
          <w:t>Support for more than current and previous version of a table outcome (e.g. ICD). This would allow ICD 9, 10 and 11 (or 8, 9 and 10) to be supported all at the same time together the the start and end year for each version in a numerator table.</w:t>
        </w:r>
      </w:ins>
      <w:ins w:id="674" w:author="Peter Hambly" w:date="2018-09-07T11:28:00Z">
        <w:r w:rsidR="00322764">
          <w:t xml:space="preserve"> </w:t>
        </w:r>
      </w:ins>
      <w:ins w:id="675" w:author="Peter Hambly" w:date="2018-09-07T11:22:00Z">
        <w:r>
          <w:t>Currently the RIF applies the same ICD filter to all years. This approach may cause problems if there are coding incompatibiliti</w:t>
        </w:r>
      </w:ins>
      <w:ins w:id="676" w:author="Peter Hambly" w:date="2018-09-07T11:28:00Z">
        <w:r w:rsidR="00322764">
          <w:t xml:space="preserve">es </w:t>
        </w:r>
      </w:ins>
      <w:ins w:id="677" w:author="Peter Hambly" w:date="2018-09-07T11:22:00Z">
        <w:r>
          <w:t>between the version (i.e. the same code means something different in two or more version).</w:t>
        </w:r>
      </w:ins>
    </w:p>
    <w:p w14:paraId="7D1B81EA" w14:textId="35A7A736" w:rsidR="00D519F0" w:rsidRDefault="00DB6C47" w:rsidP="00BA0511">
      <w:pPr>
        <w:pStyle w:val="Heading2"/>
        <w:jc w:val="both"/>
      </w:pPr>
      <w:bookmarkStart w:id="678" w:name="_Toc524096379"/>
      <w:ins w:id="679" w:author="Peter Hambly" w:date="2018-09-07T10:35:00Z">
        <w:r>
          <w:t xml:space="preserve">1.4 </w:t>
        </w:r>
      </w:ins>
      <w:r w:rsidR="00D519F0">
        <w:t>Input Facilities</w:t>
      </w:r>
      <w:commentRangeEnd w:id="571"/>
      <w:r w:rsidR="00D519F0">
        <w:rPr>
          <w:rStyle w:val="CommentReference"/>
          <w:rFonts w:asciiTheme="minorHAnsi" w:eastAsiaTheme="minorHAnsi" w:hAnsiTheme="minorHAnsi" w:cstheme="minorBidi"/>
          <w:b w:val="0"/>
          <w:bCs w:val="0"/>
          <w:color w:val="auto"/>
        </w:rPr>
        <w:commentReference w:id="571"/>
      </w:r>
      <w:bookmarkEnd w:id="678"/>
    </w:p>
    <w:p w14:paraId="2353F242" w14:textId="31D4AD87" w:rsidR="00D519F0" w:rsidRDefault="00D519F0" w:rsidP="00BA0511">
      <w:pPr>
        <w:jc w:val="both"/>
      </w:pPr>
      <w:del w:id="680" w:author="Peter Hambly" w:date="2018-09-07T10:32:00Z">
        <w:r w:rsidDel="00DB6C47">
          <w:delText xml:space="preserve">Provided with the </w:delText>
        </w:r>
      </w:del>
      <w:ins w:id="681" w:author="Peter Hambly" w:date="2018-09-07T10:32:00Z">
        <w:r w:rsidR="00DB6C47">
          <w:t xml:space="preserve">The </w:t>
        </w:r>
      </w:ins>
      <w:r>
        <w:t xml:space="preserve">RIF </w:t>
      </w:r>
      <w:ins w:id="682" w:author="Peter Hambly" w:date="2018-09-07T10:32:00Z">
        <w:r w:rsidR="00DB6C47">
          <w:t xml:space="preserve">will be provided with </w:t>
        </w:r>
      </w:ins>
      <w:del w:id="683" w:author="Peter Hambly" w:date="2018-09-07T10:32:00Z">
        <w:r w:rsidDel="00DB6C47">
          <w:delText xml:space="preserve">is </w:delText>
        </w:r>
      </w:del>
      <w:r>
        <w:t xml:space="preserve">a Data Loader tool that </w:t>
      </w:r>
      <w:commentRangeStart w:id="684"/>
      <w:r>
        <w:t>allows users to import their health and GIS data.</w:t>
      </w:r>
      <w:commentRangeEnd w:id="684"/>
      <w:r>
        <w:rPr>
          <w:rStyle w:val="CommentReference"/>
        </w:rPr>
        <w:commentReference w:id="684"/>
      </w:r>
      <w:ins w:id="685" w:author="Peter Hambly" w:date="2018-09-07T10:45:00Z">
        <w:r w:rsidR="00845368">
          <w:t xml:space="preserve"> For the present there is a </w:t>
        </w:r>
      </w:ins>
      <w:ins w:id="686" w:author="Peter Hambly" w:date="2018-09-07T10:47:00Z">
        <w:r w:rsidR="009350D0">
          <w:fldChar w:fldCharType="begin"/>
        </w:r>
      </w:ins>
      <w:ins w:id="687" w:author="Peter Hambly" w:date="2018-09-07T11:44:00Z">
        <w:r w:rsidR="006F08FE">
          <w:instrText>HYPERLINK "https://smallareahealthstatisticsunit.github.io/rapidInquiryFacility/rifDatabase/DataLoaderData/DataLoading"</w:instrText>
        </w:r>
      </w:ins>
      <w:ins w:id="688" w:author="Peter Hambly" w:date="2018-09-07T10:47:00Z">
        <w:r w:rsidR="009350D0">
          <w:fldChar w:fldCharType="separate"/>
        </w:r>
        <w:r w:rsidR="009350D0">
          <w:rPr>
            <w:rStyle w:val="Hyperlink"/>
          </w:rPr>
          <w:t>RIF Data Loading</w:t>
        </w:r>
        <w:r w:rsidR="009350D0">
          <w:fldChar w:fldCharType="end"/>
        </w:r>
      </w:ins>
      <w:ins w:id="689" w:author="Peter Hambly" w:date="2018-09-07T10:45:00Z">
        <w:r w:rsidR="00845368">
          <w:t xml:space="preserve"> manual that describes how to manually process and load data into the RI</w:t>
        </w:r>
      </w:ins>
      <w:ins w:id="690" w:author="Peter Hambly" w:date="2018-09-07T10:46:00Z">
        <w:r w:rsidR="009350D0">
          <w:t>F</w:t>
        </w:r>
      </w:ins>
      <w:ins w:id="691" w:author="Peter Hambly" w:date="2018-09-07T10:47:00Z">
        <w:r w:rsidR="009350D0">
          <w:t>.</w:t>
        </w:r>
      </w:ins>
    </w:p>
    <w:p w14:paraId="66819861" w14:textId="04F5DAA0" w:rsidR="00D519F0" w:rsidRDefault="00D519F0" w:rsidP="00BA0511">
      <w:pPr>
        <w:pStyle w:val="Heading2"/>
        <w:jc w:val="both"/>
      </w:pPr>
      <w:bookmarkStart w:id="692" w:name="_Toc524096380"/>
      <w:r>
        <w:lastRenderedPageBreak/>
        <w:t>1.</w:t>
      </w:r>
      <w:ins w:id="693" w:author="Peter Hambly" w:date="2018-09-07T10:35:00Z">
        <w:r w:rsidR="00DB6C47">
          <w:t>5</w:t>
        </w:r>
      </w:ins>
      <w:del w:id="694" w:author="Peter Hambly" w:date="2018-09-07T10:35:00Z">
        <w:r w:rsidDel="00DB6C47">
          <w:delText>4</w:delText>
        </w:r>
      </w:del>
      <w:r>
        <w:t xml:space="preserve"> Export Capability</w:t>
      </w:r>
      <w:bookmarkEnd w:id="692"/>
    </w:p>
    <w:p w14:paraId="14BFA93E" w14:textId="44CB325E" w:rsidR="00D519F0" w:rsidRDefault="00D519F0" w:rsidP="00BA0511">
      <w:pPr>
        <w:jc w:val="both"/>
      </w:pPr>
      <w:r>
        <w:t>The R</w:t>
      </w:r>
      <w:ins w:id="695" w:author="Peter Hambly" w:date="2018-09-07T10:37:00Z">
        <w:r w:rsidR="004B26E7">
          <w:t>IF</w:t>
        </w:r>
      </w:ins>
      <w:del w:id="696" w:author="Peter Hambly" w:date="2018-09-07T10:37:00Z">
        <w:r w:rsidDel="004B26E7">
          <w:delText>if</w:delText>
        </w:r>
      </w:del>
      <w:r>
        <w:t xml:space="preserve"> is a versatile tool for generating smoothed disease maps and for calculating relative risks in populations living around putative sources of exposure. There are, however additional software packages that can also be used to explore spatial and temporal trends in data, and to detect statistically significant clusters of disease that many users will wish to employ to aid their investigations. The RIF has been designed to work alongside these </w:t>
      </w:r>
      <w:del w:id="697" w:author="Peter Hambly" w:date="2018-09-07T10:38:00Z">
        <w:r w:rsidDel="004B26E7">
          <w:delText>programmes, and</w:delText>
        </w:r>
      </w:del>
      <w:ins w:id="698" w:author="Peter Hambly" w:date="2018-09-07T10:38:00Z">
        <w:r w:rsidR="004B26E7">
          <w:t>programmes and</w:t>
        </w:r>
      </w:ins>
      <w:r>
        <w:t xml:space="preserve"> can currently </w:t>
      </w:r>
      <w:commentRangeStart w:id="699"/>
      <w:r>
        <w:t xml:space="preserve">export data </w:t>
      </w:r>
      <w:ins w:id="700" w:author="Peter Hambly" w:date="2018-09-07T10:36:00Z">
        <w:r w:rsidR="004B26E7">
          <w:t>in ZIP file format for use in statistical packages (R,</w:t>
        </w:r>
      </w:ins>
      <w:del w:id="701" w:author="Peter Hambly" w:date="2018-09-07T10:36:00Z">
        <w:r w:rsidDel="004B26E7">
          <w:delText>to</w:delText>
        </w:r>
      </w:del>
      <w:r>
        <w:t xml:space="preserve"> WinBUGS and SaTScan</w:t>
      </w:r>
      <w:ins w:id="702" w:author="Peter Hambly" w:date="2018-09-07T10:36:00Z">
        <w:r w:rsidR="004B26E7">
          <w:t>)</w:t>
        </w:r>
      </w:ins>
      <w:r>
        <w:t xml:space="preserve">, </w:t>
      </w:r>
      <w:ins w:id="703" w:author="Peter Hambly" w:date="2018-09-07T10:37:00Z">
        <w:r w:rsidR="004B26E7">
          <w:t xml:space="preserve">GIS packages via shapefile import </w:t>
        </w:r>
      </w:ins>
      <w:r>
        <w:t xml:space="preserve">as well </w:t>
      </w:r>
      <w:commentRangeEnd w:id="699"/>
      <w:r>
        <w:rPr>
          <w:rStyle w:val="CommentReference"/>
        </w:rPr>
        <w:commentReference w:id="699"/>
      </w:r>
      <w:r>
        <w:t>as to Microsoft Excel for further processing.</w:t>
      </w:r>
    </w:p>
    <w:p w14:paraId="17CC677F" w14:textId="155B6713" w:rsidR="00ED21D8" w:rsidRDefault="00ED21D8" w:rsidP="00BA0511">
      <w:pPr>
        <w:pStyle w:val="Heading2"/>
        <w:jc w:val="both"/>
      </w:pPr>
      <w:bookmarkStart w:id="704" w:name="_Toc524096381"/>
      <w:r>
        <w:t>1.</w:t>
      </w:r>
      <w:ins w:id="705" w:author="Peter Hambly" w:date="2018-09-07T10:35:00Z">
        <w:r w:rsidR="004B26E7">
          <w:t>6</w:t>
        </w:r>
      </w:ins>
      <w:del w:id="706" w:author="Peter Hambly" w:date="2018-09-07T10:35:00Z">
        <w:r w:rsidDel="00DB6C47">
          <w:delText>5</w:delText>
        </w:r>
      </w:del>
      <w:r>
        <w:t xml:space="preserve"> Scope of this Manual</w:t>
      </w:r>
      <w:bookmarkEnd w:id="704"/>
    </w:p>
    <w:p w14:paraId="17AB40EA" w14:textId="2B8C29AC" w:rsidR="006B0B52" w:rsidRPr="006B0B52" w:rsidRDefault="006B0B52" w:rsidP="00BA0511">
      <w:pPr>
        <w:jc w:val="both"/>
      </w:pPr>
      <w:r>
        <w:t xml:space="preserve">This manual explains how a user, typically an epidemiologist, would use the RIF client to set up a new study, run the study and examine the results. In </w:t>
      </w:r>
      <w:del w:id="707" w:author="Peter Hambly" w:date="2018-09-07T10:35:00Z">
        <w:r w:rsidDel="004B26E7">
          <w:delText>addition</w:delText>
        </w:r>
      </w:del>
      <w:ins w:id="708" w:author="Peter Hambly" w:date="2018-09-07T10:35:00Z">
        <w:r w:rsidR="004B26E7">
          <w:t>addition,</w:t>
        </w:r>
      </w:ins>
      <w:r>
        <w:t xml:space="preserve"> there is an appendix covering the statistical methods used by the RIF when a study is run.</w:t>
      </w:r>
    </w:p>
    <w:p w14:paraId="1FE61951" w14:textId="77777777" w:rsidR="00757635" w:rsidRDefault="00757635" w:rsidP="00BA0511">
      <w:pPr>
        <w:jc w:val="both"/>
      </w:pPr>
      <w:r>
        <w:br w:type="page"/>
      </w:r>
    </w:p>
    <w:p w14:paraId="5965F6C4" w14:textId="77777777" w:rsidR="00ED21D8" w:rsidRDefault="00757635" w:rsidP="00BA0511">
      <w:pPr>
        <w:pStyle w:val="Heading1"/>
        <w:jc w:val="both"/>
      </w:pPr>
      <w:bookmarkStart w:id="709" w:name="_Toc524096382"/>
      <w:commentRangeStart w:id="710"/>
      <w:r>
        <w:lastRenderedPageBreak/>
        <w:t>2. Background Considerations</w:t>
      </w:r>
      <w:commentRangeEnd w:id="710"/>
      <w:r>
        <w:rPr>
          <w:rStyle w:val="CommentReference"/>
          <w:rFonts w:asciiTheme="minorHAnsi" w:eastAsiaTheme="minorHAnsi" w:hAnsiTheme="minorHAnsi" w:cstheme="minorBidi"/>
          <w:b w:val="0"/>
          <w:bCs w:val="0"/>
          <w:color w:val="auto"/>
        </w:rPr>
        <w:commentReference w:id="710"/>
      </w:r>
      <w:bookmarkEnd w:id="709"/>
    </w:p>
    <w:p w14:paraId="37B89BD7" w14:textId="77777777" w:rsidR="00A673B9" w:rsidRDefault="00045E64" w:rsidP="00BA0511">
      <w:pPr>
        <w:jc w:val="both"/>
      </w:pPr>
      <w:r>
        <w:t>This chapter will give a very brief overview of some of the considerations that should be made when planning, undertaking and interpreting a RIF study. These considerations are not unique to studies undertaken using the RIF, and although the RIF will help to speed up point source and mapping studies, users are cautioned to plan RIF studies as carefully as they would any other epidemiological investigation they would undertake. More details on these issues can be found in the following papers:</w:t>
      </w:r>
    </w:p>
    <w:p w14:paraId="403F4A64" w14:textId="77777777" w:rsidR="00045E64" w:rsidRDefault="00045E64" w:rsidP="00BA0511">
      <w:pPr>
        <w:ind w:left="426" w:hanging="426"/>
        <w:jc w:val="both"/>
      </w:pPr>
      <w:r>
        <w:t xml:space="preserve">Beale L, Hodgson S, Abellan JJ, LeFevre S, Jarup L, 2010. Evaluation of spatial relationships between health and the environment: The Rapid Inquiry Facility, </w:t>
      </w:r>
      <w:r>
        <w:rPr>
          <w:i/>
        </w:rPr>
        <w:t>Environmental Health Perspectives.</w:t>
      </w:r>
      <w:r>
        <w:t xml:space="preserve"> Doi:10.1289/ehp.0901849</w:t>
      </w:r>
    </w:p>
    <w:p w14:paraId="5715BC83" w14:textId="77777777" w:rsidR="00EA1C1A" w:rsidRDefault="00EA1C1A" w:rsidP="00BA0511">
      <w:pPr>
        <w:ind w:left="426" w:hanging="426"/>
        <w:jc w:val="both"/>
      </w:pPr>
      <w:r>
        <w:t xml:space="preserve">Beal L, Abellan J, Hodgson S, Jarup L, 2008. Risk assessment using spatial epidemiological methods, </w:t>
      </w:r>
      <w:r>
        <w:rPr>
          <w:i/>
        </w:rPr>
        <w:t>Environmental Health Perspectives</w:t>
      </w:r>
      <w:r>
        <w:t>. Volume 116, number 8.</w:t>
      </w:r>
    </w:p>
    <w:p w14:paraId="77EDD3CA" w14:textId="77777777" w:rsidR="00EA1C1A" w:rsidRPr="00EA1C1A" w:rsidRDefault="00EA1C1A" w:rsidP="00BA0511">
      <w:pPr>
        <w:ind w:left="426" w:hanging="426"/>
        <w:jc w:val="both"/>
      </w:pPr>
      <w:r>
        <w:t xml:space="preserve">Ball W, LeFevre S, Jarup L, Beale L, 2008. Comparison of different methods for spatial analysis of cancer data in Utah, </w:t>
      </w:r>
      <w:r>
        <w:rPr>
          <w:i/>
        </w:rPr>
        <w:t>Environmental Health Perspectives</w:t>
      </w:r>
      <w:r>
        <w:t>. Volume 116, number 8.</w:t>
      </w:r>
    </w:p>
    <w:p w14:paraId="79E2E34A" w14:textId="77777777" w:rsidR="00045E64" w:rsidRDefault="00045E64" w:rsidP="00BA0511">
      <w:pPr>
        <w:jc w:val="both"/>
      </w:pPr>
    </w:p>
    <w:p w14:paraId="10369847" w14:textId="77777777" w:rsidR="00A673B9" w:rsidRDefault="00A673B9" w:rsidP="00BA0511">
      <w:pPr>
        <w:pStyle w:val="Heading2"/>
        <w:jc w:val="both"/>
      </w:pPr>
      <w:bookmarkStart w:id="711" w:name="_Toc524096383"/>
      <w:r>
        <w:t>2.1 Disease mapping or risk analysis</w:t>
      </w:r>
      <w:bookmarkEnd w:id="711"/>
    </w:p>
    <w:p w14:paraId="197CA227" w14:textId="758C6157" w:rsidR="00A04A5B" w:rsidRDefault="00A04A5B" w:rsidP="00BA0511">
      <w:pPr>
        <w:jc w:val="both"/>
      </w:pPr>
      <w:r>
        <w:t xml:space="preserve">The intention is to provide two types of study in the RIF, disease mapping and risk analysis. </w:t>
      </w:r>
      <w:r w:rsidR="00C11F6B">
        <w:t>Initially the</w:t>
      </w:r>
      <w:r>
        <w:t xml:space="preserve"> RIF v4.0 will only have disease mapping available.</w:t>
      </w:r>
    </w:p>
    <w:p w14:paraId="5D657B26" w14:textId="77777777" w:rsidR="00A04A5B" w:rsidRDefault="00A04A5B" w:rsidP="00BA0511">
      <w:pPr>
        <w:jc w:val="both"/>
      </w:pPr>
      <w:r>
        <w:t>The disease mapping approach can be used to visualise mortality/morbidity rates and risks across and area. Disease mapping can provide an invaluable tool to explore spatial patterns of health outcomes; identify potential issues regarding data quality by geographical area; and identify areas which need additional resources or remediation.</w:t>
      </w:r>
    </w:p>
    <w:p w14:paraId="19323780" w14:textId="0AD53E36" w:rsidR="00A12CF3" w:rsidRDefault="00A04A5B" w:rsidP="00BA0511">
      <w:pPr>
        <w:jc w:val="both"/>
      </w:pPr>
      <w:r>
        <w:t>The risk analysis approach can be used to explore whether a source or some particular exposure (risk factor)</w:t>
      </w:r>
      <w:r w:rsidR="00A12CF3">
        <w:t xml:space="preserve"> </w:t>
      </w:r>
      <w:r>
        <w:t xml:space="preserve">is having an impact on health </w:t>
      </w:r>
      <w:r w:rsidR="00A12CF3">
        <w:t>in a local population. To carry out a risk analysis study the geographical position of the putative ris</w:t>
      </w:r>
      <w:r w:rsidR="00C1057D">
        <w:t>k factor will need to be known (</w:t>
      </w:r>
      <w:r w:rsidR="00A12CF3">
        <w:t>as a point or a plume for example), and some consideration should be given to what distance the exposure of interest might be expected to have an impact. Thought should also be given to whether the exposure is likely to have a short or long term effect, as this will determine which years of health data will be most appropriate to study.</w:t>
      </w:r>
    </w:p>
    <w:p w14:paraId="3687E30C" w14:textId="77777777" w:rsidR="00A12CF3" w:rsidRDefault="00A12CF3" w:rsidP="00BA0511">
      <w:pPr>
        <w:jc w:val="both"/>
      </w:pPr>
      <w:r>
        <w:t>Careful consideration should always be given to the most appropriate scale of investigation, which will depend on local circumstances (i.e. population density), and on the outcome of interest (i.e. whether this is a very rare outcome or not). The most appropriate geographical resolution to be used in any particular study will depend on individual circumstances and is often a compromise between having a high enough resolution to allow differences in disease risk to be assessed by small area, and having a large enough area (or population) to ensure that disease rates are sufficiently stable to permit interpretation. When mapping a rare disease across a sparsely populated area, thought should be given to the value of mapping at the smallest units available; if these units lead to very unstable risk estimates due to small populations, it may be preferable to lose some of the geographical resolution to gain more stable disease rates. While there may be a basis for investigating the population living in very close proximity to a putative pollution source, thought should be given to whether the size of this ’exposed’ population is sufficient to provide a meaningful risk estimate.</w:t>
      </w:r>
    </w:p>
    <w:p w14:paraId="161E0A05" w14:textId="77777777" w:rsidR="00A12CF3" w:rsidRPr="00A04A5B" w:rsidRDefault="00A12CF3" w:rsidP="00BA0511">
      <w:pPr>
        <w:jc w:val="both"/>
      </w:pPr>
      <w:r>
        <w:t>When assessing potential disease clusters pot hoc, special care must be taken to</w:t>
      </w:r>
      <w:r w:rsidR="00BA0511">
        <w:t xml:space="preserve"> </w:t>
      </w:r>
      <w:r>
        <w:t>avoid the ‘Texas sharpshooter’ effect, where the cluster is tightly defined in space and time, thus minimising the population at risk, and maximising the excess risk.</w:t>
      </w:r>
    </w:p>
    <w:p w14:paraId="1973204F" w14:textId="77777777" w:rsidR="00A673B9" w:rsidRDefault="00A673B9" w:rsidP="0055102A">
      <w:pPr>
        <w:pStyle w:val="Heading2"/>
        <w:jc w:val="both"/>
      </w:pPr>
      <w:bookmarkStart w:id="712" w:name="_Toc524096384"/>
      <w:r>
        <w:lastRenderedPageBreak/>
        <w:t>2.2 Geographical data issues</w:t>
      </w:r>
      <w:bookmarkEnd w:id="712"/>
    </w:p>
    <w:p w14:paraId="70AB3CE8" w14:textId="77777777" w:rsidR="0055102A" w:rsidRDefault="0055102A" w:rsidP="0055102A">
      <w:pPr>
        <w:jc w:val="both"/>
      </w:pPr>
      <w:r>
        <w:t>There are many different types of enumeration areas (e.g. administrative, health, electoral, postcode etc.) and frequently their boundaries do not align. To use the RIF, however, the geographical data for any study must be hierarchical, with the boundaries at higher resolution areas being subdivisions of the larger areal units. In most countries census data are hierarchical. Since these boundaries tend to be defined administrative boundaries rather than physical boundaries, the boundary locations can, and do, change over time. Area name and codes can also change, which can be further complicated by the fact that different government departments can develop different coding systems for administrative geographies, or use slightly different names for the same area.</w:t>
      </w:r>
    </w:p>
    <w:p w14:paraId="744C71AF" w14:textId="77777777" w:rsidR="0055102A" w:rsidRDefault="0055102A" w:rsidP="0055102A">
      <w:pPr>
        <w:jc w:val="both"/>
      </w:pPr>
      <w:r>
        <w:t xml:space="preserve">Inconsistent geography is problematic for any temporal studies that span time periods when boundary changes have occurred and are a major problem when trying to produce and compare meaningful statistics over time. The </w:t>
      </w:r>
      <w:r>
        <w:rPr>
          <w:b/>
        </w:rPr>
        <w:t>Modifiable Areal Unit Problem (MAUP)</w:t>
      </w:r>
      <w:r>
        <w:t>, as it is known, can affect any spatial study that utilises aggregate data sources (Openshaw, 1984). Since enumeration areas are often arbitrary and can change spatially and temporally, they are said to be ‘modifiable’. Many spatial datasets are collected</w:t>
      </w:r>
      <w:r w:rsidR="0006000D">
        <w:t xml:space="preserve"> at a fine resolution (i.e. a large number of small spatial units) but are released only after being spatially aggregated to a coarser resolution (i.e. a smaller number of larger spatial units). This is usual for census data which are collected from every household, but released as aggregated data for an enumeration area. When values are averaged during the process of aggregation, variability in the dataset is lost</w:t>
      </w:r>
      <w:r w:rsidR="0042319C">
        <w:t xml:space="preserve"> and values of statistics computed at different levels of spatial resolution will be different. This change is called the </w:t>
      </w:r>
      <w:r w:rsidR="0042319C">
        <w:rPr>
          <w:b/>
        </w:rPr>
        <w:t>scale effect</w:t>
      </w:r>
      <w:r w:rsidR="0042319C">
        <w:t xml:space="preserve">. The </w:t>
      </w:r>
      <w:r w:rsidR="0042319C">
        <w:rPr>
          <w:b/>
        </w:rPr>
        <w:t>aggregation</w:t>
      </w:r>
      <w:r w:rsidR="0042319C">
        <w:t xml:space="preserve"> or </w:t>
      </w:r>
      <w:r w:rsidR="0042319C">
        <w:rPr>
          <w:b/>
        </w:rPr>
        <w:t>zonation effect</w:t>
      </w:r>
      <w:r w:rsidR="0042319C">
        <w:t xml:space="preserve"> must also be considered, which occurs due to variation in numerical results that can occur due to the grouping of smaller areas into larger units (e.g. enumeration areas into census tracts). If EAs were grouped into zones of similar size to census tracts, but in a different spatial arrangement, it is likely to produce different statistical results between the two groupings of data.</w:t>
      </w:r>
    </w:p>
    <w:p w14:paraId="33B24BDF" w14:textId="77777777" w:rsidR="00034C82" w:rsidRPr="00034C82" w:rsidRDefault="00034C82" w:rsidP="0055102A">
      <w:pPr>
        <w:jc w:val="both"/>
      </w:pPr>
      <w:r>
        <w:t xml:space="preserve">Problems related to the </w:t>
      </w:r>
      <w:r>
        <w:rPr>
          <w:b/>
        </w:rPr>
        <w:t>ecological fallacy</w:t>
      </w:r>
      <w:r>
        <w:t xml:space="preserve"> should also be considered. Users should be wary of interpreting results solely from aggregate statistics and making assumptions about the nature of individuals from data that relates to groups.</w:t>
      </w:r>
    </w:p>
    <w:p w14:paraId="5A15893F" w14:textId="77777777" w:rsidR="00A673B9" w:rsidRDefault="00A673B9" w:rsidP="0055102A">
      <w:pPr>
        <w:pStyle w:val="Heading2"/>
        <w:jc w:val="both"/>
      </w:pPr>
      <w:bookmarkStart w:id="713" w:name="_Toc524096385"/>
      <w:r>
        <w:t>2.3 Health and population database issues</w:t>
      </w:r>
      <w:bookmarkEnd w:id="713"/>
    </w:p>
    <w:p w14:paraId="073F0A8F" w14:textId="77777777" w:rsidR="00034C82" w:rsidRDefault="00F60226" w:rsidP="00F56C9B">
      <w:pPr>
        <w:jc w:val="both"/>
      </w:pPr>
      <w:r>
        <w:t>The appropriate sta</w:t>
      </w:r>
      <w:r w:rsidR="00034C82">
        <w:t>ti</w:t>
      </w:r>
      <w:r>
        <w:t>stical</w:t>
      </w:r>
      <w:r w:rsidR="00034C82">
        <w:t xml:space="preserve"> techniques and </w:t>
      </w:r>
      <w:r>
        <w:t>tools are available to calculate and map small area risks, but meaningful results can only be achieved if the underlying health and population data are accurate and complete. Local variations in ascertainment of health data, changes in health event recording over time (e.g. adoption of a new ICD revision), errors in the denominator (population) data (e.g. due to migration), or incomplete/inaccurate geocoding of either health or population data (e.g. greater positional errors for rural than for urban addresses) may introduce spurious temporal or spatial patterns in risk.</w:t>
      </w:r>
    </w:p>
    <w:p w14:paraId="1884CD2B" w14:textId="77777777" w:rsidR="00F60226" w:rsidRPr="00034C82" w:rsidRDefault="00F60226" w:rsidP="00F56C9B">
      <w:pPr>
        <w:jc w:val="both"/>
      </w:pPr>
      <w:r>
        <w:t>Any underlying data problems are not corrected merely by running the analysis through the RIF. It is vital that any data quality issues are known about, dealt with where possible, and where issues remain, that these are considered fully when interpreting the results.</w:t>
      </w:r>
    </w:p>
    <w:p w14:paraId="39BFAD75" w14:textId="77777777" w:rsidR="00A673B9" w:rsidRDefault="00A673B9" w:rsidP="0055102A">
      <w:pPr>
        <w:pStyle w:val="Heading2"/>
        <w:jc w:val="both"/>
      </w:pPr>
      <w:bookmarkStart w:id="714" w:name="_Toc524096386"/>
      <w:commentRangeStart w:id="715"/>
      <w:r>
        <w:t>2.4 Exposure data</w:t>
      </w:r>
      <w:commentRangeEnd w:id="715"/>
      <w:r w:rsidR="009A528F">
        <w:rPr>
          <w:rStyle w:val="CommentReference"/>
          <w:rFonts w:asciiTheme="minorHAnsi" w:eastAsiaTheme="minorHAnsi" w:hAnsiTheme="minorHAnsi" w:cstheme="minorBidi"/>
          <w:b w:val="0"/>
          <w:bCs w:val="0"/>
          <w:color w:val="auto"/>
        </w:rPr>
        <w:commentReference w:id="715"/>
      </w:r>
      <w:bookmarkEnd w:id="714"/>
    </w:p>
    <w:p w14:paraId="096E3C3F" w14:textId="77777777" w:rsidR="00A673B9" w:rsidRDefault="00A673B9" w:rsidP="00BA0511">
      <w:pPr>
        <w:pStyle w:val="Heading2"/>
        <w:jc w:val="both"/>
      </w:pPr>
      <w:bookmarkStart w:id="716" w:name="_Toc524096387"/>
      <w:r>
        <w:t>2.5 Statistics</w:t>
      </w:r>
      <w:bookmarkEnd w:id="716"/>
    </w:p>
    <w:p w14:paraId="6509EF16" w14:textId="77777777" w:rsidR="00BA0511" w:rsidRDefault="00BA0511" w:rsidP="00BA0511">
      <w:pPr>
        <w:jc w:val="both"/>
      </w:pPr>
      <w:r>
        <w:t xml:space="preserve">One problem associated with investigating health risks in small areas is that small populations have a small number of expected and observed events, which can lead to unstable risk estimates. This can result in misleading risk maps, especially if the area with the smallest populations are quite large (rural areas for instance), as these areas with the least stable risk estimates can dominate a map. In an attempt to overcome this problem and aid interpretation of the disease mapping output, the RIF can perform both empirical and full Bayesian smoothing of the raw, relative risks to account for sampling variability in the observed data. These methods can allow more meaningful risks to be calculated at the small area level; however these statistical techniques need to be applied with due consideration and caution. While raw risks can produce noisy maps that are difficult to interpret, over-smoothed maps may produce a </w:t>
      </w:r>
      <w:r>
        <w:lastRenderedPageBreak/>
        <w:t xml:space="preserve">homogenous risk surface. Obviously there is a </w:t>
      </w:r>
      <w:r w:rsidR="004E7538">
        <w:t>trade-off</w:t>
      </w:r>
      <w:r>
        <w:t xml:space="preserve"> between high sensitivity (where true high risk areas can be identified), and high specificity (where areas of no excess risk are correctly identified) (Richardson et al., 2004).</w:t>
      </w:r>
    </w:p>
    <w:p w14:paraId="492613A8" w14:textId="77777777" w:rsidR="002D407C" w:rsidRDefault="00BA0511" w:rsidP="00BA0511">
      <w:pPr>
        <w:jc w:val="both"/>
      </w:pPr>
      <w:r>
        <w:t>The RIF calculates standardised mortality (or incidence/morbidity) ratios (SMRs), however thse measures are not directly comparable between different exposure groups as they are not based on the same standard population (i.e. the age, gender and socio-economic make up between the populations being compared</w:t>
      </w:r>
      <w:r w:rsidR="002D407C">
        <w:t xml:space="preserve"> are not exactly the same). This should only result in misleading comparisons where the population structure is significantly different between the groups being compared (Goldman and Brender, 2000). An alternative to using indirectly standardised measures would be to use directly standardised rates and assess comparative mortality figures (CMFs) (or incidence/admissions figures) (Julious et al., 2001). The use of CMFs is advised for studies in which there are substantial numbers of cases in each study area or exposure category; however at the small geographical level, the number of cases is usually so few that directly </w:t>
      </w:r>
      <w:r w:rsidR="00D20D17">
        <w:t>standardised rates</w:t>
      </w:r>
      <w:r w:rsidR="002D407C">
        <w:t xml:space="preserve"> are unstable and the imprecision of this measure makes comparisons very difficult. In such situations it is appropriate to use SMRs instead of CMFs, provided the stratum specific death rate for each exposure class are proportional to the standard population rates, and bearing in mind that the rates in each exposure group may not be directly comparable with each other (Jarup and Best, 2003).</w:t>
      </w:r>
      <w:r w:rsidR="00D20D17">
        <w:t xml:space="preserve"> Given that the it is intended for use at smaller geographical levels, the RIF uses indirect standardisation to calculate SMRs and does not currently perform direct standardisation.</w:t>
      </w:r>
      <w:r w:rsidR="00D20D17" w:rsidRPr="00BA0511">
        <w:t xml:space="preserve"> </w:t>
      </w:r>
      <w:r w:rsidR="00D20D17">
        <w:rPr>
          <w:rStyle w:val="CommentReference"/>
        </w:rPr>
        <w:commentReference w:id="717"/>
      </w:r>
    </w:p>
    <w:p w14:paraId="54CCE6C0" w14:textId="77777777" w:rsidR="00D20D17" w:rsidRDefault="00D20D17" w:rsidP="00BA0511">
      <w:pPr>
        <w:jc w:val="both"/>
      </w:pPr>
      <w:r>
        <w:t>Currently the RIF does not perform any type of temporal analysis. If users are interested in time trends in rates or relative risks, they might use the RIF to explore trends by running several annual (or other time length) periods and then plotting the rates/risks obtained. This would be in spirit similar to moving average analysis. Although this could be valid for explorative purposes, users should be aware that it is not a proper moving average analysis, and therefore it lacks their properties, hence results should be interpreted carefully.</w:t>
      </w:r>
    </w:p>
    <w:p w14:paraId="53BD41F8" w14:textId="77777777" w:rsidR="004E7538" w:rsidRPr="00BA0511" w:rsidRDefault="004E7538" w:rsidP="00BA0511">
      <w:pPr>
        <w:jc w:val="both"/>
      </w:pPr>
      <w:r>
        <w:t>A full description of the statistical methods performed by the RIF is given in appendix A.</w:t>
      </w:r>
    </w:p>
    <w:p w14:paraId="1E98A85A" w14:textId="77777777" w:rsidR="00A673B9" w:rsidRDefault="00A673B9" w:rsidP="008D7ED8">
      <w:pPr>
        <w:pStyle w:val="Heading2"/>
        <w:jc w:val="both"/>
      </w:pPr>
      <w:bookmarkStart w:id="718" w:name="_Toc524096388"/>
      <w:r>
        <w:t>2.6 Interpretation and Limitations</w:t>
      </w:r>
      <w:bookmarkEnd w:id="718"/>
    </w:p>
    <w:p w14:paraId="617F55B1" w14:textId="77777777" w:rsidR="008D7ED8" w:rsidRDefault="009A528F" w:rsidP="008D7ED8">
      <w:pPr>
        <w:jc w:val="both"/>
      </w:pPr>
      <w:r>
        <w:t xml:space="preserve">Crucial to effective communication of spatial information is the use of suitable mapping techniques that convey results objectively. Effective mapping requires both an understanding of the mapped phenomena as well as the mechanisms to present the data appropriately. This is particularly true for maps that display data related to epidemiological risk in order to avoid misinterpretation or to over- or under-emphasise particular </w:t>
      </w:r>
      <w:r w:rsidR="008D7ED8">
        <w:t>results. The map displays in the RIF can be configured with a wide range of base maps available. Additionally; it may be preferable for the user to export the data in order to import it into a GIS system with greater data symbolisation capabilities.</w:t>
      </w:r>
    </w:p>
    <w:p w14:paraId="6D074EB3" w14:textId="77777777" w:rsidR="008D7ED8" w:rsidRDefault="008D7ED8" w:rsidP="008D7ED8">
      <w:pPr>
        <w:jc w:val="both"/>
      </w:pPr>
      <w:r>
        <w:t xml:space="preserve">The main advantages of undertaking spatial epidemiology at the small rather than large area level is increased interpretability – small-area studies are less susceptible to ecological bias created by within-area heterogeneity; they also allow local effects (such </w:t>
      </w:r>
      <w:r w:rsidR="005A7FF7">
        <w:t>as impacts of point sources of pollution) to be investigated (Elliot and Wartenberg, 2004). While analysis at the small area can help reduce components of ecological bias, unless the analysis is carried out at the individual level it is impossible to rule out this bias entirely. Factors associated with disease in individuals (Morgenstern, 1998), and while the RIF can help assess whether a reported cluster is statistically significant or can demonstrate spatial trends in disease risk, the RIF cannot infer a causal relationship between an environmental factor and a disease. If cause for concern around a particular site is confirmed, data should be checked and validated (for completeness, diagnostic accuracy, etc.). Replication around other or multiple sites with similar discharges (if they can be found) can be carried out or indeed etiologic studies at the individual level can be designed and carried out.</w:t>
      </w:r>
    </w:p>
    <w:p w14:paraId="4C631C57" w14:textId="77777777" w:rsidR="005A7FF7" w:rsidRDefault="005A7FF7" w:rsidP="008D7ED8">
      <w:pPr>
        <w:jc w:val="both"/>
      </w:pPr>
      <w:r>
        <w:t>It should always be remembered that the RIF-type studies are subject to the limitations outlined above, and the user should therefore always consider what impact inconsistent geography, health and population data, exposure misclassification, ecological bias, and so on, will have on the study output. The RIF output therefore needs to be interpreted with caution and with expert local knowledge.</w:t>
      </w:r>
    </w:p>
    <w:p w14:paraId="1143246D" w14:textId="77777777" w:rsidR="009A528F" w:rsidRPr="009A528F" w:rsidRDefault="009A528F" w:rsidP="008D7ED8">
      <w:pPr>
        <w:jc w:val="both"/>
      </w:pPr>
      <w:r>
        <w:t xml:space="preserve"> </w:t>
      </w:r>
    </w:p>
    <w:p w14:paraId="57D935E0" w14:textId="77777777" w:rsidR="00A673B9" w:rsidRDefault="00A673B9" w:rsidP="008D7ED8">
      <w:pPr>
        <w:pStyle w:val="Heading2"/>
        <w:jc w:val="both"/>
      </w:pPr>
      <w:bookmarkStart w:id="719" w:name="_Toc524096389"/>
      <w:r>
        <w:lastRenderedPageBreak/>
        <w:t>2.7 References</w:t>
      </w:r>
      <w:bookmarkEnd w:id="719"/>
    </w:p>
    <w:p w14:paraId="42F4A8C4" w14:textId="77777777" w:rsidR="006D1163" w:rsidRDefault="006D1163" w:rsidP="00F56C9B">
      <w:pPr>
        <w:ind w:left="284" w:hanging="284"/>
        <w:jc w:val="both"/>
      </w:pPr>
      <w:r>
        <w:t>Elliot P and Wartenberg D. 2004 Spatial epidemiology: current approaches and future challenges. Environmental Health Perspectives 112(9):998-1006.</w:t>
      </w:r>
    </w:p>
    <w:p w14:paraId="3EFB519A" w14:textId="77777777" w:rsidR="00F56C9B" w:rsidRDefault="00F56C9B" w:rsidP="00F56C9B">
      <w:pPr>
        <w:ind w:left="284" w:hanging="284"/>
        <w:jc w:val="both"/>
      </w:pPr>
      <w:r>
        <w:t>Goldman DA &amp; Brender JD. 2000. Are standardized mortaility ratios valid for public health data analysis? Statistics in Medicine 19(8):1081-1088.</w:t>
      </w:r>
    </w:p>
    <w:p w14:paraId="4A765816" w14:textId="77777777" w:rsidR="006D1163" w:rsidRDefault="006D1163" w:rsidP="00F56C9B">
      <w:pPr>
        <w:ind w:left="284" w:hanging="284"/>
        <w:jc w:val="both"/>
      </w:pPr>
      <w:r>
        <w:t>Jarup L &amp; Best N. 2003. Editorial comment on Geographical differences in cancer incidence in the Belgian Province of Limburg by Bruntinx and colleagues. European Journal of Cancer 39(14): 1973-1975.</w:t>
      </w:r>
    </w:p>
    <w:p w14:paraId="391E2759" w14:textId="77777777" w:rsidR="00F56C9B" w:rsidRDefault="00F56C9B" w:rsidP="00F56C9B">
      <w:pPr>
        <w:ind w:left="284" w:hanging="284"/>
        <w:jc w:val="both"/>
      </w:pPr>
      <w:r>
        <w:t>Julious SA, Nicholl J &amp; George S. 2001. Why do we continue to use standardized mortality ratios for small area comparisons? Journal of Public Health Medicine</w:t>
      </w:r>
      <w:r w:rsidR="006D1163">
        <w:t xml:space="preserve"> 23(10):40-46.</w:t>
      </w:r>
    </w:p>
    <w:p w14:paraId="54D855A0" w14:textId="77777777" w:rsidR="00F56C9B" w:rsidRDefault="00F56C9B" w:rsidP="00F56C9B">
      <w:pPr>
        <w:ind w:left="284" w:hanging="284"/>
        <w:jc w:val="both"/>
      </w:pPr>
      <w:r>
        <w:t>Openshaw S. 1984. The Modifiable Areal Unit Problem, CATMOG, Concepts and Techniques in Modern Geography, No 38, Norwich, GeoAbstracts.</w:t>
      </w:r>
    </w:p>
    <w:p w14:paraId="0A59C23B" w14:textId="77777777" w:rsidR="006D1163" w:rsidRDefault="006D1163" w:rsidP="00F56C9B">
      <w:pPr>
        <w:ind w:left="284" w:hanging="284"/>
        <w:jc w:val="both"/>
      </w:pPr>
      <w:r>
        <w:t>Morgenstern H. 1998. Ecological Studies, in Modern Epidemiology, Second Edition, KJ Rothman &amp; S Greenland, eds, Lippincott Williams &amp; Wilkins, pp.459-480.</w:t>
      </w:r>
    </w:p>
    <w:p w14:paraId="307D0283" w14:textId="77777777" w:rsidR="00A673B9" w:rsidRDefault="00F56C9B" w:rsidP="00F56C9B">
      <w:pPr>
        <w:ind w:left="284" w:hanging="284"/>
        <w:jc w:val="both"/>
        <w:rPr>
          <w:rFonts w:asciiTheme="majorHAnsi" w:eastAsiaTheme="majorEastAsia" w:hAnsiTheme="majorHAnsi" w:cstheme="majorBidi"/>
          <w:color w:val="4F81BD" w:themeColor="accent1"/>
          <w:sz w:val="26"/>
          <w:szCs w:val="26"/>
        </w:rPr>
      </w:pPr>
      <w:r>
        <w:t>Richardson S, Thompson A, Best N et al. 2004. Interpreting posterior relative risk estimates in disease-mapping studies. Environmental Health Perspectives 112(9):1016-1025.</w:t>
      </w:r>
      <w:r w:rsidR="00A673B9">
        <w:br w:type="page"/>
      </w:r>
    </w:p>
    <w:p w14:paraId="46D63474" w14:textId="77777777" w:rsidR="00A673B9" w:rsidRDefault="00A673B9" w:rsidP="00A673B9">
      <w:pPr>
        <w:pStyle w:val="Heading1"/>
      </w:pPr>
      <w:bookmarkStart w:id="720" w:name="_Toc524096390"/>
      <w:r>
        <w:lastRenderedPageBreak/>
        <w:t>3. Starting up</w:t>
      </w:r>
      <w:bookmarkEnd w:id="720"/>
    </w:p>
    <w:p w14:paraId="22A73051" w14:textId="77777777" w:rsidR="00B16DDB" w:rsidRDefault="006B0B52" w:rsidP="00B16DDB">
      <w:pPr>
        <w:pStyle w:val="Heading2"/>
      </w:pPr>
      <w:bookmarkStart w:id="721" w:name="_Toc524096391"/>
      <w:r>
        <w:t>3.1</w:t>
      </w:r>
      <w:r w:rsidR="00B16DDB">
        <w:t xml:space="preserve"> Test data</w:t>
      </w:r>
      <w:bookmarkEnd w:id="721"/>
    </w:p>
    <w:p w14:paraId="02F555AB" w14:textId="77777777" w:rsidR="00B16DDB" w:rsidRDefault="00B16DDB" w:rsidP="00B16DDB">
      <w:r>
        <w:t>Before using your own data, we recommend using the sample health, population and geography data sets provided with the RIF software. These data give an idea of how the RIF works and help indicate what format data need to be in before they can be used in the RIF. The test data are automatically installed with RIF software, and in this version of the RIF/manual these data relate to a fictitious area known as Sahsuland.</w:t>
      </w:r>
    </w:p>
    <w:p w14:paraId="18E4241E" w14:textId="77777777" w:rsidR="00B16DDB" w:rsidRDefault="00B16DDB" w:rsidP="00B16DDB">
      <w:r>
        <w:rPr>
          <w:b/>
        </w:rPr>
        <w:t xml:space="preserve">NOTE: </w:t>
      </w:r>
      <w:r>
        <w:t>all these datasets are fictitious and may not reflect patterns observed in reality.</w:t>
      </w:r>
    </w:p>
    <w:p w14:paraId="034A3FB6" w14:textId="77777777" w:rsidR="00B16DDB" w:rsidRDefault="00B16DDB" w:rsidP="00B16DDB">
      <w:r>
        <w:t>The data consist of:</w:t>
      </w:r>
    </w:p>
    <w:p w14:paraId="527AE50F" w14:textId="77777777" w:rsidR="00DB0FEE" w:rsidRDefault="00B16DDB" w:rsidP="00B16DDB">
      <w:pPr>
        <w:pStyle w:val="ListParagraph"/>
        <w:numPr>
          <w:ilvl w:val="0"/>
          <w:numId w:val="2"/>
        </w:numPr>
      </w:pPr>
      <w:r>
        <w:t>Population data (by five year age group by gender</w:t>
      </w:r>
      <w:r w:rsidR="00DB0FEE">
        <w:rPr>
          <w:rStyle w:val="FootnoteReference"/>
        </w:rPr>
        <w:footnoteReference w:id="1"/>
      </w:r>
      <w:r w:rsidR="00DB0FEE">
        <w:t>), for the period 1989-1996.</w:t>
      </w:r>
    </w:p>
    <w:p w14:paraId="4FB25647" w14:textId="77777777" w:rsidR="00DB0FEE" w:rsidRDefault="00DB0FEE" w:rsidP="00B16DDB">
      <w:pPr>
        <w:pStyle w:val="ListParagraph"/>
        <w:numPr>
          <w:ilvl w:val="0"/>
          <w:numId w:val="2"/>
        </w:numPr>
      </w:pPr>
      <w:r>
        <w:t>Cancer incidence data for the period 1989-1996.</w:t>
      </w:r>
    </w:p>
    <w:p w14:paraId="07A4CCDF" w14:textId="77777777" w:rsidR="00B16DDB" w:rsidRPr="00B16DDB" w:rsidRDefault="00DB0FEE" w:rsidP="00B16DDB">
      <w:pPr>
        <w:pStyle w:val="ListParagraph"/>
        <w:numPr>
          <w:ilvl w:val="0"/>
          <w:numId w:val="2"/>
        </w:numPr>
      </w:pPr>
      <w:r>
        <w:t>Covariate data</w:t>
      </w:r>
      <w:r>
        <w:rPr>
          <w:rStyle w:val="FootnoteReference"/>
        </w:rPr>
        <w:footnoteReference w:id="2"/>
      </w:r>
      <w:r>
        <w:t xml:space="preserve"> </w:t>
      </w:r>
      <w:r w:rsidR="00B16DDB">
        <w:t xml:space="preserve">on </w:t>
      </w:r>
      <w:commentRangeStart w:id="722"/>
      <w:r w:rsidR="00B16DDB">
        <w:t>socio-economic status, ethnicity, and proximity to Toxic Release Inventory (TRI) sites.</w:t>
      </w:r>
      <w:commentRangeEnd w:id="722"/>
      <w:r w:rsidR="00AC0029">
        <w:rPr>
          <w:rStyle w:val="CommentReference"/>
        </w:rPr>
        <w:commentReference w:id="722"/>
      </w:r>
    </w:p>
    <w:p w14:paraId="585429C7" w14:textId="77777777" w:rsidR="00757635" w:rsidRDefault="0018222A" w:rsidP="00757635">
      <w:r>
        <w:t>The example dataset ‘Sahsuland’, supplied with the RIF software, can be used to test the software setup and as a template for database construction.</w:t>
      </w:r>
    </w:p>
    <w:p w14:paraId="2FD39BEC" w14:textId="77777777" w:rsidR="0018222A" w:rsidRDefault="0018222A" w:rsidP="00757635"/>
    <w:p w14:paraId="64118466" w14:textId="77777777" w:rsidR="0018222A" w:rsidRDefault="0018222A" w:rsidP="00757635">
      <w:r>
        <w:t>Sahsuland is approximately 32,869 km</w:t>
      </w:r>
      <w:r w:rsidRPr="0018222A">
        <w:rPr>
          <w:vertAlign w:val="superscript"/>
        </w:rPr>
        <w:t>2</w:t>
      </w:r>
      <w:r>
        <w:t xml:space="preserve">. The area of Sahsuland (Figure 1) uses for different hierarchical enumeration areas or </w:t>
      </w:r>
      <w:r>
        <w:rPr>
          <w:i/>
        </w:rPr>
        <w:t>levels of geography</w:t>
      </w:r>
      <w:r>
        <w:t xml:space="preserve">. Each area can be identified by a unique ID value. This also follows a </w:t>
      </w:r>
      <w:r w:rsidR="00F56C9B">
        <w:t>hierarchical</w:t>
      </w:r>
      <w:r>
        <w:t xml:space="preserve"> form, so that LEVEL2 areas are unique by LEVEL1 area, LEVEL3 areas are unique by LEVEL 2m and so on. A unique</w:t>
      </w:r>
      <w:r w:rsidR="00CA1530">
        <w:t xml:space="preserve"> ID at the highest resolution of level 4 is a combination of the level 1 ID, the level 2 ID and the level 3 ID, and follows the system used by many countries for their census data (e.g. FIPS in the USA, Output areas in the UK – see Table1).</w:t>
      </w:r>
    </w:p>
    <w:p w14:paraId="0F112AD4" w14:textId="77777777" w:rsidR="00CA1530" w:rsidRDefault="00CA1530" w:rsidP="00757635">
      <w:r>
        <w:t>Table 1. The census areas in Sahsuland</w:t>
      </w:r>
    </w:p>
    <w:tbl>
      <w:tblPr>
        <w:tblStyle w:val="TableGrid"/>
        <w:tblW w:w="0" w:type="auto"/>
        <w:tblLook w:val="04A0" w:firstRow="1" w:lastRow="0" w:firstColumn="1" w:lastColumn="0" w:noHBand="0" w:noVBand="1"/>
      </w:tblPr>
      <w:tblGrid>
        <w:gridCol w:w="2310"/>
        <w:gridCol w:w="2310"/>
        <w:gridCol w:w="2311"/>
        <w:gridCol w:w="2311"/>
      </w:tblGrid>
      <w:tr w:rsidR="00CA1530" w14:paraId="6B2B9E97" w14:textId="77777777" w:rsidTr="00BA0511">
        <w:tc>
          <w:tcPr>
            <w:tcW w:w="9242" w:type="dxa"/>
            <w:gridSpan w:val="4"/>
          </w:tcPr>
          <w:p w14:paraId="20A4BE77" w14:textId="77777777" w:rsidR="00CA1530" w:rsidRPr="00CA1530" w:rsidRDefault="00CA1530" w:rsidP="00CA1530">
            <w:pPr>
              <w:jc w:val="center"/>
              <w:rPr>
                <w:b/>
              </w:rPr>
            </w:pPr>
            <w:r>
              <w:rPr>
                <w:b/>
              </w:rPr>
              <w:t>Administrative area</w:t>
            </w:r>
          </w:p>
        </w:tc>
      </w:tr>
      <w:tr w:rsidR="00CA1530" w:rsidRPr="00CA1530" w14:paraId="00CFC6E3" w14:textId="77777777" w:rsidTr="00CA1530">
        <w:tc>
          <w:tcPr>
            <w:tcW w:w="2310" w:type="dxa"/>
          </w:tcPr>
          <w:p w14:paraId="036FEC03" w14:textId="77777777" w:rsidR="00CA1530" w:rsidRPr="00CA1530" w:rsidRDefault="00CA1530" w:rsidP="00757635">
            <w:pPr>
              <w:rPr>
                <w:b/>
              </w:rPr>
            </w:pPr>
            <w:r w:rsidRPr="00CA1530">
              <w:rPr>
                <w:b/>
              </w:rPr>
              <w:t>Sahsuland</w:t>
            </w:r>
          </w:p>
        </w:tc>
        <w:tc>
          <w:tcPr>
            <w:tcW w:w="2310" w:type="dxa"/>
          </w:tcPr>
          <w:p w14:paraId="77BDEAF4" w14:textId="77777777" w:rsidR="00CA1530" w:rsidRPr="00CA1530" w:rsidRDefault="00CA1530" w:rsidP="00757635">
            <w:pPr>
              <w:rPr>
                <w:b/>
              </w:rPr>
            </w:pPr>
            <w:r>
              <w:rPr>
                <w:b/>
              </w:rPr>
              <w:t>USA</w:t>
            </w:r>
          </w:p>
        </w:tc>
        <w:tc>
          <w:tcPr>
            <w:tcW w:w="2311" w:type="dxa"/>
          </w:tcPr>
          <w:p w14:paraId="4BEB97DD" w14:textId="77777777" w:rsidR="00CA1530" w:rsidRPr="00CA1530" w:rsidRDefault="00CA1530" w:rsidP="00757635">
            <w:pPr>
              <w:rPr>
                <w:b/>
              </w:rPr>
            </w:pPr>
            <w:r w:rsidRPr="00CA1530">
              <w:rPr>
                <w:b/>
              </w:rPr>
              <w:t xml:space="preserve">UK </w:t>
            </w:r>
          </w:p>
        </w:tc>
        <w:tc>
          <w:tcPr>
            <w:tcW w:w="2311" w:type="dxa"/>
          </w:tcPr>
          <w:p w14:paraId="282DD1A1" w14:textId="77777777" w:rsidR="00CA1530" w:rsidRPr="00CA1530" w:rsidRDefault="00CA1530" w:rsidP="00757635">
            <w:pPr>
              <w:rPr>
                <w:b/>
              </w:rPr>
            </w:pPr>
            <w:r w:rsidRPr="00CA1530">
              <w:rPr>
                <w:b/>
              </w:rPr>
              <w:t>Canada</w:t>
            </w:r>
          </w:p>
        </w:tc>
      </w:tr>
      <w:tr w:rsidR="00CA1530" w14:paraId="4DECEC8D" w14:textId="77777777" w:rsidTr="00CA1530">
        <w:tc>
          <w:tcPr>
            <w:tcW w:w="2310" w:type="dxa"/>
          </w:tcPr>
          <w:p w14:paraId="3E0DAB30" w14:textId="77777777" w:rsidR="00CA1530" w:rsidRDefault="00CA1530" w:rsidP="00757635">
            <w:r>
              <w:t>Level 1</w:t>
            </w:r>
          </w:p>
        </w:tc>
        <w:tc>
          <w:tcPr>
            <w:tcW w:w="2310" w:type="dxa"/>
          </w:tcPr>
          <w:p w14:paraId="2D6D172C" w14:textId="77777777" w:rsidR="00CA1530" w:rsidRDefault="00CA1530" w:rsidP="00757635">
            <w:r>
              <w:t>State</w:t>
            </w:r>
          </w:p>
        </w:tc>
        <w:tc>
          <w:tcPr>
            <w:tcW w:w="2311" w:type="dxa"/>
          </w:tcPr>
          <w:p w14:paraId="4D1EC3E8" w14:textId="77777777" w:rsidR="00CA1530" w:rsidRDefault="00CA1530" w:rsidP="00757635">
            <w:r>
              <w:t>District</w:t>
            </w:r>
          </w:p>
        </w:tc>
        <w:tc>
          <w:tcPr>
            <w:tcW w:w="2311" w:type="dxa"/>
          </w:tcPr>
          <w:p w14:paraId="304E7BB7" w14:textId="77777777" w:rsidR="00CA1530" w:rsidRDefault="00CA1530" w:rsidP="00757635">
            <w:r>
              <w:t>Province (PR)</w:t>
            </w:r>
          </w:p>
        </w:tc>
      </w:tr>
      <w:tr w:rsidR="00CA1530" w14:paraId="7EE2B5DD" w14:textId="77777777" w:rsidTr="00CA1530">
        <w:tc>
          <w:tcPr>
            <w:tcW w:w="2310" w:type="dxa"/>
          </w:tcPr>
          <w:p w14:paraId="153BCB98" w14:textId="77777777" w:rsidR="00CA1530" w:rsidRDefault="00CA1530" w:rsidP="00757635">
            <w:r>
              <w:t>Level 2</w:t>
            </w:r>
          </w:p>
        </w:tc>
        <w:tc>
          <w:tcPr>
            <w:tcW w:w="2310" w:type="dxa"/>
          </w:tcPr>
          <w:p w14:paraId="31FE4F0D" w14:textId="77777777" w:rsidR="00CA1530" w:rsidRDefault="00CA1530" w:rsidP="00757635">
            <w:r>
              <w:t>County</w:t>
            </w:r>
          </w:p>
        </w:tc>
        <w:tc>
          <w:tcPr>
            <w:tcW w:w="2311" w:type="dxa"/>
          </w:tcPr>
          <w:p w14:paraId="042B6E7B" w14:textId="77777777" w:rsidR="00CA1530" w:rsidRDefault="00CA1530" w:rsidP="00757635">
            <w:r>
              <w:t>Standard table Wards (ST Wards)</w:t>
            </w:r>
          </w:p>
        </w:tc>
        <w:tc>
          <w:tcPr>
            <w:tcW w:w="2311" w:type="dxa"/>
          </w:tcPr>
          <w:p w14:paraId="113A2679" w14:textId="77777777" w:rsidR="00CA1530" w:rsidRDefault="00CA1530" w:rsidP="00757635">
            <w:r>
              <w:t>Census Division (CD)</w:t>
            </w:r>
          </w:p>
        </w:tc>
      </w:tr>
      <w:tr w:rsidR="00CA1530" w14:paraId="1BE911D4" w14:textId="77777777" w:rsidTr="00CA1530">
        <w:tc>
          <w:tcPr>
            <w:tcW w:w="2310" w:type="dxa"/>
          </w:tcPr>
          <w:p w14:paraId="5A67CB2E" w14:textId="77777777" w:rsidR="00CA1530" w:rsidRDefault="00CA1530" w:rsidP="00757635">
            <w:r>
              <w:t>Level 3</w:t>
            </w:r>
          </w:p>
        </w:tc>
        <w:tc>
          <w:tcPr>
            <w:tcW w:w="2310" w:type="dxa"/>
          </w:tcPr>
          <w:p w14:paraId="5AEA9321" w14:textId="77777777" w:rsidR="00CA1530" w:rsidRDefault="00CA1530" w:rsidP="00757635">
            <w:r>
              <w:t>Tract</w:t>
            </w:r>
          </w:p>
        </w:tc>
        <w:tc>
          <w:tcPr>
            <w:tcW w:w="2311" w:type="dxa"/>
          </w:tcPr>
          <w:p w14:paraId="741B36A5" w14:textId="77777777" w:rsidR="00CA1530" w:rsidRDefault="00CA1530" w:rsidP="00757635">
            <w:r>
              <w:t>Super Output Areas (SOAs)</w:t>
            </w:r>
          </w:p>
        </w:tc>
        <w:tc>
          <w:tcPr>
            <w:tcW w:w="2311" w:type="dxa"/>
          </w:tcPr>
          <w:p w14:paraId="530C5A17" w14:textId="77777777" w:rsidR="00CA1530" w:rsidRDefault="00CA1530" w:rsidP="00757635">
            <w:r>
              <w:t>Census-subdivision (CSD)</w:t>
            </w:r>
          </w:p>
        </w:tc>
      </w:tr>
      <w:tr w:rsidR="00CA1530" w14:paraId="5F607AC8" w14:textId="77777777" w:rsidTr="00CA1530">
        <w:tc>
          <w:tcPr>
            <w:tcW w:w="2310" w:type="dxa"/>
          </w:tcPr>
          <w:p w14:paraId="575DB3F4" w14:textId="77777777" w:rsidR="00CA1530" w:rsidRDefault="00CA1530" w:rsidP="00757635">
            <w:r>
              <w:t>Level 4</w:t>
            </w:r>
          </w:p>
        </w:tc>
        <w:tc>
          <w:tcPr>
            <w:tcW w:w="2310" w:type="dxa"/>
          </w:tcPr>
          <w:p w14:paraId="40CD6B7C" w14:textId="77777777" w:rsidR="00CA1530" w:rsidRDefault="00CA1530" w:rsidP="00757635">
            <w:r>
              <w:t>Census Block Group</w:t>
            </w:r>
          </w:p>
        </w:tc>
        <w:tc>
          <w:tcPr>
            <w:tcW w:w="2311" w:type="dxa"/>
          </w:tcPr>
          <w:p w14:paraId="23A157B4" w14:textId="77777777" w:rsidR="00CA1530" w:rsidRDefault="00CA1530" w:rsidP="00757635">
            <w:r>
              <w:t>Census Output Areas (OAs)</w:t>
            </w:r>
          </w:p>
        </w:tc>
        <w:tc>
          <w:tcPr>
            <w:tcW w:w="2311" w:type="dxa"/>
          </w:tcPr>
          <w:p w14:paraId="7FAE5E31" w14:textId="77777777" w:rsidR="00CA1530" w:rsidRDefault="00CA1530" w:rsidP="00757635">
            <w:r>
              <w:t>Dissemination Area (DA)</w:t>
            </w:r>
          </w:p>
        </w:tc>
      </w:tr>
    </w:tbl>
    <w:p w14:paraId="13532399" w14:textId="77777777" w:rsidR="00CA1530" w:rsidRDefault="00CA1530" w:rsidP="00757635"/>
    <w:p w14:paraId="77896F5B" w14:textId="77777777" w:rsidR="00CA1530" w:rsidRDefault="00CA1530" w:rsidP="00757635">
      <w:r>
        <w:t xml:space="preserve">All level IDs are stored as text values with LEVEL1 </w:t>
      </w:r>
      <w:r w:rsidR="00483CBA">
        <w:t>areas using two characters, LEVEL2 use</w:t>
      </w:r>
      <w:r>
        <w:t xml:space="preserve"> 3 characters, which is joined with the LEVEL1 unique ID to make a LEVEL 2 unique ID of 2 and 3 characters separated by a dot. The Level 3 units use a 6 character value and the LEVEL4</w:t>
      </w:r>
      <w:r w:rsidR="00DB0FEE">
        <w:t xml:space="preserve"> is a single character. Again, unique IDs for each region are achieved by concatenating each lower resolution area such that the proceeding level falls within each separated by a single dot.</w:t>
      </w:r>
    </w:p>
    <w:p w14:paraId="6E8200E6" w14:textId="427FAF43" w:rsidR="00DB0FEE" w:rsidRDefault="00DB0FEE" w:rsidP="00757635">
      <w:r>
        <w:rPr>
          <w:b/>
        </w:rPr>
        <w:t>Note</w:t>
      </w:r>
      <w:r>
        <w:t xml:space="preserve">. The data formats described in this section refer to Sahsuland data only. These data formats are not a requirement by the RIF. Data requirements are covered in </w:t>
      </w:r>
      <w:del w:id="723" w:author="Peter Hambly" w:date="2018-09-07T11:45:00Z">
        <w:r w:rsidDel="00A72B49">
          <w:delText>section XXX</w:delText>
        </w:r>
      </w:del>
      <w:ins w:id="724" w:author="Peter Hambly" w:date="2018-09-07T11:45:00Z">
        <w:r w:rsidR="00A72B49">
          <w:t xml:space="preserve">the </w:t>
        </w:r>
        <w:r w:rsidR="00A72B49">
          <w:fldChar w:fldCharType="begin"/>
        </w:r>
        <w:r w:rsidR="00A72B49">
          <w:instrText>HYPERLINK "https://smallareahealthstatisticsunit.github.io/rapidInquiryFacility/rifDatabase/DataLoaderData/DataLoading"</w:instrText>
        </w:r>
        <w:r w:rsidR="00A72B49">
          <w:fldChar w:fldCharType="separate"/>
        </w:r>
        <w:r w:rsidR="00A72B49">
          <w:rPr>
            <w:rStyle w:val="Hyperlink"/>
          </w:rPr>
          <w:t>RIF Data Loading</w:t>
        </w:r>
        <w:r w:rsidR="00A72B49">
          <w:fldChar w:fldCharType="end"/>
        </w:r>
        <w:r w:rsidR="00A72B49">
          <w:t xml:space="preserve"> manual</w:t>
        </w:r>
      </w:ins>
      <w:r>
        <w:t>.</w:t>
      </w:r>
    </w:p>
    <w:p w14:paraId="0C6967BA" w14:textId="77777777" w:rsidR="00DB0FEE" w:rsidRDefault="00DB0FEE" w:rsidP="00757635">
      <w:r>
        <w:lastRenderedPageBreak/>
        <w:t xml:space="preserve">Screen shots and examples in this manual are based on </w:t>
      </w:r>
      <w:commentRangeStart w:id="725"/>
      <w:r>
        <w:t>this Sahsuland data.</w:t>
      </w:r>
      <w:commentRangeEnd w:id="725"/>
      <w:r>
        <w:rPr>
          <w:rStyle w:val="CommentReference"/>
        </w:rPr>
        <w:commentReference w:id="725"/>
      </w:r>
      <w:r w:rsidR="003B4F5C">
        <w:t xml:space="preserve"> Descriptive statistics of Sahsuland can be found in appendix B.</w:t>
      </w:r>
    </w:p>
    <w:p w14:paraId="42BCFAE6" w14:textId="77777777" w:rsidR="00DB0FEE" w:rsidRDefault="00DB0FEE" w:rsidP="00DB0FEE">
      <w:pPr>
        <w:pStyle w:val="Heading2"/>
      </w:pPr>
      <w:bookmarkStart w:id="726" w:name="_Toc524096392"/>
      <w:r>
        <w:t>3</w:t>
      </w:r>
      <w:r w:rsidR="006B0B52">
        <w:t>.2 Logging in</w:t>
      </w:r>
      <w:bookmarkEnd w:id="726"/>
    </w:p>
    <w:p w14:paraId="66F22976" w14:textId="77777777" w:rsidR="006B0B52" w:rsidRDefault="006B0B52" w:rsidP="006B0B52">
      <w:r>
        <w:t>Your RIF administrator should provide you with your user name, password and the correct URL to access the login page of your RIF installation. Type</w:t>
      </w:r>
      <w:r w:rsidR="00D96D28">
        <w:t xml:space="preserve"> the URL in the address bar of your web browser and log in using your username and password.</w:t>
      </w:r>
    </w:p>
    <w:p w14:paraId="732D80E3" w14:textId="77777777" w:rsidR="00D96D28" w:rsidRDefault="00D96D28" w:rsidP="00D96D28">
      <w:pPr>
        <w:jc w:val="center"/>
      </w:pPr>
      <w:r>
        <w:rPr>
          <w:noProof/>
          <w:lang w:eastAsia="en-GB"/>
        </w:rPr>
        <w:drawing>
          <wp:inline distT="0" distB="0" distL="0" distR="0" wp14:anchorId="1B0390C4" wp14:editId="72D56C1E">
            <wp:extent cx="5729605" cy="318833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9605" cy="3188335"/>
                    </a:xfrm>
                    <a:prstGeom prst="rect">
                      <a:avLst/>
                    </a:prstGeom>
                    <a:noFill/>
                    <a:ln>
                      <a:noFill/>
                    </a:ln>
                  </pic:spPr>
                </pic:pic>
              </a:graphicData>
            </a:graphic>
          </wp:inline>
        </w:drawing>
      </w:r>
    </w:p>
    <w:p w14:paraId="51FB2A1C" w14:textId="2B8B49BE" w:rsidR="00987313" w:rsidRDefault="00D96D28" w:rsidP="00D96D28">
      <w:pPr>
        <w:jc w:val="center"/>
      </w:pPr>
      <w:r>
        <w:t>Figure XXX. The RIF login screen.</w:t>
      </w:r>
    </w:p>
    <w:p w14:paraId="145C7077" w14:textId="77777777" w:rsidR="00987313" w:rsidRDefault="00987313" w:rsidP="00987313"/>
    <w:p w14:paraId="39533E1A" w14:textId="1FC04DBD" w:rsidR="00987313" w:rsidRDefault="00987313" w:rsidP="00987313">
      <w:pPr>
        <w:pStyle w:val="Heading2"/>
      </w:pPr>
      <w:bookmarkStart w:id="727" w:name="_Toc524096393"/>
      <w:r>
        <w:t>3.3 RIF mapping tools</w:t>
      </w:r>
      <w:bookmarkEnd w:id="727"/>
    </w:p>
    <w:p w14:paraId="24E27C1E" w14:textId="3D43063D" w:rsidR="00987313" w:rsidRDefault="00987313" w:rsidP="00987313">
      <w:r>
        <w:t>The RIF uses an internet browser based map viewer to display and select study areas and to visualise results. These maps work in the same way as conventional map containers (e.g. Google Maps), the main difference being they use open source map data.</w:t>
      </w:r>
    </w:p>
    <w:p w14:paraId="4F533105" w14:textId="76BC6FB0" w:rsidR="00987313" w:rsidRDefault="00987313" w:rsidP="00987313">
      <w:r>
        <w:t>The following controls are common to all RIF maps. Other tools are specific to certain RIF functionality and these will be dealt with in the relevant sections.</w:t>
      </w:r>
    </w:p>
    <w:p w14:paraId="3421F813" w14:textId="77777777" w:rsidR="00F22C77" w:rsidRDefault="00F22C77" w:rsidP="00987313"/>
    <w:p w14:paraId="1636BF81" w14:textId="77777777" w:rsidR="00F22C77" w:rsidRDefault="00F22C77" w:rsidP="00987313"/>
    <w:p w14:paraId="4D5D8018" w14:textId="77777777" w:rsidR="00F22C77" w:rsidRDefault="00F22C77" w:rsidP="00987313"/>
    <w:p w14:paraId="6FAEE253" w14:textId="2C4920BE" w:rsidR="00AD2229" w:rsidRDefault="00AD35F1" w:rsidP="00F22C77">
      <w:pPr>
        <w:spacing w:after="0"/>
      </w:pPr>
      <w:r w:rsidRPr="00F22C77">
        <w:rPr>
          <w:rFonts w:ascii="Arial" w:hAnsi="Arial" w:cs="Arial"/>
          <w:sz w:val="48"/>
          <w:szCs w:val="48"/>
        </w:rPr>
        <w:t>+</w:t>
      </w:r>
      <w:r w:rsidR="00F22C77">
        <w:rPr>
          <w:rFonts w:ascii="Arial" w:hAnsi="Arial" w:cs="Arial"/>
          <w:sz w:val="44"/>
          <w:szCs w:val="44"/>
        </w:rPr>
        <w:tab/>
      </w:r>
      <w:r w:rsidRPr="00AD35F1">
        <w:rPr>
          <w:b/>
        </w:rPr>
        <w:t>Zoom in:</w:t>
      </w:r>
      <w:r>
        <w:t xml:space="preserve"> Zoom map in.</w:t>
      </w:r>
    </w:p>
    <w:p w14:paraId="1879594F" w14:textId="2A95CDA4" w:rsidR="00F22C77" w:rsidRDefault="00F22C77" w:rsidP="00F22C77">
      <w:r w:rsidRPr="00F22C77">
        <w:rPr>
          <w:rFonts w:ascii="Arial" w:hAnsi="Arial" w:cs="Arial"/>
          <w:sz w:val="52"/>
          <w:szCs w:val="52"/>
        </w:rPr>
        <w:t>-</w:t>
      </w:r>
      <w:r>
        <w:rPr>
          <w:rFonts w:ascii="Arial" w:hAnsi="Arial" w:cs="Arial"/>
          <w:sz w:val="48"/>
          <w:szCs w:val="48"/>
        </w:rPr>
        <w:t xml:space="preserve"> </w:t>
      </w:r>
      <w:r>
        <w:rPr>
          <w:rFonts w:ascii="Arial" w:hAnsi="Arial" w:cs="Arial"/>
          <w:sz w:val="48"/>
          <w:szCs w:val="48"/>
        </w:rPr>
        <w:tab/>
      </w:r>
      <w:r w:rsidRPr="00AD35F1">
        <w:rPr>
          <w:b/>
        </w:rPr>
        <w:t>Zoom</w:t>
      </w:r>
      <w:r>
        <w:rPr>
          <w:b/>
        </w:rPr>
        <w:t xml:space="preserve"> out</w:t>
      </w:r>
      <w:r w:rsidRPr="00AD35F1">
        <w:rPr>
          <w:b/>
        </w:rPr>
        <w:t>:</w:t>
      </w:r>
      <w:r w:rsidR="009C652B">
        <w:t xml:space="preserve"> Zoom map out</w:t>
      </w:r>
      <w:r>
        <w:t>.</w:t>
      </w:r>
    </w:p>
    <w:p w14:paraId="42D8C94B" w14:textId="3A339ED1" w:rsidR="00D84F98" w:rsidRDefault="00D84F98" w:rsidP="00987313">
      <w:r>
        <w:rPr>
          <w:noProof/>
          <w:lang w:eastAsia="en-GB"/>
        </w:rPr>
        <w:drawing>
          <wp:inline distT="0" distB="0" distL="0" distR="0" wp14:anchorId="7BC077A1" wp14:editId="1058E6ED">
            <wp:extent cx="209550" cy="219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lyphicons-444-floppy-disk.png"/>
                    <pic:cNvPicPr/>
                  </pic:nvPicPr>
                  <pic:blipFill>
                    <a:blip r:embed="rId14">
                      <a:extLst>
                        <a:ext uri="{28A0092B-C50C-407E-A947-70E740481C1C}">
                          <a14:useLocalDpi xmlns:a14="http://schemas.microsoft.com/office/drawing/2010/main" val="0"/>
                        </a:ext>
                      </a:extLst>
                    </a:blip>
                    <a:stretch>
                      <a:fillRect/>
                    </a:stretch>
                  </pic:blipFill>
                  <pic:spPr>
                    <a:xfrm>
                      <a:off x="0" y="0"/>
                      <a:ext cx="209550" cy="219075"/>
                    </a:xfrm>
                    <a:prstGeom prst="rect">
                      <a:avLst/>
                    </a:prstGeom>
                  </pic:spPr>
                </pic:pic>
              </a:graphicData>
            </a:graphic>
          </wp:inline>
        </w:drawing>
      </w:r>
      <w:r>
        <w:t xml:space="preserve"> </w:t>
      </w:r>
      <w:r w:rsidR="00F22C77">
        <w:tab/>
      </w:r>
      <w:r w:rsidRPr="00D84F98">
        <w:rPr>
          <w:b/>
        </w:rPr>
        <w:t>Quick export map:</w:t>
      </w:r>
      <w:r>
        <w:t xml:space="preserve"> Save the current map in view as a png file.</w:t>
      </w:r>
    </w:p>
    <w:p w14:paraId="47385A23" w14:textId="6960828D" w:rsidR="00D84F98" w:rsidRDefault="00D84F98" w:rsidP="00987313">
      <w:r>
        <w:rPr>
          <w:noProof/>
          <w:lang w:eastAsia="en-GB"/>
        </w:rPr>
        <w:drawing>
          <wp:inline distT="0" distB="0" distL="0" distR="0" wp14:anchorId="7E5C3159" wp14:editId="302BC5EE">
            <wp:extent cx="228600" cy="228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lyphicons-487-fit-frame-to-image.png"/>
                    <pic:cNvPicPr/>
                  </pic:nvPicPr>
                  <pic:blipFill>
                    <a:blip r:embed="rId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F22C77">
        <w:tab/>
      </w:r>
      <w:r>
        <w:rPr>
          <w:b/>
        </w:rPr>
        <w:t xml:space="preserve">Zoom to selection: </w:t>
      </w:r>
      <w:r>
        <w:t xml:space="preserve">Zoom the map to the currently selected </w:t>
      </w:r>
      <w:r w:rsidR="006730C2">
        <w:t>districts</w:t>
      </w:r>
      <w:r>
        <w:t>(s).</w:t>
      </w:r>
    </w:p>
    <w:p w14:paraId="48AF6ACA" w14:textId="367D5821" w:rsidR="00D84F98" w:rsidRDefault="006730C2" w:rsidP="00987313">
      <w:r w:rsidRPr="006730C2">
        <w:rPr>
          <w:b/>
          <w:noProof/>
          <w:lang w:eastAsia="en-GB"/>
        </w:rPr>
        <w:lastRenderedPageBreak/>
        <w:drawing>
          <wp:inline distT="0" distB="0" distL="0" distR="0" wp14:anchorId="2D07DF69" wp14:editId="3BDD6BBD">
            <wp:extent cx="228600" cy="228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lyphicons-488-fit-image-to-frame.png"/>
                    <pic:cNvPicPr/>
                  </pic:nvPicPr>
                  <pic:blipFill>
                    <a:blip r:embed="rId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F22C77">
        <w:tab/>
      </w:r>
      <w:r>
        <w:rPr>
          <w:b/>
        </w:rPr>
        <w:t xml:space="preserve">Zoom to study extent: </w:t>
      </w:r>
      <w:r>
        <w:t>Zoom the map to fit all districts used in this RIF study.</w:t>
      </w:r>
    </w:p>
    <w:p w14:paraId="4EEBECE6" w14:textId="01AABBF7" w:rsidR="006730C2" w:rsidRDefault="006730C2" w:rsidP="00987313">
      <w:r>
        <w:rPr>
          <w:noProof/>
          <w:lang w:eastAsia="en-GB"/>
        </w:rPr>
        <w:drawing>
          <wp:inline distT="0" distB="0" distL="0" distR="0" wp14:anchorId="72CD4621" wp14:editId="0076B68F">
            <wp:extent cx="228600" cy="228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lyphicons-371-globe-af.png"/>
                    <pic:cNvPicPr/>
                  </pic:nvPicPr>
                  <pic:blipFill>
                    <a:blip r:embed="rId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F22C77">
        <w:tab/>
      </w:r>
      <w:r>
        <w:rPr>
          <w:b/>
        </w:rPr>
        <w:t xml:space="preserve">Zoom to full extent: </w:t>
      </w:r>
      <w:r>
        <w:t>Zoom the map to fit all districts in the current geography.</w:t>
      </w:r>
    </w:p>
    <w:p w14:paraId="4F699DFA" w14:textId="0DF99B45" w:rsidR="006730C2" w:rsidRDefault="006730C2" w:rsidP="00987313">
      <w:r>
        <w:rPr>
          <w:noProof/>
          <w:lang w:eastAsia="en-GB"/>
        </w:rPr>
        <w:drawing>
          <wp:inline distT="0" distB="0" distL="0" distR="0" wp14:anchorId="26F67E35" wp14:editId="192D1B7A">
            <wp:extent cx="209550" cy="228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lyphicons-551-erase.png"/>
                    <pic:cNvPicPr/>
                  </pic:nvPicPr>
                  <pic:blipFill>
                    <a:blip r:embed="rId18">
                      <a:extLst>
                        <a:ext uri="{28A0092B-C50C-407E-A947-70E740481C1C}">
                          <a14:useLocalDpi xmlns:a14="http://schemas.microsoft.com/office/drawing/2010/main" val="0"/>
                        </a:ext>
                      </a:extLst>
                    </a:blip>
                    <a:stretch>
                      <a:fillRect/>
                    </a:stretch>
                  </pic:blipFill>
                  <pic:spPr>
                    <a:xfrm>
                      <a:off x="0" y="0"/>
                      <a:ext cx="209550" cy="228600"/>
                    </a:xfrm>
                    <a:prstGeom prst="rect">
                      <a:avLst/>
                    </a:prstGeom>
                  </pic:spPr>
                </pic:pic>
              </a:graphicData>
            </a:graphic>
          </wp:inline>
        </w:drawing>
      </w:r>
      <w:r>
        <w:t xml:space="preserve"> </w:t>
      </w:r>
      <w:r w:rsidR="00F22C77">
        <w:tab/>
      </w:r>
      <w:r>
        <w:rPr>
          <w:b/>
        </w:rPr>
        <w:t xml:space="preserve">Clear selection: </w:t>
      </w:r>
      <w:r>
        <w:t>Deselect all currently selected districts.</w:t>
      </w:r>
    </w:p>
    <w:p w14:paraId="26496E03" w14:textId="3BC663CF" w:rsidR="00AD2229" w:rsidRDefault="00AD2229" w:rsidP="00987313">
      <w:r>
        <w:rPr>
          <w:noProof/>
          <w:lang w:eastAsia="en-GB"/>
        </w:rPr>
        <w:drawing>
          <wp:inline distT="0" distB="0" distL="0" distR="0" wp14:anchorId="462CD7F0" wp14:editId="0F82DD18">
            <wp:extent cx="238125" cy="184355"/>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lyphicons-53-eye-close.png"/>
                    <pic:cNvPicPr/>
                  </pic:nvPicPr>
                  <pic:blipFill>
                    <a:blip r:embed="rId19">
                      <a:extLst>
                        <a:ext uri="{28A0092B-C50C-407E-A947-70E740481C1C}">
                          <a14:useLocalDpi xmlns:a14="http://schemas.microsoft.com/office/drawing/2010/main" val="0"/>
                        </a:ext>
                      </a:extLst>
                    </a:blip>
                    <a:stretch>
                      <a:fillRect/>
                    </a:stretch>
                  </pic:blipFill>
                  <pic:spPr>
                    <a:xfrm>
                      <a:off x="0" y="0"/>
                      <a:ext cx="247319" cy="191473"/>
                    </a:xfrm>
                    <a:prstGeom prst="rect">
                      <a:avLst/>
                    </a:prstGeom>
                  </pic:spPr>
                </pic:pic>
              </a:graphicData>
            </a:graphic>
          </wp:inline>
        </w:drawing>
      </w:r>
      <w:r>
        <w:t xml:space="preserve"> </w:t>
      </w:r>
      <w:r w:rsidR="00F22C77">
        <w:tab/>
      </w:r>
      <w:r>
        <w:rPr>
          <w:b/>
        </w:rPr>
        <w:t xml:space="preserve">Transparency: </w:t>
      </w:r>
      <w:r>
        <w:t>Change the transparency (opacity) of the district layer being mapped</w:t>
      </w:r>
    </w:p>
    <w:p w14:paraId="47FED94D" w14:textId="44EFE074" w:rsidR="00AD2229" w:rsidRDefault="00AD2229" w:rsidP="00987313">
      <w:r>
        <w:rPr>
          <w:noProof/>
          <w:lang w:eastAsia="en-GB"/>
        </w:rPr>
        <w:drawing>
          <wp:inline distT="0" distB="0" distL="0" distR="0" wp14:anchorId="3062CD1A" wp14:editId="5C62C645">
            <wp:extent cx="209550" cy="17439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eosearch.png"/>
                    <pic:cNvPicPr/>
                  </pic:nvPicPr>
                  <pic:blipFill rotWithShape="1">
                    <a:blip r:embed="rId20" cstate="print">
                      <a:extLst>
                        <a:ext uri="{28A0092B-C50C-407E-A947-70E740481C1C}">
                          <a14:useLocalDpi xmlns:a14="http://schemas.microsoft.com/office/drawing/2010/main" val="0"/>
                        </a:ext>
                      </a:extLst>
                    </a:blip>
                    <a:srcRect l="15930" t="20062" r="7642" b="16329"/>
                    <a:stretch/>
                  </pic:blipFill>
                  <pic:spPr bwMode="auto">
                    <a:xfrm>
                      <a:off x="0" y="0"/>
                      <a:ext cx="217140" cy="180716"/>
                    </a:xfrm>
                    <a:prstGeom prst="rect">
                      <a:avLst/>
                    </a:prstGeom>
                    <a:ln>
                      <a:noFill/>
                    </a:ln>
                    <a:extLst>
                      <a:ext uri="{53640926-AAD7-44D8-BBD7-CCE9431645EC}">
                        <a14:shadowObscured xmlns:a14="http://schemas.microsoft.com/office/drawing/2010/main"/>
                      </a:ext>
                    </a:extLst>
                  </pic:spPr>
                </pic:pic>
              </a:graphicData>
            </a:graphic>
          </wp:inline>
        </w:drawing>
      </w:r>
      <w:r>
        <w:rPr>
          <w:b/>
        </w:rPr>
        <w:t xml:space="preserve">  </w:t>
      </w:r>
      <w:r w:rsidR="00F22C77">
        <w:rPr>
          <w:b/>
        </w:rPr>
        <w:tab/>
      </w:r>
      <w:r>
        <w:rPr>
          <w:b/>
        </w:rPr>
        <w:t xml:space="preserve">Enter address: </w:t>
      </w:r>
      <w:r>
        <w:t>Zoom the map to a place name, geographical feature etc.</w:t>
      </w:r>
    </w:p>
    <w:p w14:paraId="232D8EDA" w14:textId="41829D54" w:rsidR="00AD2229" w:rsidRDefault="00AD2229" w:rsidP="00987313">
      <w:pPr>
        <w:rPr>
          <w:noProof/>
          <w:lang w:eastAsia="en-GB"/>
        </w:rPr>
      </w:pPr>
      <w:r>
        <w:rPr>
          <w:noProof/>
          <w:lang w:eastAsia="en-GB"/>
        </w:rPr>
        <w:drawing>
          <wp:inline distT="0" distB="0" distL="0" distR="0" wp14:anchorId="1B523D70" wp14:editId="44AA933D">
            <wp:extent cx="264160" cy="255182"/>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ullscreen.png"/>
                    <pic:cNvPicPr/>
                  </pic:nvPicPr>
                  <pic:blipFill rotWithShape="1">
                    <a:blip r:embed="rId21">
                      <a:extLst>
                        <a:ext uri="{28A0092B-C50C-407E-A947-70E740481C1C}">
                          <a14:useLocalDpi xmlns:a14="http://schemas.microsoft.com/office/drawing/2010/main" val="0"/>
                        </a:ext>
                      </a:extLst>
                    </a:blip>
                    <a:srcRect b="51699"/>
                    <a:stretch/>
                  </pic:blipFill>
                  <pic:spPr bwMode="auto">
                    <a:xfrm>
                      <a:off x="0" y="0"/>
                      <a:ext cx="264183" cy="255204"/>
                    </a:xfrm>
                    <a:prstGeom prst="rect">
                      <a:avLst/>
                    </a:prstGeom>
                    <a:ln>
                      <a:noFill/>
                    </a:ln>
                    <a:extLst>
                      <a:ext uri="{53640926-AAD7-44D8-BBD7-CCE9431645EC}">
                        <a14:shadowObscured xmlns:a14="http://schemas.microsoft.com/office/drawing/2010/main"/>
                      </a:ext>
                    </a:extLst>
                  </pic:spPr>
                </pic:pic>
              </a:graphicData>
            </a:graphic>
          </wp:inline>
        </w:drawing>
      </w:r>
      <w:r w:rsidR="00F22C77">
        <w:rPr>
          <w:b/>
        </w:rPr>
        <w:tab/>
      </w:r>
      <w:r w:rsidR="008C011E">
        <w:rPr>
          <w:b/>
        </w:rPr>
        <w:t xml:space="preserve">Full screen: </w:t>
      </w:r>
      <w:r w:rsidR="008C011E">
        <w:t>Display the map in full screen mode (Esc to exit)</w:t>
      </w:r>
    </w:p>
    <w:p w14:paraId="1AC0198F" w14:textId="377362F3" w:rsidR="005A347C" w:rsidRDefault="007E1D78" w:rsidP="00AD35F1">
      <w:pPr>
        <w:rPr>
          <w:ins w:id="728" w:author="Peter Hambly" w:date="2018-09-07T11:45:00Z"/>
        </w:rPr>
      </w:pPr>
      <w:r>
        <w:rPr>
          <w:rFonts w:ascii="Arial" w:hAnsi="Arial" w:cs="Arial"/>
          <w:b/>
          <w:sz w:val="36"/>
          <w:szCs w:val="36"/>
        </w:rPr>
        <w:t xml:space="preserve"> </w:t>
      </w:r>
      <w:r w:rsidR="00AD35F1" w:rsidRPr="00AD35F1">
        <w:rPr>
          <w:rFonts w:ascii="Arial" w:hAnsi="Arial" w:cs="Arial"/>
          <w:b/>
          <w:sz w:val="36"/>
          <w:szCs w:val="36"/>
        </w:rPr>
        <w:t>?</w:t>
      </w:r>
      <w:r w:rsidR="00AD35F1">
        <w:t xml:space="preserve">    </w:t>
      </w:r>
      <w:r w:rsidR="00F22C77">
        <w:tab/>
      </w:r>
      <w:r w:rsidR="00AD35F1" w:rsidRPr="00AD35F1">
        <w:rPr>
          <w:b/>
        </w:rPr>
        <w:t>Attribution:</w:t>
      </w:r>
      <w:r w:rsidR="00AD35F1">
        <w:rPr>
          <w:b/>
        </w:rPr>
        <w:t xml:space="preserve"> </w:t>
      </w:r>
      <w:r w:rsidR="00AD35F1">
        <w:t>Attribution (source, copyrights) information for the map layers</w:t>
      </w:r>
    </w:p>
    <w:p w14:paraId="60A7D44D" w14:textId="79C9F26E" w:rsidR="00A72B49" w:rsidRPr="00AF3B28" w:rsidRDefault="00A72B49" w:rsidP="00AD35F1">
      <w:ins w:id="729" w:author="Peter Hambly" w:date="2018-09-07T11:46:00Z">
        <w:r>
          <w:rPr>
            <w:noProof/>
            <w:lang w:eastAsia="en-GB"/>
          </w:rPr>
          <w:drawing>
            <wp:inline distT="0" distB="0" distL="0" distR="0" wp14:anchorId="52A7C4F1" wp14:editId="00C7A9C6">
              <wp:extent cx="247650" cy="238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lyphicons-97-vector-path-polygon.png"/>
                      <pic:cNvPicPr/>
                    </pic:nvPicPr>
                    <pic:blipFill>
                      <a:blip r:embed="rId22">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47650" cy="238125"/>
                      </a:xfrm>
                      <a:prstGeom prst="rect">
                        <a:avLst/>
                      </a:prstGeom>
                    </pic:spPr>
                  </pic:pic>
                </a:graphicData>
              </a:graphic>
            </wp:inline>
          </w:drawing>
        </w:r>
        <w:r>
          <w:tab/>
        </w:r>
        <w:r w:rsidRPr="00A72B49">
          <w:rPr>
            <w:b/>
            <w:rPrChange w:id="730" w:author="Peter Hambly" w:date="2018-09-07T11:46:00Z">
              <w:rPr/>
            </w:rPrChange>
          </w:rPr>
          <w:t>Hide or show selection shapes</w:t>
        </w:r>
        <w:r>
          <w:rPr>
            <w:b/>
          </w:rPr>
          <w:t xml:space="preserve">: </w:t>
        </w:r>
      </w:ins>
      <w:ins w:id="731" w:author="Peter Hambly" w:date="2018-09-07T11:47:00Z">
        <w:r w:rsidRPr="00A72B49">
          <w:rPr>
            <w:rPrChange w:id="732" w:author="Peter Hambly" w:date="2018-09-07T11:47:00Z">
              <w:rPr>
                <w:b/>
              </w:rPr>
            </w:rPrChange>
          </w:rPr>
          <w:t>Display</w:t>
        </w:r>
        <w:r>
          <w:t xml:space="preserve"> the shapes used to select the study</w:t>
        </w:r>
      </w:ins>
      <w:ins w:id="733" w:author="Peter Hambly" w:date="2018-09-07T11:48:00Z">
        <w:r>
          <w:t>. Green when displayed</w:t>
        </w:r>
      </w:ins>
    </w:p>
    <w:p w14:paraId="4A74B36B" w14:textId="3AC1C5FB" w:rsidR="006730C2" w:rsidRPr="006730C2" w:rsidRDefault="006730C2" w:rsidP="00987313">
      <w:r>
        <w:rPr>
          <w:noProof/>
          <w:lang w:eastAsia="en-GB"/>
        </w:rPr>
        <w:drawing>
          <wp:inline distT="0" distB="0" distL="0" distR="0" wp14:anchorId="49638A2A" wp14:editId="754E3897">
            <wp:extent cx="238125" cy="2381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lyphicons-320-sort.png"/>
                    <pic:cNvPicPr/>
                  </pic:nvPicPr>
                  <pic:blipFill>
                    <a:blip r:embed="rId23">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t xml:space="preserve"> </w:t>
      </w:r>
      <w:r w:rsidR="00F22C77">
        <w:tab/>
      </w:r>
      <w:r>
        <w:rPr>
          <w:b/>
        </w:rPr>
        <w:t xml:space="preserve">Base map: </w:t>
      </w:r>
      <w:r>
        <w:t>Opens the base map selection where the base map can be changed or removed.</w:t>
      </w:r>
    </w:p>
    <w:p w14:paraId="393C2787" w14:textId="77777777" w:rsidR="006730C2" w:rsidRPr="006730C2" w:rsidRDefault="006730C2" w:rsidP="00987313"/>
    <w:p w14:paraId="11854AC6" w14:textId="77777777" w:rsidR="00987313" w:rsidRDefault="00987313" w:rsidP="00987313">
      <w:pPr>
        <w:jc w:val="center"/>
      </w:pPr>
      <w:r>
        <w:rPr>
          <w:noProof/>
          <w:lang w:eastAsia="en-GB"/>
        </w:rPr>
        <w:drawing>
          <wp:inline distT="0" distB="0" distL="0" distR="0" wp14:anchorId="23CFD0DA" wp14:editId="768C12DC">
            <wp:extent cx="3004607" cy="195262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4541" cy="1959081"/>
                    </a:xfrm>
                    <a:prstGeom prst="rect">
                      <a:avLst/>
                    </a:prstGeom>
                    <a:noFill/>
                    <a:ln>
                      <a:noFill/>
                    </a:ln>
                  </pic:spPr>
                </pic:pic>
              </a:graphicData>
            </a:graphic>
          </wp:inline>
        </w:drawing>
      </w:r>
    </w:p>
    <w:p w14:paraId="4192478D" w14:textId="6904D4D8" w:rsidR="00987313" w:rsidRDefault="00987313" w:rsidP="00987313">
      <w:pPr>
        <w:tabs>
          <w:tab w:val="left" w:pos="6096"/>
        </w:tabs>
        <w:ind w:left="2835" w:right="2930"/>
        <w:jc w:val="center"/>
      </w:pPr>
      <w:r>
        <w:t>Figure XXX. Base map settings.</w:t>
      </w:r>
    </w:p>
    <w:p w14:paraId="458C6502" w14:textId="77777777" w:rsidR="00987313" w:rsidRPr="00987313" w:rsidRDefault="00987313" w:rsidP="00987313"/>
    <w:p w14:paraId="77F33525" w14:textId="5D885394" w:rsidR="00DB0FEE" w:rsidRDefault="00DB0FEE">
      <w:pPr>
        <w:rPr>
          <w:rFonts w:asciiTheme="majorHAnsi" w:eastAsiaTheme="majorEastAsia" w:hAnsiTheme="majorHAnsi" w:cstheme="majorBidi"/>
          <w:color w:val="4F81BD" w:themeColor="accent1"/>
          <w:sz w:val="26"/>
          <w:szCs w:val="26"/>
        </w:rPr>
      </w:pPr>
    </w:p>
    <w:p w14:paraId="484ABBC9" w14:textId="77777777" w:rsidR="00813108" w:rsidRDefault="00C97509" w:rsidP="00002057">
      <w:pPr>
        <w:pStyle w:val="Heading1"/>
      </w:pPr>
      <w:bookmarkStart w:id="734" w:name="_Toc524096394"/>
      <w:r>
        <w:t>4</w:t>
      </w:r>
      <w:r w:rsidR="004B225A">
        <w:t xml:space="preserve">. </w:t>
      </w:r>
      <w:r w:rsidR="00002057">
        <w:t>Running a new RIF study</w:t>
      </w:r>
      <w:bookmarkEnd w:id="734"/>
      <w:r w:rsidR="00002057">
        <w:t xml:space="preserve"> </w:t>
      </w:r>
    </w:p>
    <w:p w14:paraId="7612E4DC" w14:textId="77777777" w:rsidR="00CB3FC7" w:rsidRDefault="00CB3FC7" w:rsidP="00813108">
      <w:r>
        <w:t xml:space="preserve">To </w:t>
      </w:r>
      <w:r w:rsidR="00C97509">
        <w:t>create, then run a new RIF study</w:t>
      </w:r>
      <w:r>
        <w:t xml:space="preserve">, </w:t>
      </w:r>
      <w:r w:rsidR="00C91929">
        <w:t>five</w:t>
      </w:r>
      <w:r>
        <w:t xml:space="preserve"> steps will need to be completed:</w:t>
      </w:r>
    </w:p>
    <w:p w14:paraId="4DE2B9C4" w14:textId="77777777" w:rsidR="00CB3FC7" w:rsidRDefault="00C97509" w:rsidP="00CB3FC7">
      <w:pPr>
        <w:pStyle w:val="ListParagraph"/>
        <w:numPr>
          <w:ilvl w:val="0"/>
          <w:numId w:val="3"/>
        </w:numPr>
      </w:pPr>
      <w:r>
        <w:t>Enter</w:t>
      </w:r>
      <w:r w:rsidR="00CB3FC7">
        <w:t xml:space="preserve"> study details such as ‘geography’ and study type</w:t>
      </w:r>
    </w:p>
    <w:p w14:paraId="0DFD7923" w14:textId="77777777" w:rsidR="00CB3FC7" w:rsidRDefault="00CB3FC7" w:rsidP="00CB3FC7">
      <w:pPr>
        <w:pStyle w:val="ListParagraph"/>
        <w:numPr>
          <w:ilvl w:val="0"/>
          <w:numId w:val="3"/>
        </w:numPr>
      </w:pPr>
      <w:r>
        <w:t>Defining the study are</w:t>
      </w:r>
      <w:r w:rsidR="00C91929">
        <w:t>a</w:t>
      </w:r>
    </w:p>
    <w:p w14:paraId="501CDA87" w14:textId="77777777" w:rsidR="00CB3FC7" w:rsidRDefault="00CB3FC7" w:rsidP="00CB3FC7">
      <w:pPr>
        <w:pStyle w:val="ListParagraph"/>
        <w:numPr>
          <w:ilvl w:val="0"/>
          <w:numId w:val="3"/>
        </w:numPr>
      </w:pPr>
      <w:r>
        <w:t>Defining the comparison area</w:t>
      </w:r>
    </w:p>
    <w:p w14:paraId="7DF84A53" w14:textId="77777777" w:rsidR="00C91929" w:rsidRDefault="00C97509" w:rsidP="00CB3FC7">
      <w:pPr>
        <w:pStyle w:val="ListParagraph"/>
        <w:numPr>
          <w:ilvl w:val="0"/>
          <w:numId w:val="3"/>
        </w:numPr>
      </w:pPr>
      <w:r>
        <w:t xml:space="preserve">Set </w:t>
      </w:r>
      <w:r w:rsidR="00CB3FC7">
        <w:t xml:space="preserve">the </w:t>
      </w:r>
      <w:r w:rsidR="00C91929">
        <w:t>investigation parameters</w:t>
      </w:r>
    </w:p>
    <w:p w14:paraId="394857D3" w14:textId="77777777" w:rsidR="00CB3FC7" w:rsidRDefault="00C91929" w:rsidP="00CB3FC7">
      <w:pPr>
        <w:pStyle w:val="ListParagraph"/>
        <w:numPr>
          <w:ilvl w:val="0"/>
          <w:numId w:val="3"/>
        </w:numPr>
      </w:pPr>
      <w:r>
        <w:t>De</w:t>
      </w:r>
      <w:r w:rsidR="00C97509">
        <w:t>cide</w:t>
      </w:r>
      <w:r>
        <w:t xml:space="preserve"> the </w:t>
      </w:r>
      <w:r w:rsidR="00CB3FC7">
        <w:t>statistical methods to be used</w:t>
      </w:r>
    </w:p>
    <w:p w14:paraId="275E154B" w14:textId="77777777" w:rsidR="00C91929" w:rsidRPr="00851CED" w:rsidRDefault="00C91929" w:rsidP="00C91929">
      <w:r>
        <w:t xml:space="preserve">These steps can all be completed under the </w:t>
      </w:r>
      <w:r w:rsidR="00813108">
        <w:rPr>
          <w:b/>
        </w:rPr>
        <w:t xml:space="preserve">Study Submission </w:t>
      </w:r>
      <w:r w:rsidR="00813108">
        <w:t>tab</w:t>
      </w:r>
      <w:r>
        <w:t>.</w:t>
      </w:r>
      <w:r w:rsidR="00851CED">
        <w:t xml:space="preserve"> At any point all the details of the study can be cleared by clicking the </w:t>
      </w:r>
      <w:r w:rsidR="00851CED">
        <w:rPr>
          <w:b/>
        </w:rPr>
        <w:t xml:space="preserve">reset </w:t>
      </w:r>
      <w:r w:rsidR="00851CED">
        <w:t>link.</w:t>
      </w:r>
    </w:p>
    <w:p w14:paraId="5F639757" w14:textId="3C29A279" w:rsidR="00D6596D" w:rsidRDefault="00FE5315" w:rsidP="00C91929">
      <w:pPr>
        <w:jc w:val="center"/>
      </w:pPr>
      <w:ins w:id="735" w:author="Peter Hambly" w:date="2018-09-07T13:31:00Z">
        <w:r>
          <w:rPr>
            <w:noProof/>
          </w:rPr>
          <w:lastRenderedPageBreak/>
          <w:drawing>
            <wp:inline distT="0" distB="0" distL="0" distR="0" wp14:anchorId="244AC1DE" wp14:editId="20D0D3DE">
              <wp:extent cx="6645910" cy="35998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99815"/>
                      </a:xfrm>
                      <a:prstGeom prst="rect">
                        <a:avLst/>
                      </a:prstGeom>
                    </pic:spPr>
                  </pic:pic>
                </a:graphicData>
              </a:graphic>
            </wp:inline>
          </w:drawing>
        </w:r>
      </w:ins>
      <w:del w:id="736" w:author="Peter Hambly" w:date="2018-09-07T13:31:00Z">
        <w:r w:rsidR="00C01304" w:rsidDel="00FE5315">
          <w:rPr>
            <w:noProof/>
            <w:lang w:eastAsia="en-GB"/>
          </w:rPr>
          <w:drawing>
            <wp:inline distT="0" distB="0" distL="0" distR="0" wp14:anchorId="00A1AE98" wp14:editId="3930A603">
              <wp:extent cx="5731510" cy="2700669"/>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bmission.PNG"/>
                      <pic:cNvPicPr/>
                    </pic:nvPicPr>
                    <pic:blipFill rotWithShape="1">
                      <a:blip r:embed="rId26" cstate="print">
                        <a:extLst>
                          <a:ext uri="{28A0092B-C50C-407E-A947-70E740481C1C}">
                            <a14:useLocalDpi xmlns:a14="http://schemas.microsoft.com/office/drawing/2010/main" val="0"/>
                          </a:ext>
                        </a:extLst>
                      </a:blip>
                      <a:srcRect b="4918"/>
                      <a:stretch/>
                    </pic:blipFill>
                    <pic:spPr bwMode="auto">
                      <a:xfrm>
                        <a:off x="0" y="0"/>
                        <a:ext cx="5731510" cy="2700669"/>
                      </a:xfrm>
                      <a:prstGeom prst="rect">
                        <a:avLst/>
                      </a:prstGeom>
                      <a:ln>
                        <a:noFill/>
                      </a:ln>
                      <a:extLst>
                        <a:ext uri="{53640926-AAD7-44D8-BBD7-CCE9431645EC}">
                          <a14:shadowObscured xmlns:a14="http://schemas.microsoft.com/office/drawing/2010/main"/>
                        </a:ext>
                      </a:extLst>
                    </pic:spPr>
                  </pic:pic>
                </a:graphicData>
              </a:graphic>
            </wp:inline>
          </w:drawing>
        </w:r>
      </w:del>
    </w:p>
    <w:p w14:paraId="0AB1CE2F" w14:textId="77777777" w:rsidR="005A15A0" w:rsidRDefault="005A15A0" w:rsidP="00C91929">
      <w:pPr>
        <w:jc w:val="center"/>
      </w:pPr>
      <w:r>
        <w:t>Figure XXX. Study Submission screen</w:t>
      </w:r>
    </w:p>
    <w:p w14:paraId="623F91ED" w14:textId="77777777" w:rsidR="00C91929" w:rsidRDefault="00C97509" w:rsidP="0025243E">
      <w:pPr>
        <w:pStyle w:val="Heading2"/>
        <w:jc w:val="both"/>
      </w:pPr>
      <w:bookmarkStart w:id="737" w:name="_Toc524096395"/>
      <w:r>
        <w:t>4</w:t>
      </w:r>
      <w:r w:rsidR="00C91929">
        <w:t>.1 Study details</w:t>
      </w:r>
      <w:bookmarkEnd w:id="737"/>
    </w:p>
    <w:p w14:paraId="3BCE1B6C" w14:textId="77777777" w:rsidR="00C91929" w:rsidRPr="00405585" w:rsidRDefault="00C91929" w:rsidP="0025243E">
      <w:pPr>
        <w:jc w:val="both"/>
      </w:pPr>
      <w:r>
        <w:t>The</w:t>
      </w:r>
      <w:r w:rsidR="003136E6">
        <w:t xml:space="preserve"> study details can be completed using </w:t>
      </w:r>
      <w:r w:rsidR="00DF144E">
        <w:t>the fields</w:t>
      </w:r>
      <w:r>
        <w:t xml:space="preserve"> along the top of the </w:t>
      </w:r>
      <w:r w:rsidR="00405585">
        <w:rPr>
          <w:b/>
        </w:rPr>
        <w:t>study submission</w:t>
      </w:r>
      <w:r w:rsidR="00405585">
        <w:t xml:space="preserve"> tab </w:t>
      </w:r>
    </w:p>
    <w:p w14:paraId="6CFECE68" w14:textId="19681797" w:rsidR="00002057" w:rsidRDefault="003136E6" w:rsidP="0025243E">
      <w:pPr>
        <w:jc w:val="both"/>
      </w:pPr>
      <w:r>
        <w:rPr>
          <w:b/>
        </w:rPr>
        <w:t xml:space="preserve">Study Name. </w:t>
      </w:r>
      <w:r w:rsidR="00C91929">
        <w:t xml:space="preserve">The study must be given a name which is types into the </w:t>
      </w:r>
      <w:r w:rsidR="00C91929" w:rsidRPr="00C91929">
        <w:rPr>
          <w:b/>
        </w:rPr>
        <w:t>study name</w:t>
      </w:r>
      <w:r w:rsidR="00C91929">
        <w:t xml:space="preserve"> field. </w:t>
      </w:r>
      <w:r w:rsidR="008F0C26">
        <w:t>The name cannot exceed 20 characters in length.</w:t>
      </w:r>
    </w:p>
    <w:p w14:paraId="06415343" w14:textId="4168FDC8" w:rsidR="003136E6" w:rsidRDefault="003136E6" w:rsidP="0025243E">
      <w:pPr>
        <w:jc w:val="both"/>
      </w:pPr>
      <w:r>
        <w:rPr>
          <w:b/>
        </w:rPr>
        <w:t xml:space="preserve">Health Theme. </w:t>
      </w:r>
      <w:r>
        <w:t xml:space="preserve"> </w:t>
      </w:r>
      <w:r w:rsidR="008F0C26">
        <w:t>This is defined during data loading as a means to group your relevant data sets together for ease of use. This will usually relate to a disease type, e.g. cancers.</w:t>
      </w:r>
    </w:p>
    <w:p w14:paraId="1323DEF9" w14:textId="0D69AC6B" w:rsidR="003136E6" w:rsidRDefault="003136E6" w:rsidP="0025243E">
      <w:pPr>
        <w:jc w:val="both"/>
      </w:pPr>
      <w:r>
        <w:rPr>
          <w:b/>
        </w:rPr>
        <w:t>Geography.</w:t>
      </w:r>
      <w:r>
        <w:t xml:space="preserve"> Select the appropriate geography</w:t>
      </w:r>
      <w:r w:rsidR="008F0C26">
        <w:t xml:space="preserve"> from the drop-down list of geographies (this will usually relate to the either the country in which your study is for or to a predefined representation of districts e.g. tracts, wards)</w:t>
      </w:r>
      <w:r>
        <w:t xml:space="preserve">. The list consists </w:t>
      </w:r>
      <w:r w:rsidR="00AB294B">
        <w:t xml:space="preserve">of </w:t>
      </w:r>
      <w:r>
        <w:t>all the available geographies which you can access.</w:t>
      </w:r>
    </w:p>
    <w:p w14:paraId="622DC1AF" w14:textId="77777777" w:rsidR="003136E6" w:rsidRDefault="003136E6" w:rsidP="0025243E">
      <w:pPr>
        <w:jc w:val="both"/>
      </w:pPr>
      <w:r>
        <w:rPr>
          <w:b/>
        </w:rPr>
        <w:t>Numerator.</w:t>
      </w:r>
      <w:r>
        <w:t xml:space="preserve"> </w:t>
      </w:r>
      <w:r w:rsidR="00AB294B">
        <w:t xml:space="preserve">Select the </w:t>
      </w:r>
      <w:r>
        <w:t xml:space="preserve">health </w:t>
      </w:r>
      <w:r w:rsidR="00AB294B">
        <w:t>outcome you are interested in mapping.</w:t>
      </w:r>
    </w:p>
    <w:p w14:paraId="106C3E81" w14:textId="6CAADE93" w:rsidR="00DF144E" w:rsidRDefault="00AB294B" w:rsidP="0025243E">
      <w:pPr>
        <w:jc w:val="both"/>
        <w:rPr>
          <w:ins w:id="738" w:author="Peter Hambly" w:date="2018-09-07T11:50:00Z"/>
        </w:rPr>
      </w:pPr>
      <w:r>
        <w:rPr>
          <w:b/>
        </w:rPr>
        <w:t>Denominator.</w:t>
      </w:r>
      <w:r>
        <w:t xml:space="preserve">  </w:t>
      </w:r>
      <w:r w:rsidR="009C12DB">
        <w:t>T</w:t>
      </w:r>
      <w:r>
        <w:t>he</w:t>
      </w:r>
      <w:r w:rsidR="00DF144E">
        <w:t xml:space="preserve"> data to be used as a </w:t>
      </w:r>
      <w:r>
        <w:t>denominator</w:t>
      </w:r>
      <w:r w:rsidR="00DF144E">
        <w:t>.</w:t>
      </w:r>
      <w:r w:rsidR="009C12DB">
        <w:t xml:space="preserve"> This cannot be changed and is auto-selected depending on which numerator table is being used. </w:t>
      </w:r>
      <w:r w:rsidR="008F0C26">
        <w:t>Relevant</w:t>
      </w:r>
      <w:r w:rsidR="009C12DB">
        <w:t xml:space="preserve"> numerator-denominator pairs are decided in the data loading process.</w:t>
      </w:r>
    </w:p>
    <w:p w14:paraId="7229AA88" w14:textId="2D3CC787" w:rsidR="003A4E92" w:rsidRPr="00525A88" w:rsidRDefault="003A4E92" w:rsidP="00525A88">
      <w:pPr>
        <w:pStyle w:val="ListParagraph"/>
        <w:numPr>
          <w:ilvl w:val="0"/>
          <w:numId w:val="25"/>
        </w:numPr>
        <w:jc w:val="both"/>
        <w:rPr>
          <w:i/>
          <w:rPrChange w:id="739" w:author="Peter Hambly" w:date="2018-09-07T11:51:00Z">
            <w:rPr/>
          </w:rPrChange>
        </w:rPr>
        <w:pPrChange w:id="740" w:author="Peter Hambly" w:date="2018-09-07T11:51:00Z">
          <w:pPr>
            <w:jc w:val="both"/>
          </w:pPr>
        </w:pPrChange>
      </w:pPr>
      <w:ins w:id="741" w:author="Peter Hambly" w:date="2018-09-07T11:50:00Z">
        <w:r w:rsidRPr="00525A88">
          <w:rPr>
            <w:i/>
            <w:rPrChange w:id="742" w:author="Peter Hambly" w:date="2018-09-07T11:51:00Z">
              <w:rPr/>
            </w:rPrChange>
          </w:rPr>
          <w:t>If you hover the mouse over the field name a detailed description will be displayed if available.</w:t>
        </w:r>
      </w:ins>
    </w:p>
    <w:p w14:paraId="23A68BDE" w14:textId="77777777" w:rsidR="00AB294B" w:rsidRDefault="00C97509" w:rsidP="0025243E">
      <w:pPr>
        <w:pStyle w:val="Heading2"/>
        <w:jc w:val="both"/>
      </w:pPr>
      <w:bookmarkStart w:id="743" w:name="_Toc524096396"/>
      <w:r>
        <w:t>4</w:t>
      </w:r>
      <w:r w:rsidR="00DF144E">
        <w:t>.2 Study area</w:t>
      </w:r>
      <w:bookmarkEnd w:id="743"/>
    </w:p>
    <w:p w14:paraId="4750958C" w14:textId="77777777" w:rsidR="005A15A0" w:rsidRDefault="005A15A0" w:rsidP="0025243E">
      <w:pPr>
        <w:jc w:val="both"/>
      </w:pPr>
      <w:r>
        <w:t xml:space="preserve">Clicking the </w:t>
      </w:r>
      <w:r>
        <w:rPr>
          <w:b/>
        </w:rPr>
        <w:t>study area</w:t>
      </w:r>
      <w:r>
        <w:t xml:space="preserve"> link will load the study area selection </w:t>
      </w:r>
      <w:r w:rsidR="00F8168A">
        <w:t>screen</w:t>
      </w:r>
    </w:p>
    <w:p w14:paraId="7985E3CA" w14:textId="52515FC4" w:rsidR="005A15A0" w:rsidRDefault="00C01304" w:rsidP="005A15A0">
      <w:pPr>
        <w:jc w:val="center"/>
      </w:pPr>
      <w:del w:id="744" w:author="Peter Hambly" w:date="2018-09-07T11:52:00Z">
        <w:r w:rsidDel="00525A88">
          <w:rPr>
            <w:noProof/>
            <w:lang w:eastAsia="en-GB"/>
          </w:rPr>
          <w:lastRenderedPageBreak/>
          <w:drawing>
            <wp:inline distT="0" distB="0" distL="0" distR="0" wp14:anchorId="6669928C" wp14:editId="4A8CC4E0">
              <wp:extent cx="5731510" cy="284099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udyAre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40990"/>
                      </a:xfrm>
                      <a:prstGeom prst="rect">
                        <a:avLst/>
                      </a:prstGeom>
                    </pic:spPr>
                  </pic:pic>
                </a:graphicData>
              </a:graphic>
            </wp:inline>
          </w:drawing>
        </w:r>
      </w:del>
      <w:ins w:id="745" w:author="Peter Hambly" w:date="2018-09-07T11:52:00Z">
        <w:r w:rsidR="00525A88">
          <w:rPr>
            <w:noProof/>
          </w:rPr>
          <w:drawing>
            <wp:inline distT="0" distB="0" distL="0" distR="0" wp14:anchorId="16D3CB55" wp14:editId="798974D3">
              <wp:extent cx="6645910" cy="35998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599815"/>
                      </a:xfrm>
                      <a:prstGeom prst="rect">
                        <a:avLst/>
                      </a:prstGeom>
                    </pic:spPr>
                  </pic:pic>
                </a:graphicData>
              </a:graphic>
            </wp:inline>
          </w:drawing>
        </w:r>
      </w:ins>
    </w:p>
    <w:p w14:paraId="2080A49C" w14:textId="77777777" w:rsidR="005A15A0" w:rsidRDefault="005A15A0" w:rsidP="005A15A0">
      <w:pPr>
        <w:jc w:val="center"/>
      </w:pPr>
      <w:r>
        <w:t>Figure XXX. Study area selection screen</w:t>
      </w:r>
    </w:p>
    <w:p w14:paraId="322334BA" w14:textId="2E079F08" w:rsidR="009D2D51" w:rsidRDefault="009D2D51" w:rsidP="009D2D51">
      <w:r>
        <w:t xml:space="preserve">The first thing to do is to set whether this is a </w:t>
      </w:r>
      <w:r w:rsidRPr="00FD39BC">
        <w:rPr>
          <w:b/>
        </w:rPr>
        <w:t>disease mapping</w:t>
      </w:r>
      <w:r>
        <w:t xml:space="preserve"> study or a </w:t>
      </w:r>
      <w:r w:rsidRPr="00FD39BC">
        <w:rPr>
          <w:b/>
        </w:rPr>
        <w:t>risk analysis</w:t>
      </w:r>
      <w:r>
        <w:t xml:space="preserve"> study using the switc</w:t>
      </w:r>
      <w:r w:rsidR="00FD39BC">
        <w:t>h at the top-left of the window.</w:t>
      </w:r>
      <w:r>
        <w:t xml:space="preserve"> (</w:t>
      </w:r>
      <w:r w:rsidR="00FD39BC">
        <w:t>See</w:t>
      </w:r>
      <w:r>
        <w:t xml:space="preserve"> section </w:t>
      </w:r>
      <w:ins w:id="746" w:author="Peter Hambly" w:date="2018-09-07T11:52:00Z">
        <w:r w:rsidR="00525A88">
          <w:t>2.1</w:t>
        </w:r>
      </w:ins>
      <w:del w:id="747" w:author="Peter Hambly" w:date="2018-09-07T11:52:00Z">
        <w:r w:rsidDel="00525A88">
          <w:delText>XXX</w:delText>
        </w:r>
      </w:del>
      <w:r>
        <w:t xml:space="preserve"> for more information on these study types).</w:t>
      </w:r>
    </w:p>
    <w:p w14:paraId="2E666B9F" w14:textId="77777777" w:rsidR="00FD39BC" w:rsidRDefault="008D555E" w:rsidP="00FD39BC">
      <w:pPr>
        <w:jc w:val="both"/>
      </w:pPr>
      <w:r>
        <w:t xml:space="preserve">Initially the whole geography is displayed in the map area at the </w:t>
      </w:r>
      <w:r w:rsidR="009D2D51">
        <w:t>default</w:t>
      </w:r>
      <w:r>
        <w:t xml:space="preserve"> level of resolution. The purpose of this screen is to select which areas of the geography are to be investigated. </w:t>
      </w:r>
      <w:r w:rsidR="00FD39BC">
        <w:t>For risk analysis, one to six bands (of multiple districts) may be specified. Disease mapping studies are not banded in this way, so only one selection band is available as default.</w:t>
      </w:r>
    </w:p>
    <w:p w14:paraId="0237C1A1" w14:textId="1C1D7BCD" w:rsidR="005A15A0" w:rsidRDefault="008D555E" w:rsidP="0025243E">
      <w:pPr>
        <w:jc w:val="both"/>
      </w:pPr>
      <w:r>
        <w:t>Area selection/deselection can be performed in a number of ways:</w:t>
      </w:r>
    </w:p>
    <w:p w14:paraId="2A3B7394" w14:textId="45CDACD0" w:rsidR="00FD39BC" w:rsidRDefault="00FD39BC" w:rsidP="0025243E">
      <w:pPr>
        <w:pStyle w:val="ListParagraph"/>
        <w:numPr>
          <w:ilvl w:val="0"/>
          <w:numId w:val="4"/>
        </w:numPr>
        <w:jc w:val="both"/>
      </w:pPr>
      <w:r>
        <w:t>Use the band drop-down to specify the band number</w:t>
      </w:r>
    </w:p>
    <w:p w14:paraId="1B3DBFCB" w14:textId="1C7764E8" w:rsidR="00DB28A7" w:rsidRDefault="008D555E" w:rsidP="00DB28A7">
      <w:pPr>
        <w:pStyle w:val="ListParagraph"/>
        <w:numPr>
          <w:ilvl w:val="0"/>
          <w:numId w:val="4"/>
        </w:numPr>
        <w:jc w:val="both"/>
      </w:pPr>
      <w:r>
        <w:t>Clicking directly onto the area in the map</w:t>
      </w:r>
    </w:p>
    <w:p w14:paraId="528A4389" w14:textId="77777777" w:rsidR="008D555E" w:rsidRDefault="009631ED" w:rsidP="0025243E">
      <w:pPr>
        <w:pStyle w:val="ListParagraph"/>
        <w:numPr>
          <w:ilvl w:val="0"/>
          <w:numId w:val="4"/>
        </w:numPr>
        <w:jc w:val="both"/>
      </w:pPr>
      <w:r>
        <w:rPr>
          <w:noProof/>
          <w:lang w:eastAsia="en-GB"/>
        </w:rPr>
        <w:drawing>
          <wp:anchor distT="0" distB="0" distL="114300" distR="114300" simplePos="0" relativeHeight="251660288" behindDoc="1" locked="0" layoutInCell="1" allowOverlap="1" wp14:anchorId="45B0D284" wp14:editId="2B88E80C">
            <wp:simplePos x="0" y="0"/>
            <wp:positionH relativeFrom="column">
              <wp:posOffset>3857625</wp:posOffset>
            </wp:positionH>
            <wp:positionV relativeFrom="paragraph">
              <wp:posOffset>200660</wp:posOffset>
            </wp:positionV>
            <wp:extent cx="200025" cy="187960"/>
            <wp:effectExtent l="0" t="0" r="9525" b="2540"/>
            <wp:wrapThrough wrapText="bothSides">
              <wp:wrapPolygon edited="0">
                <wp:start x="0" y="0"/>
                <wp:lineTo x="0" y="19703"/>
                <wp:lineTo x="20571" y="19703"/>
                <wp:lineTo x="2057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025"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008D555E">
        <w:t>Selecting areas from the list displayed on the left side of the screen</w:t>
      </w:r>
    </w:p>
    <w:p w14:paraId="1D4DD04A" w14:textId="77777777" w:rsidR="008D555E" w:rsidRDefault="008D555E" w:rsidP="0025243E">
      <w:pPr>
        <w:pStyle w:val="ListParagraph"/>
        <w:numPr>
          <w:ilvl w:val="0"/>
          <w:numId w:val="4"/>
        </w:numPr>
        <w:jc w:val="both"/>
      </w:pPr>
      <w:r>
        <w:t xml:space="preserve">Selecting areas by defining a </w:t>
      </w:r>
      <w:r>
        <w:rPr>
          <w:b/>
        </w:rPr>
        <w:t>freehand polygon</w:t>
      </w:r>
      <w:r>
        <w:t xml:space="preserve"> using the  button</w:t>
      </w:r>
    </w:p>
    <w:p w14:paraId="56665D3E" w14:textId="2D1B4E93" w:rsidR="00DB28A7" w:rsidRDefault="009631ED" w:rsidP="00FD39BC">
      <w:pPr>
        <w:pStyle w:val="ListParagraph"/>
        <w:numPr>
          <w:ilvl w:val="0"/>
          <w:numId w:val="4"/>
        </w:numPr>
        <w:jc w:val="both"/>
      </w:pPr>
      <w:r>
        <w:rPr>
          <w:noProof/>
          <w:lang w:eastAsia="en-GB"/>
        </w:rPr>
        <w:drawing>
          <wp:anchor distT="0" distB="0" distL="114300" distR="114300" simplePos="0" relativeHeight="251654144" behindDoc="1" locked="0" layoutInCell="1" allowOverlap="1" wp14:anchorId="3E3AE2E2" wp14:editId="741EDFB9">
            <wp:simplePos x="0" y="0"/>
            <wp:positionH relativeFrom="column">
              <wp:posOffset>3162935</wp:posOffset>
            </wp:positionH>
            <wp:positionV relativeFrom="paragraph">
              <wp:posOffset>19050</wp:posOffset>
            </wp:positionV>
            <wp:extent cx="227330" cy="209550"/>
            <wp:effectExtent l="0" t="0" r="1270" b="0"/>
            <wp:wrapThrough wrapText="bothSides">
              <wp:wrapPolygon edited="0">
                <wp:start x="0" y="0"/>
                <wp:lineTo x="0" y="19636"/>
                <wp:lineTo x="19911" y="19636"/>
                <wp:lineTo x="1991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733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8D555E">
        <w:t xml:space="preserve">Select area within </w:t>
      </w:r>
      <w:r w:rsidR="008D555E" w:rsidRPr="008D555E">
        <w:rPr>
          <w:b/>
        </w:rPr>
        <w:t>concentric bands</w:t>
      </w:r>
      <w:r w:rsidR="008D555E">
        <w:t xml:space="preserve"> using </w:t>
      </w:r>
      <w:r>
        <w:t>the button</w:t>
      </w:r>
      <w:r w:rsidR="00FD39BC">
        <w:t>.</w:t>
      </w:r>
    </w:p>
    <w:p w14:paraId="7E6B7C4E" w14:textId="3D4F0348" w:rsidR="00FD39BC" w:rsidRDefault="00FD39BC" w:rsidP="00FD39BC">
      <w:pPr>
        <w:jc w:val="both"/>
      </w:pPr>
      <w:r>
        <w:t xml:space="preserve">Note that selections using the boundary of another polygon based on intersection with a district's centroid. The  </w:t>
      </w:r>
      <w:r>
        <w:rPr>
          <w:noProof/>
          <w:lang w:eastAsia="en-GB"/>
        </w:rPr>
        <w:drawing>
          <wp:inline distT="0" distB="0" distL="0" distR="0" wp14:anchorId="23E58E54" wp14:editId="63DC604D">
            <wp:extent cx="127591" cy="15797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lyphicons-267-flag.png"/>
                    <pic:cNvPicPr/>
                  </pic:nvPicPr>
                  <pic:blipFill>
                    <a:blip r:embed="rId31">
                      <a:extLst>
                        <a:ext uri="{28A0092B-C50C-407E-A947-70E740481C1C}">
                          <a14:useLocalDpi xmlns:a14="http://schemas.microsoft.com/office/drawing/2010/main" val="0"/>
                        </a:ext>
                      </a:extLst>
                    </a:blip>
                    <a:stretch>
                      <a:fillRect/>
                    </a:stretch>
                  </pic:blipFill>
                  <pic:spPr>
                    <a:xfrm>
                      <a:off x="0" y="0"/>
                      <a:ext cx="128983" cy="159694"/>
                    </a:xfrm>
                    <a:prstGeom prst="rect">
                      <a:avLst/>
                    </a:prstGeom>
                  </pic:spPr>
                </pic:pic>
              </a:graphicData>
            </a:graphic>
          </wp:inline>
        </w:drawing>
      </w:r>
      <w:r w:rsidR="00DB28A7">
        <w:t xml:space="preserve"> icon will toggle visibility of these centroid locations off and on.</w:t>
      </w:r>
    </w:p>
    <w:p w14:paraId="0BA232E6" w14:textId="222FE5D2" w:rsidR="00DB28A7" w:rsidRDefault="00DB28A7" w:rsidP="00FD39BC">
      <w:pPr>
        <w:jc w:val="both"/>
      </w:pPr>
      <w:r>
        <w:t xml:space="preserve">The </w:t>
      </w:r>
      <w:r>
        <w:rPr>
          <w:noProof/>
          <w:lang w:eastAsia="en-GB"/>
        </w:rPr>
        <w:drawing>
          <wp:inline distT="0" distB="0" distL="0" distR="0" wp14:anchorId="54122436" wp14:editId="527A1258">
            <wp:extent cx="190500" cy="19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lyphicons-433-plus.png"/>
                    <pic:cNvPicPr/>
                  </pic:nvPicPr>
                  <pic:blipFill>
                    <a:blip r:embed="rId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icon will select all the districts within a geography</w:t>
      </w:r>
    </w:p>
    <w:p w14:paraId="2F4912C5" w14:textId="7A3B2FCD" w:rsidR="00FD39BC" w:rsidRDefault="00DB28A7" w:rsidP="00FD39BC">
      <w:pPr>
        <w:jc w:val="both"/>
        <w:rPr>
          <w:ins w:id="748" w:author="Peter Hambly" w:date="2018-09-07T11:54:00Z"/>
        </w:rPr>
      </w:pPr>
      <w:r>
        <w:t xml:space="preserve">By clicking </w:t>
      </w:r>
      <w:ins w:id="749" w:author="Peter Hambly" w:date="2018-09-07T13:16:00Z">
        <w:r w:rsidR="009A0B45">
          <w:t xml:space="preserve">the </w:t>
        </w:r>
      </w:ins>
      <w:r>
        <w:t>'</w:t>
      </w:r>
      <w:r w:rsidRPr="009A0B45">
        <w:rPr>
          <w:b/>
          <w:rPrChange w:id="750" w:author="Peter Hambly" w:date="2018-09-07T13:16:00Z">
            <w:rPr/>
          </w:rPrChange>
        </w:rPr>
        <w:t>Upload from list'</w:t>
      </w:r>
      <w:ins w:id="751" w:author="Peter Hambly" w:date="2018-09-07T13:16:00Z">
        <w:r w:rsidR="009A0B45">
          <w:rPr>
            <w:b/>
          </w:rPr>
          <w:t xml:space="preserve"> </w:t>
        </w:r>
        <w:r w:rsidR="009A0B45" w:rsidRPr="009A0B45">
          <w:rPr>
            <w:rPrChange w:id="752" w:author="Peter Hambly" w:date="2018-09-07T13:16:00Z">
              <w:rPr>
                <w:b/>
              </w:rPr>
            </w:rPrChange>
          </w:rPr>
          <w:t>button</w:t>
        </w:r>
      </w:ins>
      <w:r>
        <w:t xml:space="preserve">, a comma deliminated (csv) file can be used to select a predefined list of districts and bands. This must have just </w:t>
      </w:r>
      <w:del w:id="753" w:author="Peter Hambly" w:date="2018-09-07T11:53:00Z">
        <w:r w:rsidDel="00525A88">
          <w:delText xml:space="preserve">two </w:delText>
        </w:r>
      </w:del>
      <w:ins w:id="754" w:author="Peter Hambly" w:date="2018-09-07T11:53:00Z">
        <w:r w:rsidR="00525A88">
          <w:t xml:space="preserve">thee </w:t>
        </w:r>
      </w:ins>
      <w:r>
        <w:t>columns ID</w:t>
      </w:r>
      <w:ins w:id="755" w:author="Peter Hambly" w:date="2018-09-07T11:53:00Z">
        <w:r w:rsidR="00525A88">
          <w:t>,</w:t>
        </w:r>
      </w:ins>
      <w:ins w:id="756" w:author="Peter Hambly" w:date="2018-09-07T13:17:00Z">
        <w:r w:rsidR="009A0B45">
          <w:t xml:space="preserve"> </w:t>
        </w:r>
      </w:ins>
      <w:ins w:id="757" w:author="Peter Hambly" w:date="2018-09-07T11:53:00Z">
        <w:r w:rsidR="00525A88">
          <w:t>NAME</w:t>
        </w:r>
      </w:ins>
      <w:r>
        <w:t xml:space="preserve"> and Band</w:t>
      </w:r>
      <w:ins w:id="758" w:author="Peter Hambly" w:date="2018-09-07T11:55:00Z">
        <w:r w:rsidR="00525A88">
          <w:t>; e.g</w:t>
        </w:r>
        <w:r w:rsidR="00525A88" w:rsidRPr="00525A88">
          <w:rPr>
            <w:i/>
            <w:rPrChange w:id="759" w:author="Peter Hambly" w:date="2018-09-07T11:55:00Z">
              <w:rPr/>
            </w:rPrChange>
          </w:rPr>
          <w:t>. seer_mainland_states.csv</w:t>
        </w:r>
      </w:ins>
      <w:r>
        <w:t>.</w:t>
      </w:r>
    </w:p>
    <w:p w14:paraId="0686E516" w14:textId="77777777" w:rsidR="00525A88" w:rsidRPr="00525A88" w:rsidRDefault="00525A88" w:rsidP="00030B84">
      <w:pPr>
        <w:spacing w:after="0" w:line="240" w:lineRule="auto"/>
        <w:ind w:left="720"/>
        <w:jc w:val="both"/>
        <w:rPr>
          <w:ins w:id="760" w:author="Peter Hambly" w:date="2018-09-07T11:54:00Z"/>
          <w:rFonts w:ascii="Courier New" w:hAnsi="Courier New" w:cs="Courier New"/>
          <w:color w:val="0070C0"/>
          <w:sz w:val="16"/>
          <w:szCs w:val="16"/>
          <w:rPrChange w:id="761" w:author="Peter Hambly" w:date="2018-09-07T11:54:00Z">
            <w:rPr>
              <w:ins w:id="762" w:author="Peter Hambly" w:date="2018-09-07T11:54:00Z"/>
            </w:rPr>
          </w:rPrChange>
        </w:rPr>
        <w:pPrChange w:id="763" w:author="Peter Hambly" w:date="2018-09-07T14:44:00Z">
          <w:pPr>
            <w:jc w:val="both"/>
          </w:pPr>
        </w:pPrChange>
      </w:pPr>
      <w:ins w:id="764" w:author="Peter Hambly" w:date="2018-09-07T11:54:00Z">
        <w:r w:rsidRPr="00525A88">
          <w:rPr>
            <w:rFonts w:ascii="Courier New" w:hAnsi="Courier New" w:cs="Courier New"/>
            <w:color w:val="0070C0"/>
            <w:sz w:val="16"/>
            <w:szCs w:val="16"/>
            <w:rPrChange w:id="765" w:author="Peter Hambly" w:date="2018-09-07T11:54:00Z">
              <w:rPr/>
            </w:rPrChange>
          </w:rPr>
          <w:t>ID,NAME,Band</w:t>
        </w:r>
      </w:ins>
    </w:p>
    <w:p w14:paraId="000F20F6" w14:textId="77777777" w:rsidR="00525A88" w:rsidRPr="00525A88" w:rsidRDefault="00525A88" w:rsidP="00030B84">
      <w:pPr>
        <w:spacing w:after="0" w:line="240" w:lineRule="auto"/>
        <w:ind w:left="720"/>
        <w:jc w:val="both"/>
        <w:rPr>
          <w:ins w:id="766" w:author="Peter Hambly" w:date="2018-09-07T11:54:00Z"/>
          <w:rFonts w:ascii="Courier New" w:hAnsi="Courier New" w:cs="Courier New"/>
          <w:color w:val="0070C0"/>
          <w:sz w:val="16"/>
          <w:szCs w:val="16"/>
          <w:rPrChange w:id="767" w:author="Peter Hambly" w:date="2018-09-07T11:54:00Z">
            <w:rPr>
              <w:ins w:id="768" w:author="Peter Hambly" w:date="2018-09-07T11:54:00Z"/>
            </w:rPr>
          </w:rPrChange>
        </w:rPr>
        <w:pPrChange w:id="769" w:author="Peter Hambly" w:date="2018-09-07T14:44:00Z">
          <w:pPr>
            <w:jc w:val="both"/>
          </w:pPr>
        </w:pPrChange>
      </w:pPr>
      <w:ins w:id="770" w:author="Peter Hambly" w:date="2018-09-07T11:54:00Z">
        <w:r w:rsidRPr="00525A88">
          <w:rPr>
            <w:rFonts w:ascii="Courier New" w:hAnsi="Courier New" w:cs="Courier New"/>
            <w:color w:val="0070C0"/>
            <w:sz w:val="16"/>
            <w:szCs w:val="16"/>
            <w:rPrChange w:id="771" w:author="Peter Hambly" w:date="2018-09-07T11:54:00Z">
              <w:rPr/>
            </w:rPrChange>
          </w:rPr>
          <w:t>01779778,California,1</w:t>
        </w:r>
      </w:ins>
    </w:p>
    <w:p w14:paraId="5F703809" w14:textId="77777777" w:rsidR="00525A88" w:rsidRPr="00525A88" w:rsidRDefault="00525A88" w:rsidP="00030B84">
      <w:pPr>
        <w:spacing w:after="0" w:line="240" w:lineRule="auto"/>
        <w:ind w:left="720"/>
        <w:jc w:val="both"/>
        <w:rPr>
          <w:ins w:id="772" w:author="Peter Hambly" w:date="2018-09-07T11:54:00Z"/>
          <w:rFonts w:ascii="Courier New" w:hAnsi="Courier New" w:cs="Courier New"/>
          <w:color w:val="0070C0"/>
          <w:sz w:val="16"/>
          <w:szCs w:val="16"/>
          <w:rPrChange w:id="773" w:author="Peter Hambly" w:date="2018-09-07T11:54:00Z">
            <w:rPr>
              <w:ins w:id="774" w:author="Peter Hambly" w:date="2018-09-07T11:54:00Z"/>
            </w:rPr>
          </w:rPrChange>
        </w:rPr>
        <w:pPrChange w:id="775" w:author="Peter Hambly" w:date="2018-09-07T14:44:00Z">
          <w:pPr>
            <w:jc w:val="both"/>
          </w:pPr>
        </w:pPrChange>
      </w:pPr>
      <w:ins w:id="776" w:author="Peter Hambly" w:date="2018-09-07T11:54:00Z">
        <w:r w:rsidRPr="00525A88">
          <w:rPr>
            <w:rFonts w:ascii="Courier New" w:hAnsi="Courier New" w:cs="Courier New"/>
            <w:color w:val="0070C0"/>
            <w:sz w:val="16"/>
            <w:szCs w:val="16"/>
            <w:rPrChange w:id="777" w:author="Peter Hambly" w:date="2018-09-07T11:54:00Z">
              <w:rPr/>
            </w:rPrChange>
          </w:rPr>
          <w:t>01779780,Connecticut,1</w:t>
        </w:r>
      </w:ins>
    </w:p>
    <w:p w14:paraId="6F2293B9" w14:textId="77777777" w:rsidR="00525A88" w:rsidRPr="00525A88" w:rsidRDefault="00525A88" w:rsidP="00030B84">
      <w:pPr>
        <w:spacing w:after="0" w:line="240" w:lineRule="auto"/>
        <w:ind w:left="720"/>
        <w:jc w:val="both"/>
        <w:rPr>
          <w:ins w:id="778" w:author="Peter Hambly" w:date="2018-09-07T11:54:00Z"/>
          <w:rFonts w:ascii="Courier New" w:hAnsi="Courier New" w:cs="Courier New"/>
          <w:color w:val="0070C0"/>
          <w:sz w:val="16"/>
          <w:szCs w:val="16"/>
          <w:rPrChange w:id="779" w:author="Peter Hambly" w:date="2018-09-07T11:54:00Z">
            <w:rPr>
              <w:ins w:id="780" w:author="Peter Hambly" w:date="2018-09-07T11:54:00Z"/>
            </w:rPr>
          </w:rPrChange>
        </w:rPr>
        <w:pPrChange w:id="781" w:author="Peter Hambly" w:date="2018-09-07T14:44:00Z">
          <w:pPr>
            <w:jc w:val="both"/>
          </w:pPr>
        </w:pPrChange>
      </w:pPr>
      <w:ins w:id="782" w:author="Peter Hambly" w:date="2018-09-07T11:54:00Z">
        <w:r w:rsidRPr="00525A88">
          <w:rPr>
            <w:rFonts w:ascii="Courier New" w:hAnsi="Courier New" w:cs="Courier New"/>
            <w:color w:val="0070C0"/>
            <w:sz w:val="16"/>
            <w:szCs w:val="16"/>
            <w:rPrChange w:id="783" w:author="Peter Hambly" w:date="2018-09-07T11:54:00Z">
              <w:rPr/>
            </w:rPrChange>
          </w:rPr>
          <w:t>01705317,Georgia,1</w:t>
        </w:r>
      </w:ins>
    </w:p>
    <w:p w14:paraId="1C8A219C" w14:textId="77777777" w:rsidR="00525A88" w:rsidRPr="00525A88" w:rsidRDefault="00525A88" w:rsidP="00030B84">
      <w:pPr>
        <w:spacing w:after="0" w:line="240" w:lineRule="auto"/>
        <w:ind w:left="720"/>
        <w:jc w:val="both"/>
        <w:rPr>
          <w:ins w:id="784" w:author="Peter Hambly" w:date="2018-09-07T11:54:00Z"/>
          <w:rFonts w:ascii="Courier New" w:hAnsi="Courier New" w:cs="Courier New"/>
          <w:color w:val="0070C0"/>
          <w:sz w:val="16"/>
          <w:szCs w:val="16"/>
          <w:rPrChange w:id="785" w:author="Peter Hambly" w:date="2018-09-07T11:54:00Z">
            <w:rPr>
              <w:ins w:id="786" w:author="Peter Hambly" w:date="2018-09-07T11:54:00Z"/>
            </w:rPr>
          </w:rPrChange>
        </w:rPr>
        <w:pPrChange w:id="787" w:author="Peter Hambly" w:date="2018-09-07T14:44:00Z">
          <w:pPr>
            <w:jc w:val="both"/>
          </w:pPr>
        </w:pPrChange>
      </w:pPr>
      <w:ins w:id="788" w:author="Peter Hambly" w:date="2018-09-07T11:54:00Z">
        <w:r w:rsidRPr="00525A88">
          <w:rPr>
            <w:rFonts w:ascii="Courier New" w:hAnsi="Courier New" w:cs="Courier New"/>
            <w:color w:val="0070C0"/>
            <w:sz w:val="16"/>
            <w:szCs w:val="16"/>
            <w:rPrChange w:id="789" w:author="Peter Hambly" w:date="2018-09-07T11:54:00Z">
              <w:rPr/>
            </w:rPrChange>
          </w:rPr>
          <w:t>01779785,Iowa,1</w:t>
        </w:r>
      </w:ins>
    </w:p>
    <w:p w14:paraId="7A382BD2" w14:textId="77777777" w:rsidR="00525A88" w:rsidRPr="00525A88" w:rsidRDefault="00525A88" w:rsidP="00030B84">
      <w:pPr>
        <w:spacing w:after="0" w:line="240" w:lineRule="auto"/>
        <w:ind w:left="720"/>
        <w:jc w:val="both"/>
        <w:rPr>
          <w:ins w:id="790" w:author="Peter Hambly" w:date="2018-09-07T11:54:00Z"/>
          <w:rFonts w:ascii="Courier New" w:hAnsi="Courier New" w:cs="Courier New"/>
          <w:color w:val="0070C0"/>
          <w:sz w:val="16"/>
          <w:szCs w:val="16"/>
          <w:rPrChange w:id="791" w:author="Peter Hambly" w:date="2018-09-07T11:54:00Z">
            <w:rPr>
              <w:ins w:id="792" w:author="Peter Hambly" w:date="2018-09-07T11:54:00Z"/>
            </w:rPr>
          </w:rPrChange>
        </w:rPr>
        <w:pPrChange w:id="793" w:author="Peter Hambly" w:date="2018-09-07T14:44:00Z">
          <w:pPr>
            <w:jc w:val="both"/>
          </w:pPr>
        </w:pPrChange>
      </w:pPr>
      <w:ins w:id="794" w:author="Peter Hambly" w:date="2018-09-07T11:54:00Z">
        <w:r w:rsidRPr="00525A88">
          <w:rPr>
            <w:rFonts w:ascii="Courier New" w:hAnsi="Courier New" w:cs="Courier New"/>
            <w:color w:val="0070C0"/>
            <w:sz w:val="16"/>
            <w:szCs w:val="16"/>
            <w:rPrChange w:id="795" w:author="Peter Hambly" w:date="2018-09-07T11:54:00Z">
              <w:rPr/>
            </w:rPrChange>
          </w:rPr>
          <w:t>01779786,Kentucky,1</w:t>
        </w:r>
      </w:ins>
    </w:p>
    <w:p w14:paraId="57F6026F" w14:textId="77777777" w:rsidR="00525A88" w:rsidRPr="00525A88" w:rsidRDefault="00525A88" w:rsidP="00030B84">
      <w:pPr>
        <w:spacing w:after="0" w:line="240" w:lineRule="auto"/>
        <w:ind w:left="720"/>
        <w:jc w:val="both"/>
        <w:rPr>
          <w:ins w:id="796" w:author="Peter Hambly" w:date="2018-09-07T11:54:00Z"/>
          <w:rFonts w:ascii="Courier New" w:hAnsi="Courier New" w:cs="Courier New"/>
          <w:color w:val="0070C0"/>
          <w:sz w:val="16"/>
          <w:szCs w:val="16"/>
          <w:rPrChange w:id="797" w:author="Peter Hambly" w:date="2018-09-07T11:54:00Z">
            <w:rPr>
              <w:ins w:id="798" w:author="Peter Hambly" w:date="2018-09-07T11:54:00Z"/>
            </w:rPr>
          </w:rPrChange>
        </w:rPr>
        <w:pPrChange w:id="799" w:author="Peter Hambly" w:date="2018-09-07T14:44:00Z">
          <w:pPr>
            <w:jc w:val="both"/>
          </w:pPr>
        </w:pPrChange>
      </w:pPr>
      <w:ins w:id="800" w:author="Peter Hambly" w:date="2018-09-07T11:54:00Z">
        <w:r w:rsidRPr="00525A88">
          <w:rPr>
            <w:rFonts w:ascii="Courier New" w:hAnsi="Courier New" w:cs="Courier New"/>
            <w:color w:val="0070C0"/>
            <w:sz w:val="16"/>
            <w:szCs w:val="16"/>
            <w:rPrChange w:id="801" w:author="Peter Hambly" w:date="2018-09-07T11:54:00Z">
              <w:rPr/>
            </w:rPrChange>
          </w:rPr>
          <w:t>01629543,Louisiana,1</w:t>
        </w:r>
      </w:ins>
    </w:p>
    <w:p w14:paraId="13C852F0" w14:textId="77777777" w:rsidR="00525A88" w:rsidRPr="00525A88" w:rsidRDefault="00525A88" w:rsidP="00030B84">
      <w:pPr>
        <w:spacing w:after="0" w:line="240" w:lineRule="auto"/>
        <w:ind w:left="720"/>
        <w:jc w:val="both"/>
        <w:rPr>
          <w:ins w:id="802" w:author="Peter Hambly" w:date="2018-09-07T11:54:00Z"/>
          <w:rFonts w:ascii="Courier New" w:hAnsi="Courier New" w:cs="Courier New"/>
          <w:color w:val="0070C0"/>
          <w:sz w:val="16"/>
          <w:szCs w:val="16"/>
          <w:rPrChange w:id="803" w:author="Peter Hambly" w:date="2018-09-07T11:54:00Z">
            <w:rPr>
              <w:ins w:id="804" w:author="Peter Hambly" w:date="2018-09-07T11:54:00Z"/>
            </w:rPr>
          </w:rPrChange>
        </w:rPr>
        <w:pPrChange w:id="805" w:author="Peter Hambly" w:date="2018-09-07T14:44:00Z">
          <w:pPr>
            <w:jc w:val="both"/>
          </w:pPr>
        </w:pPrChange>
      </w:pPr>
      <w:ins w:id="806" w:author="Peter Hambly" w:date="2018-09-07T11:54:00Z">
        <w:r w:rsidRPr="00525A88">
          <w:rPr>
            <w:rFonts w:ascii="Courier New" w:hAnsi="Courier New" w:cs="Courier New"/>
            <w:color w:val="0070C0"/>
            <w:sz w:val="16"/>
            <w:szCs w:val="16"/>
            <w:rPrChange w:id="807" w:author="Peter Hambly" w:date="2018-09-07T11:54:00Z">
              <w:rPr/>
            </w:rPrChange>
          </w:rPr>
          <w:t>01779789,Michigan,1</w:t>
        </w:r>
      </w:ins>
    </w:p>
    <w:p w14:paraId="07228946" w14:textId="77777777" w:rsidR="00525A88" w:rsidRPr="00525A88" w:rsidRDefault="00525A88" w:rsidP="00030B84">
      <w:pPr>
        <w:spacing w:after="0" w:line="240" w:lineRule="auto"/>
        <w:ind w:left="720"/>
        <w:jc w:val="both"/>
        <w:rPr>
          <w:ins w:id="808" w:author="Peter Hambly" w:date="2018-09-07T11:54:00Z"/>
          <w:rFonts w:ascii="Courier New" w:hAnsi="Courier New" w:cs="Courier New"/>
          <w:color w:val="0070C0"/>
          <w:sz w:val="16"/>
          <w:szCs w:val="16"/>
          <w:rPrChange w:id="809" w:author="Peter Hambly" w:date="2018-09-07T11:54:00Z">
            <w:rPr>
              <w:ins w:id="810" w:author="Peter Hambly" w:date="2018-09-07T11:54:00Z"/>
            </w:rPr>
          </w:rPrChange>
        </w:rPr>
        <w:pPrChange w:id="811" w:author="Peter Hambly" w:date="2018-09-07T14:44:00Z">
          <w:pPr>
            <w:jc w:val="both"/>
          </w:pPr>
        </w:pPrChange>
      </w:pPr>
      <w:ins w:id="812" w:author="Peter Hambly" w:date="2018-09-07T11:54:00Z">
        <w:r w:rsidRPr="00525A88">
          <w:rPr>
            <w:rFonts w:ascii="Courier New" w:hAnsi="Courier New" w:cs="Courier New"/>
            <w:color w:val="0070C0"/>
            <w:sz w:val="16"/>
            <w:szCs w:val="16"/>
            <w:rPrChange w:id="813" w:author="Peter Hambly" w:date="2018-09-07T11:54:00Z">
              <w:rPr/>
            </w:rPrChange>
          </w:rPr>
          <w:t>01779795,New Jersey,1</w:t>
        </w:r>
      </w:ins>
    </w:p>
    <w:p w14:paraId="52F8EBDD" w14:textId="77777777" w:rsidR="00525A88" w:rsidRPr="00525A88" w:rsidRDefault="00525A88" w:rsidP="00525A88">
      <w:pPr>
        <w:spacing w:after="0" w:line="240" w:lineRule="auto"/>
        <w:jc w:val="both"/>
        <w:rPr>
          <w:ins w:id="814" w:author="Peter Hambly" w:date="2018-09-07T11:54:00Z"/>
          <w:rFonts w:ascii="Courier New" w:hAnsi="Courier New" w:cs="Courier New"/>
          <w:color w:val="0070C0"/>
          <w:sz w:val="16"/>
          <w:szCs w:val="16"/>
          <w:rPrChange w:id="815" w:author="Peter Hambly" w:date="2018-09-07T11:54:00Z">
            <w:rPr>
              <w:ins w:id="816" w:author="Peter Hambly" w:date="2018-09-07T11:54:00Z"/>
            </w:rPr>
          </w:rPrChange>
        </w:rPr>
        <w:pPrChange w:id="817" w:author="Peter Hambly" w:date="2018-09-07T11:54:00Z">
          <w:pPr>
            <w:jc w:val="both"/>
          </w:pPr>
        </w:pPrChange>
      </w:pPr>
      <w:ins w:id="818" w:author="Peter Hambly" w:date="2018-09-07T11:54:00Z">
        <w:r w:rsidRPr="00525A88">
          <w:rPr>
            <w:rFonts w:ascii="Courier New" w:hAnsi="Courier New" w:cs="Courier New"/>
            <w:color w:val="0070C0"/>
            <w:sz w:val="16"/>
            <w:szCs w:val="16"/>
            <w:rPrChange w:id="819" w:author="Peter Hambly" w:date="2018-09-07T11:54:00Z">
              <w:rPr/>
            </w:rPrChange>
          </w:rPr>
          <w:lastRenderedPageBreak/>
          <w:t>00897535,New Mexico,1</w:t>
        </w:r>
      </w:ins>
    </w:p>
    <w:p w14:paraId="327D6849" w14:textId="77777777" w:rsidR="00525A88" w:rsidRPr="00525A88" w:rsidRDefault="00525A88" w:rsidP="00525A88">
      <w:pPr>
        <w:spacing w:after="0" w:line="240" w:lineRule="auto"/>
        <w:jc w:val="both"/>
        <w:rPr>
          <w:ins w:id="820" w:author="Peter Hambly" w:date="2018-09-07T11:54:00Z"/>
          <w:rFonts w:ascii="Courier New" w:hAnsi="Courier New" w:cs="Courier New"/>
          <w:color w:val="0070C0"/>
          <w:sz w:val="16"/>
          <w:szCs w:val="16"/>
          <w:rPrChange w:id="821" w:author="Peter Hambly" w:date="2018-09-07T11:54:00Z">
            <w:rPr>
              <w:ins w:id="822" w:author="Peter Hambly" w:date="2018-09-07T11:54:00Z"/>
            </w:rPr>
          </w:rPrChange>
        </w:rPr>
        <w:pPrChange w:id="823" w:author="Peter Hambly" w:date="2018-09-07T11:54:00Z">
          <w:pPr>
            <w:jc w:val="both"/>
          </w:pPr>
        </w:pPrChange>
      </w:pPr>
      <w:ins w:id="824" w:author="Peter Hambly" w:date="2018-09-07T11:54:00Z">
        <w:r w:rsidRPr="00525A88">
          <w:rPr>
            <w:rFonts w:ascii="Courier New" w:hAnsi="Courier New" w:cs="Courier New"/>
            <w:color w:val="0070C0"/>
            <w:sz w:val="16"/>
            <w:szCs w:val="16"/>
            <w:rPrChange w:id="825" w:author="Peter Hambly" w:date="2018-09-07T11:54:00Z">
              <w:rPr/>
            </w:rPrChange>
          </w:rPr>
          <w:t>01455989,Utah,1</w:t>
        </w:r>
      </w:ins>
    </w:p>
    <w:p w14:paraId="36E30AF4" w14:textId="10167AAF" w:rsidR="00525A88" w:rsidRPr="00525A88" w:rsidRDefault="00525A88" w:rsidP="008E412A">
      <w:pPr>
        <w:spacing w:after="120" w:line="240" w:lineRule="auto"/>
        <w:jc w:val="both"/>
        <w:rPr>
          <w:rFonts w:ascii="Courier New" w:hAnsi="Courier New" w:cs="Courier New"/>
          <w:color w:val="0070C0"/>
          <w:sz w:val="16"/>
          <w:szCs w:val="16"/>
          <w:rPrChange w:id="826" w:author="Peter Hambly" w:date="2018-09-07T11:54:00Z">
            <w:rPr/>
          </w:rPrChange>
        </w:rPr>
        <w:pPrChange w:id="827" w:author="Peter Hambly" w:date="2018-09-07T12:42:00Z">
          <w:pPr>
            <w:jc w:val="both"/>
          </w:pPr>
        </w:pPrChange>
      </w:pPr>
      <w:ins w:id="828" w:author="Peter Hambly" w:date="2018-09-07T11:54:00Z">
        <w:r w:rsidRPr="00525A88">
          <w:rPr>
            <w:rFonts w:ascii="Courier New" w:hAnsi="Courier New" w:cs="Courier New"/>
            <w:color w:val="0070C0"/>
            <w:sz w:val="16"/>
            <w:szCs w:val="16"/>
            <w:rPrChange w:id="829" w:author="Peter Hambly" w:date="2018-09-07T11:54:00Z">
              <w:rPr/>
            </w:rPrChange>
          </w:rPr>
          <w:t>01779804,Washington,1</w:t>
        </w:r>
      </w:ins>
    </w:p>
    <w:p w14:paraId="68D70700" w14:textId="4DAAB24E" w:rsidR="008E412A" w:rsidRDefault="00FD39BC" w:rsidP="00FD39BC">
      <w:pPr>
        <w:jc w:val="both"/>
        <w:rPr>
          <w:ins w:id="830" w:author="Peter Hambly" w:date="2018-09-07T12:53:00Z"/>
        </w:rPr>
      </w:pPr>
      <w:r>
        <w:t>A zipped shapefile can also be used to define study areas.</w:t>
      </w:r>
      <w:r w:rsidR="00FF7E34">
        <w:t xml:space="preserve"> The </w:t>
      </w:r>
      <w:ins w:id="831" w:author="Peter Hambly" w:date="2018-09-07T13:08:00Z">
        <w:r w:rsidR="00816CEC" w:rsidRPr="00DE4167">
          <w:rPr>
            <w:b/>
          </w:rPr>
          <w:t>select by shapefile</w:t>
        </w:r>
        <w:r w:rsidR="00816CEC">
          <w:t xml:space="preserve"> </w:t>
        </w:r>
      </w:ins>
      <w:ins w:id="832" w:author="Peter Hambly" w:date="2018-09-07T12:37:00Z">
        <w:r w:rsidR="008E412A" w:rsidRPr="008E412A">
          <w:rPr>
            <w:noProof/>
          </w:rPr>
          <w:drawing>
            <wp:inline distT="0" distB="0" distL="0" distR="0" wp14:anchorId="5DBCBC4C" wp14:editId="7475F376">
              <wp:extent cx="229870" cy="220345"/>
              <wp:effectExtent l="0" t="0" r="0" b="8255"/>
              <wp:docPr id="10" name="Picture 10" descr="C:\Users\phamb\Documents\GitHub\rapidInquiryFacility\rifWebApplication\src\main\resources\images\glyphicon\glyphicons-416-disk-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b\Documents\GitHub\rapidInquiryFacility\rifWebApplication\src\main\resources\images\glyphicon\glyphicons-416-disk-ope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9870" cy="220345"/>
                      </a:xfrm>
                      <a:prstGeom prst="rect">
                        <a:avLst/>
                      </a:prstGeom>
                      <a:noFill/>
                      <a:ln>
                        <a:noFill/>
                      </a:ln>
                    </pic:spPr>
                  </pic:pic>
                </a:graphicData>
              </a:graphic>
            </wp:inline>
          </w:drawing>
        </w:r>
      </w:ins>
      <w:del w:id="833" w:author="Peter Hambly" w:date="2018-09-07T12:36:00Z">
        <w:r w:rsidR="00FF7E34" w:rsidDel="008E412A">
          <w:rPr>
            <w:noProof/>
            <w:lang w:eastAsia="en-GB"/>
          </w:rPr>
          <w:drawing>
            <wp:inline distT="0" distB="0" distL="0" distR="0" wp14:anchorId="1CED6312" wp14:editId="33FD2682">
              <wp:extent cx="247650" cy="2381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lyphicons-97-vector-path-polygon.png"/>
                      <pic:cNvPicPr/>
                    </pic:nvPicPr>
                    <pic:blipFill>
                      <a:blip r:embed="rId22">
                        <a:extLst>
                          <a:ext uri="{28A0092B-C50C-407E-A947-70E740481C1C}">
                            <a14:useLocalDpi xmlns:a14="http://schemas.microsoft.com/office/drawing/2010/main" val="0"/>
                          </a:ext>
                        </a:extLst>
                      </a:blip>
                      <a:stretch>
                        <a:fillRect/>
                      </a:stretch>
                    </pic:blipFill>
                    <pic:spPr>
                      <a:xfrm>
                        <a:off x="0" y="0"/>
                        <a:ext cx="247650" cy="238125"/>
                      </a:xfrm>
                      <a:prstGeom prst="rect">
                        <a:avLst/>
                      </a:prstGeom>
                    </pic:spPr>
                  </pic:pic>
                </a:graphicData>
              </a:graphic>
            </wp:inline>
          </w:drawing>
        </w:r>
      </w:del>
      <w:r w:rsidR="00FF7E34">
        <w:t xml:space="preserve"> icon brings up the open shapefile dialogue. The file can be points </w:t>
      </w:r>
      <w:del w:id="834" w:author="Peter Hambly" w:date="2018-09-07T12:38:00Z">
        <w:r w:rsidR="00FF7E34" w:rsidDel="008E412A">
          <w:delText xml:space="preserve">are </w:delText>
        </w:r>
      </w:del>
      <w:ins w:id="835" w:author="Peter Hambly" w:date="2018-09-07T12:38:00Z">
        <w:r w:rsidR="008E412A">
          <w:t xml:space="preserve">or </w:t>
        </w:r>
      </w:ins>
      <w:r w:rsidR="00FF7E34">
        <w:t>polygon (see below)</w:t>
      </w:r>
      <w:ins w:id="836" w:author="Peter Hambly" w:date="2018-09-07T12:38:00Z">
        <w:r w:rsidR="008E412A">
          <w:t xml:space="preserve"> and </w:t>
        </w:r>
      </w:ins>
      <w:del w:id="837" w:author="Peter Hambly" w:date="2018-09-07T12:38:00Z">
        <w:r w:rsidR="00FF7E34" w:rsidDel="008E412A">
          <w:delText xml:space="preserve">, but </w:delText>
        </w:r>
      </w:del>
      <w:r w:rsidR="00FF7E34">
        <w:t xml:space="preserve">must be in a zipped folder with extension .zip. </w:t>
      </w:r>
    </w:p>
    <w:p w14:paraId="0CED1424" w14:textId="77777777" w:rsidR="00B9597C" w:rsidRDefault="00B9597C" w:rsidP="00EE3A9B">
      <w:pPr>
        <w:pStyle w:val="ListParagraph"/>
        <w:numPr>
          <w:ilvl w:val="0"/>
          <w:numId w:val="26"/>
        </w:numPr>
        <w:jc w:val="both"/>
        <w:rPr>
          <w:ins w:id="838" w:author="Peter Hambly" w:date="2018-09-07T12:59:00Z"/>
        </w:rPr>
        <w:sectPr w:rsidR="00B9597C" w:rsidSect="00DB6C47">
          <w:headerReference w:type="default" r:id="rId34"/>
          <w:footerReference w:type="default" r:id="rId35"/>
          <w:pgSz w:w="11906" w:h="16838" w:code="9"/>
          <w:pgMar w:top="720" w:right="720" w:bottom="720" w:left="720" w:header="709" w:footer="284" w:gutter="0"/>
          <w:cols w:space="708"/>
          <w:docGrid w:linePitch="360"/>
        </w:sectPr>
      </w:pPr>
    </w:p>
    <w:p w14:paraId="2083B74F" w14:textId="1E430A41" w:rsidR="00EE3A9B" w:rsidRDefault="00EE3A9B" w:rsidP="00EE3A9B">
      <w:pPr>
        <w:pStyle w:val="ListParagraph"/>
        <w:numPr>
          <w:ilvl w:val="0"/>
          <w:numId w:val="26"/>
        </w:numPr>
        <w:jc w:val="both"/>
        <w:rPr>
          <w:ins w:id="842" w:author="Peter Hambly" w:date="2018-09-07T12:55:00Z"/>
        </w:rPr>
      </w:pPr>
      <w:ins w:id="843" w:author="Peter Hambly" w:date="2018-09-07T12:54:00Z">
        <w:r>
          <w:t xml:space="preserve">For points the user will the based to enter a band </w:t>
        </w:r>
      </w:ins>
      <w:ins w:id="844" w:author="Peter Hambly" w:date="2018-09-07T12:55:00Z">
        <w:r>
          <w:t>for disease mapping or between one and six for risk analysis;</w:t>
        </w:r>
      </w:ins>
    </w:p>
    <w:p w14:paraId="47F56BD9" w14:textId="55E1981D" w:rsidR="00EE3A9B" w:rsidRDefault="00EE3A9B" w:rsidP="00EE3A9B">
      <w:pPr>
        <w:pStyle w:val="ListParagraph"/>
        <w:numPr>
          <w:ilvl w:val="0"/>
          <w:numId w:val="26"/>
        </w:numPr>
        <w:jc w:val="both"/>
        <w:rPr>
          <w:ins w:id="845" w:author="Peter Hambly" w:date="2018-09-07T12:55:00Z"/>
        </w:rPr>
      </w:pPr>
      <w:ins w:id="846" w:author="Peter Hambly" w:date="2018-09-07T12:55:00Z">
        <w:r>
          <w:t>For shapes there are three options</w:t>
        </w:r>
      </w:ins>
      <w:ins w:id="847" w:author="Peter Hambly" w:date="2018-09-07T12:57:00Z">
        <w:r>
          <w:t>:</w:t>
        </w:r>
      </w:ins>
    </w:p>
    <w:p w14:paraId="10B3D1BD" w14:textId="0BF8765D" w:rsidR="00EE3A9B" w:rsidRDefault="00EE3A9B" w:rsidP="00EE3A9B">
      <w:pPr>
        <w:pStyle w:val="ListParagraph"/>
        <w:numPr>
          <w:ilvl w:val="1"/>
          <w:numId w:val="26"/>
        </w:numPr>
        <w:jc w:val="both"/>
        <w:rPr>
          <w:ins w:id="848" w:author="Peter Hambly" w:date="2018-09-07T12:56:00Z"/>
        </w:rPr>
      </w:pPr>
      <w:ins w:id="849" w:author="Peter Hambly" w:date="2018-09-07T12:55:00Z">
        <w:r>
          <w:t>B</w:t>
        </w:r>
      </w:ins>
      <w:ins w:id="850" w:author="Peter Hambly" w:date="2018-09-07T12:56:00Z">
        <w:r>
          <w:t>y</w:t>
        </w:r>
      </w:ins>
      <w:ins w:id="851" w:author="Peter Hambly" w:date="2018-09-07T12:55:00Z">
        <w:r>
          <w:t xml:space="preserve"> max</w:t>
        </w:r>
      </w:ins>
      <w:ins w:id="852" w:author="Peter Hambly" w:date="2018-09-07T12:56:00Z">
        <w:r>
          <w:t>imum extent (i.e. the outermost contour)</w:t>
        </w:r>
      </w:ins>
      <w:ins w:id="853" w:author="Peter Hambly" w:date="2018-09-07T12:57:00Z">
        <w:r>
          <w:t>;</w:t>
        </w:r>
      </w:ins>
    </w:p>
    <w:p w14:paraId="5B3FCF2A" w14:textId="03A194A1" w:rsidR="00EE3A9B" w:rsidRDefault="00EE3A9B" w:rsidP="00EE3A9B">
      <w:pPr>
        <w:pStyle w:val="ListParagraph"/>
        <w:numPr>
          <w:ilvl w:val="1"/>
          <w:numId w:val="26"/>
        </w:numPr>
        <w:jc w:val="both"/>
        <w:rPr>
          <w:ins w:id="854" w:author="Peter Hambly" w:date="2018-09-07T13:00:00Z"/>
        </w:rPr>
      </w:pPr>
      <w:ins w:id="855" w:author="Peter Hambly" w:date="2018-09-07T12:56:00Z">
        <w:r>
          <w:t>By “BAND” attribute in the shapefile</w:t>
        </w:r>
      </w:ins>
      <w:ins w:id="856" w:author="Peter Hambly" w:date="2018-09-07T12:57:00Z">
        <w:r>
          <w:t>;</w:t>
        </w:r>
      </w:ins>
    </w:p>
    <w:p w14:paraId="68CF8DD9" w14:textId="020B96C1" w:rsidR="00B9597C" w:rsidRDefault="00B9597C" w:rsidP="00EE3A9B">
      <w:pPr>
        <w:pStyle w:val="ListParagraph"/>
        <w:numPr>
          <w:ilvl w:val="1"/>
          <w:numId w:val="26"/>
        </w:numPr>
        <w:jc w:val="both"/>
        <w:rPr>
          <w:ins w:id="857" w:author="Peter Hambly" w:date="2018-09-07T13:00:00Z"/>
        </w:rPr>
      </w:pPr>
      <w:ins w:id="858" w:author="Peter Hambly" w:date="2018-09-07T13:00:00Z">
        <w:r>
          <w:t>By exposure attribute</w:t>
        </w:r>
      </w:ins>
    </w:p>
    <w:p w14:paraId="11A32A2E" w14:textId="4A6FDF48" w:rsidR="00B9597C" w:rsidRDefault="00B9597C" w:rsidP="00B9597C">
      <w:pPr>
        <w:ind w:left="720"/>
        <w:jc w:val="both"/>
        <w:rPr>
          <w:ins w:id="859" w:author="Peter Hambly" w:date="2018-09-07T12:52:00Z"/>
        </w:rPr>
        <w:pPrChange w:id="860" w:author="Peter Hambly" w:date="2018-09-07T13:00:00Z">
          <w:pPr>
            <w:jc w:val="both"/>
          </w:pPr>
        </w:pPrChange>
      </w:pPr>
      <w:ins w:id="861" w:author="Peter Hambly" w:date="2018-09-07T13:00:00Z">
        <w:r>
          <w:t>The shapefile data is displayed</w:t>
        </w:r>
      </w:ins>
      <w:ins w:id="862" w:author="Peter Hambly" w:date="2018-09-07T13:01:00Z">
        <w:r>
          <w:t xml:space="preserve"> alongside.</w:t>
        </w:r>
      </w:ins>
    </w:p>
    <w:p w14:paraId="66222CDE" w14:textId="6AC29AB6" w:rsidR="00B9597C" w:rsidRDefault="00EE3A9B" w:rsidP="004B5548">
      <w:pPr>
        <w:jc w:val="center"/>
        <w:rPr>
          <w:ins w:id="863" w:author="Peter Hambly" w:date="2018-09-07T12:39:00Z"/>
        </w:rPr>
        <w:pPrChange w:id="864" w:author="Peter Hambly" w:date="2018-09-07T13:22:00Z">
          <w:pPr>
            <w:jc w:val="both"/>
          </w:pPr>
        </w:pPrChange>
      </w:pPr>
      <w:ins w:id="865" w:author="Peter Hambly" w:date="2018-09-07T12:52:00Z">
        <w:r>
          <w:rPr>
            <w:noProof/>
          </w:rPr>
          <w:drawing>
            <wp:inline distT="0" distB="0" distL="0" distR="0" wp14:anchorId="31B2BCC8" wp14:editId="4F26B0AD">
              <wp:extent cx="3781161" cy="24589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8461" cy="2483167"/>
                      </a:xfrm>
                      <a:prstGeom prst="rect">
                        <a:avLst/>
                      </a:prstGeom>
                      <a:noFill/>
                      <a:ln>
                        <a:noFill/>
                      </a:ln>
                    </pic:spPr>
                  </pic:pic>
                </a:graphicData>
              </a:graphic>
            </wp:inline>
          </w:drawing>
        </w:r>
      </w:ins>
      <w:ins w:id="866" w:author="Peter Hambly" w:date="2018-09-07T13:22:00Z">
        <w:r w:rsidR="004B5548" w:rsidRPr="004B5548">
          <w:t xml:space="preserve"> </w:t>
        </w:r>
        <w:r w:rsidR="004B5548">
          <w:t xml:space="preserve">Figure XXX. </w:t>
        </w:r>
      </w:ins>
      <w:ins w:id="867" w:author="Peter Hambly" w:date="2018-09-07T13:23:00Z">
        <w:r w:rsidR="004B5548">
          <w:t>Select by shapefile</w:t>
        </w:r>
      </w:ins>
      <w:ins w:id="868" w:author="Peter Hambly" w:date="2018-09-07T13:22:00Z">
        <w:r w:rsidR="004B5548">
          <w:t xml:space="preserve"> screen</w:t>
        </w:r>
      </w:ins>
    </w:p>
    <w:p w14:paraId="3C134F67" w14:textId="77777777" w:rsidR="00B9597C" w:rsidRDefault="00B9597C" w:rsidP="00FD39BC">
      <w:pPr>
        <w:jc w:val="both"/>
        <w:rPr>
          <w:ins w:id="869" w:author="Peter Hambly" w:date="2018-09-07T12:59:00Z"/>
        </w:rPr>
        <w:sectPr w:rsidR="00B9597C" w:rsidSect="00B9597C">
          <w:type w:val="continuous"/>
          <w:pgSz w:w="11906" w:h="16838" w:code="9"/>
          <w:pgMar w:top="720" w:right="720" w:bottom="720" w:left="720" w:header="709" w:footer="284" w:gutter="0"/>
          <w:cols w:num="2" w:space="714" w:equalWidth="0">
            <w:col w:w="3742" w:space="714"/>
            <w:col w:w="6010"/>
          </w:cols>
          <w:docGrid w:linePitch="360"/>
          <w:sectPrChange w:id="870" w:author="Peter Hambly" w:date="2018-09-07T12:59:00Z">
            <w:sectPr w:rsidR="00B9597C" w:rsidSect="00B9597C">
              <w:pgMar w:top="720" w:right="720" w:bottom="720" w:left="720" w:header="709" w:footer="284" w:gutter="0"/>
              <w:cols w:num="1" w:space="708" w:equalWidth="1"/>
            </w:sectPr>
          </w:sectPrChange>
        </w:sectPr>
      </w:pPr>
    </w:p>
    <w:p w14:paraId="6922FA91" w14:textId="0AFF0FD9" w:rsidR="006122E2" w:rsidRDefault="008E412A" w:rsidP="00FD39BC">
      <w:pPr>
        <w:jc w:val="both"/>
        <w:rPr>
          <w:ins w:id="871" w:author="Peter Hambly" w:date="2018-09-07T13:03:00Z"/>
        </w:rPr>
      </w:pPr>
      <w:ins w:id="872" w:author="Peter Hambly" w:date="2018-09-07T12:39:00Z">
        <w:r>
          <w:t xml:space="preserve">The </w:t>
        </w:r>
      </w:ins>
      <w:ins w:id="873" w:author="Peter Hambly" w:date="2018-09-07T13:08:00Z">
        <w:r w:rsidR="00816CEC" w:rsidRPr="00816CEC">
          <w:rPr>
            <w:b/>
            <w:rPrChange w:id="874" w:author="Peter Hambly" w:date="2018-09-07T13:08:00Z">
              <w:rPr/>
            </w:rPrChange>
          </w:rPr>
          <w:t xml:space="preserve">select by </w:t>
        </w:r>
        <w:r w:rsidR="00816CEC">
          <w:rPr>
            <w:b/>
          </w:rPr>
          <w:t>postal code/WGS</w:t>
        </w:r>
      </w:ins>
      <w:ins w:id="875" w:author="Peter Hambly" w:date="2018-09-07T13:09:00Z">
        <w:r w:rsidR="00816CEC">
          <w:rPr>
            <w:b/>
          </w:rPr>
          <w:t>/grid coordinates</w:t>
        </w:r>
      </w:ins>
      <w:ins w:id="876" w:author="Peter Hambly" w:date="2018-09-07T13:08:00Z">
        <w:r w:rsidR="00816CEC">
          <w:t xml:space="preserve"> </w:t>
        </w:r>
      </w:ins>
      <w:ins w:id="877" w:author="Peter Hambly" w:date="2018-09-07T12:36:00Z">
        <w:r w:rsidR="006122E2" w:rsidRPr="006122E2">
          <w:rPr>
            <w:noProof/>
          </w:rPr>
          <w:drawing>
            <wp:inline distT="0" distB="0" distL="0" distR="0" wp14:anchorId="16433339" wp14:editId="4B624217">
              <wp:extent cx="181923" cy="189787"/>
              <wp:effectExtent l="0" t="0" r="8890" b="1270"/>
              <wp:docPr id="7" name="Picture 7" descr="C:\Users\phamb\Documents\GitHub\rapidInquiryFacility\rifWebApplication\src\main\resources\images\glyphicon\glyphicons-90-buil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amb\Documents\GitHub\rapidInquiryFacility\rifWebApplication\src\main\resources\images\glyphicon\glyphicons-90-buildin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9026" cy="207629"/>
                      </a:xfrm>
                      <a:prstGeom prst="rect">
                        <a:avLst/>
                      </a:prstGeom>
                      <a:noFill/>
                      <a:ln>
                        <a:noFill/>
                      </a:ln>
                    </pic:spPr>
                  </pic:pic>
                </a:graphicData>
              </a:graphic>
            </wp:inline>
          </w:drawing>
        </w:r>
      </w:ins>
      <w:ins w:id="878" w:author="Peter Hambly" w:date="2018-09-07T12:39:00Z">
        <w:r>
          <w:t>icon allow</w:t>
        </w:r>
      </w:ins>
      <w:ins w:id="879" w:author="Peter Hambly" w:date="2018-09-07T12:42:00Z">
        <w:r>
          <w:t>s</w:t>
        </w:r>
      </w:ins>
      <w:ins w:id="880" w:author="Peter Hambly" w:date="2018-09-07T12:39:00Z">
        <w:r>
          <w:t xml:space="preserve"> the user to enter a s</w:t>
        </w:r>
      </w:ins>
      <w:ins w:id="881" w:author="Peter Hambly" w:date="2018-09-07T12:40:00Z">
        <w:r>
          <w:t>ingle point as a postal (or ZIP) code, WGS 84 (GPS) coordinate or using national co</w:t>
        </w:r>
      </w:ins>
      <w:ins w:id="882" w:author="Peter Hambly" w:date="2018-09-07T12:41:00Z">
        <w:r>
          <w:t>o</w:t>
        </w:r>
      </w:ins>
      <w:ins w:id="883" w:author="Peter Hambly" w:date="2018-09-07T12:40:00Z">
        <w:r>
          <w:t>rdinates.</w:t>
        </w:r>
      </w:ins>
      <w:ins w:id="884" w:author="Peter Hambly" w:date="2018-09-07T12:41:00Z">
        <w:r>
          <w:t xml:space="preserve"> Postal codes are only available if the necessary lookup data has been loaded an</w:t>
        </w:r>
      </w:ins>
      <w:ins w:id="885" w:author="Peter Hambly" w:date="2018-09-07T12:42:00Z">
        <w:r>
          <w:t>d</w:t>
        </w:r>
      </w:ins>
      <w:ins w:id="886" w:author="Peter Hambly" w:date="2018-09-07T12:41:00Z">
        <w:r>
          <w:t xml:space="preserve"> setup (see the data loading manual). </w:t>
        </w:r>
      </w:ins>
    </w:p>
    <w:p w14:paraId="539C9322" w14:textId="77777777" w:rsidR="00AF3B28" w:rsidRDefault="00AF3B28" w:rsidP="00AF3B28">
      <w:pPr>
        <w:jc w:val="both"/>
        <w:rPr>
          <w:ins w:id="887" w:author="Peter Hambly" w:date="2018-09-07T13:03:00Z"/>
        </w:rPr>
        <w:sectPr w:rsidR="00AF3B28" w:rsidSect="00B9597C">
          <w:type w:val="continuous"/>
          <w:pgSz w:w="11906" w:h="16838" w:code="9"/>
          <w:pgMar w:top="720" w:right="720" w:bottom="720" w:left="720" w:header="709" w:footer="284" w:gutter="0"/>
          <w:cols w:space="708"/>
          <w:docGrid w:linePitch="360"/>
        </w:sectPr>
        <w:pPrChange w:id="888" w:author="Peter Hambly" w:date="2018-09-07T13:04:00Z">
          <w:pPr>
            <w:pStyle w:val="ListParagraph"/>
            <w:numPr>
              <w:numId w:val="27"/>
            </w:numPr>
            <w:ind w:hanging="360"/>
            <w:jc w:val="both"/>
          </w:pPr>
        </w:pPrChange>
      </w:pPr>
    </w:p>
    <w:p w14:paraId="170114DC" w14:textId="6A18C724" w:rsidR="00AF3B28" w:rsidRDefault="00AF3B28" w:rsidP="00AF3B28">
      <w:pPr>
        <w:pStyle w:val="ListParagraph"/>
        <w:numPr>
          <w:ilvl w:val="0"/>
          <w:numId w:val="27"/>
        </w:numPr>
        <w:jc w:val="both"/>
        <w:rPr>
          <w:ins w:id="889" w:author="Peter Hambly" w:date="2018-09-07T13:02:00Z"/>
        </w:rPr>
        <w:pPrChange w:id="890" w:author="Peter Hambly" w:date="2018-09-07T13:02:00Z">
          <w:pPr>
            <w:jc w:val="both"/>
          </w:pPr>
        </w:pPrChange>
      </w:pPr>
      <w:ins w:id="891" w:author="Peter Hambly" w:date="2018-09-07T13:01:00Z">
        <w:r>
          <w:t xml:space="preserve">When selecting by </w:t>
        </w:r>
      </w:ins>
      <w:ins w:id="892" w:author="Peter Hambly" w:date="2018-09-07T13:02:00Z">
        <w:r>
          <w:t>postal code the database data is displayed alongside;</w:t>
        </w:r>
      </w:ins>
    </w:p>
    <w:p w14:paraId="5791267A" w14:textId="77777777" w:rsidR="00AF3B28" w:rsidRDefault="00AF3B28" w:rsidP="00AF3B28">
      <w:pPr>
        <w:pStyle w:val="ListParagraph"/>
        <w:numPr>
          <w:ilvl w:val="0"/>
          <w:numId w:val="27"/>
        </w:numPr>
        <w:jc w:val="both"/>
        <w:rPr>
          <w:ins w:id="893" w:author="Peter Hambly" w:date="2018-09-07T13:04:00Z"/>
        </w:rPr>
      </w:pPr>
      <w:ins w:id="894" w:author="Peter Hambly" w:date="2018-09-07T13:02:00Z">
        <w:r>
          <w:t>The user will the based to enter a band for disease mapping or between one and six for risk analysis</w:t>
        </w:r>
      </w:ins>
      <w:ins w:id="895" w:author="Peter Hambly" w:date="2018-09-07T13:03:00Z">
        <w:r>
          <w:t>.</w:t>
        </w:r>
      </w:ins>
    </w:p>
    <w:p w14:paraId="431E5A11" w14:textId="77777777" w:rsidR="00AF3B28" w:rsidRDefault="00AF3B28" w:rsidP="00AF3B28">
      <w:pPr>
        <w:jc w:val="both"/>
        <w:rPr>
          <w:ins w:id="896" w:author="Peter Hambly" w:date="2018-09-07T13:04:00Z"/>
        </w:rPr>
      </w:pPr>
    </w:p>
    <w:p w14:paraId="77BFFDC3" w14:textId="77777777" w:rsidR="00AF3B28" w:rsidRDefault="00AF3B28" w:rsidP="00AF3B28">
      <w:pPr>
        <w:jc w:val="both"/>
        <w:rPr>
          <w:ins w:id="897" w:author="Peter Hambly" w:date="2018-09-07T13:04:00Z"/>
        </w:rPr>
      </w:pPr>
    </w:p>
    <w:p w14:paraId="450E49FC" w14:textId="77777777" w:rsidR="00AF3B28" w:rsidRDefault="00AF3B28" w:rsidP="00AF3B28">
      <w:pPr>
        <w:jc w:val="both"/>
        <w:rPr>
          <w:ins w:id="898" w:author="Peter Hambly" w:date="2018-09-07T13:04:00Z"/>
        </w:rPr>
      </w:pPr>
    </w:p>
    <w:p w14:paraId="3953B3DF" w14:textId="77777777" w:rsidR="00AF3B28" w:rsidRDefault="00AF3B28" w:rsidP="00AF3B28">
      <w:pPr>
        <w:jc w:val="both"/>
        <w:rPr>
          <w:ins w:id="899" w:author="Peter Hambly" w:date="2018-09-07T13:04:00Z"/>
        </w:rPr>
      </w:pPr>
    </w:p>
    <w:p w14:paraId="7EDA8531" w14:textId="0EC695C8" w:rsidR="004B5548" w:rsidRDefault="00AF3B28" w:rsidP="004B5548">
      <w:pPr>
        <w:jc w:val="center"/>
        <w:rPr>
          <w:ins w:id="900" w:author="Peter Hambly" w:date="2018-09-07T13:22:00Z"/>
        </w:rPr>
      </w:pPr>
      <w:ins w:id="901" w:author="Peter Hambly" w:date="2018-09-07T13:04:00Z">
        <w:r>
          <w:rPr>
            <w:noProof/>
          </w:rPr>
          <w:drawing>
            <wp:inline distT="0" distB="0" distL="0" distR="0" wp14:anchorId="194715F1" wp14:editId="62D42387">
              <wp:extent cx="3777286" cy="237600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0342" cy="2409381"/>
                      </a:xfrm>
                      <a:prstGeom prst="rect">
                        <a:avLst/>
                      </a:prstGeom>
                      <a:noFill/>
                      <a:ln>
                        <a:noFill/>
                      </a:ln>
                    </pic:spPr>
                  </pic:pic>
                </a:graphicData>
              </a:graphic>
            </wp:inline>
          </w:drawing>
        </w:r>
      </w:ins>
      <w:ins w:id="902" w:author="Peter Hambly" w:date="2018-09-07T13:22:00Z">
        <w:r w:rsidR="004B5548" w:rsidRPr="004B5548">
          <w:t xml:space="preserve"> </w:t>
        </w:r>
        <w:r w:rsidR="004B5548">
          <w:t xml:space="preserve">Figure XXX. </w:t>
        </w:r>
      </w:ins>
      <w:ins w:id="903" w:author="Peter Hambly" w:date="2018-09-07T13:23:00Z">
        <w:r w:rsidR="004B5548">
          <w:t>Select by postal code</w:t>
        </w:r>
      </w:ins>
      <w:ins w:id="904" w:author="Peter Hambly" w:date="2018-09-07T13:22:00Z">
        <w:r w:rsidR="004B5548">
          <w:t xml:space="preserve"> screen</w:t>
        </w:r>
      </w:ins>
    </w:p>
    <w:p w14:paraId="459178E7" w14:textId="21719248" w:rsidR="00AF3B28" w:rsidRDefault="00AF3B28" w:rsidP="00AF3B28">
      <w:pPr>
        <w:jc w:val="both"/>
        <w:rPr>
          <w:ins w:id="905" w:author="Peter Hambly" w:date="2018-09-07T12:53:00Z"/>
        </w:rPr>
        <w:sectPr w:rsidR="00AF3B28" w:rsidSect="00AF3B28">
          <w:type w:val="continuous"/>
          <w:pgSz w:w="11906" w:h="16838" w:code="9"/>
          <w:pgMar w:top="720" w:right="720" w:bottom="720" w:left="720" w:header="709" w:footer="284" w:gutter="0"/>
          <w:cols w:num="2" w:space="710" w:equalWidth="0">
            <w:col w:w="3742" w:space="710"/>
            <w:col w:w="6014"/>
          </w:cols>
          <w:docGrid w:linePitch="360"/>
          <w:sectPrChange w:id="906" w:author="Peter Hambly" w:date="2018-09-07T13:04:00Z">
            <w:sectPr w:rsidR="00AF3B28" w:rsidSect="00AF3B28">
              <w:pgMar w:top="720" w:right="720" w:bottom="720" w:left="720" w:header="709" w:footer="284" w:gutter="0"/>
              <w:cols w:num="1" w:space="708" w:equalWidth="1"/>
            </w:sectPr>
          </w:sectPrChange>
        </w:sectPr>
      </w:pPr>
    </w:p>
    <w:p w14:paraId="5414AB26" w14:textId="108452B2" w:rsidR="008E412A" w:rsidRDefault="008E412A" w:rsidP="00816CEC">
      <w:pPr>
        <w:rPr>
          <w:ins w:id="907" w:author="Peter Hambly" w:date="2018-09-07T12:36:00Z"/>
        </w:rPr>
        <w:pPrChange w:id="908" w:author="Peter Hambly" w:date="2018-09-07T13:10:00Z">
          <w:pPr>
            <w:jc w:val="both"/>
          </w:pPr>
        </w:pPrChange>
      </w:pPr>
      <w:ins w:id="909" w:author="Peter Hambly" w:date="2018-09-07T12:39:00Z">
        <w:r>
          <w:t xml:space="preserve">The </w:t>
        </w:r>
      </w:ins>
      <w:ins w:id="910" w:author="Peter Hambly" w:date="2018-09-07T12:36:00Z">
        <w:r>
          <w:rPr>
            <w:noProof/>
            <w:lang w:eastAsia="en-GB"/>
          </w:rPr>
          <w:drawing>
            <wp:inline distT="0" distB="0" distL="0" distR="0" wp14:anchorId="11DF81BB" wp14:editId="4680907D">
              <wp:extent cx="247650" cy="238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lyphicons-97-vector-path-polygon.png"/>
                      <pic:cNvPicPr/>
                    </pic:nvPicPr>
                    <pic:blipFill>
                      <a:blip r:embed="rId22">
                        <a:extLst>
                          <a:ext uri="{28A0092B-C50C-407E-A947-70E740481C1C}">
                            <a14:useLocalDpi xmlns:a14="http://schemas.microsoft.com/office/drawing/2010/main" val="0"/>
                          </a:ext>
                        </a:extLst>
                      </a:blip>
                      <a:stretch>
                        <a:fillRect/>
                      </a:stretch>
                    </pic:blipFill>
                    <pic:spPr>
                      <a:xfrm>
                        <a:off x="0" y="0"/>
                        <a:ext cx="247650" cy="238125"/>
                      </a:xfrm>
                      <a:prstGeom prst="rect">
                        <a:avLst/>
                      </a:prstGeom>
                    </pic:spPr>
                  </pic:pic>
                </a:graphicData>
              </a:graphic>
            </wp:inline>
          </w:drawing>
        </w:r>
      </w:ins>
      <w:ins w:id="911" w:author="Peter Hambly" w:date="2018-09-07T13:10:00Z">
        <w:r w:rsidR="00816CEC" w:rsidRPr="00816CEC">
          <w:rPr>
            <w:b/>
          </w:rPr>
          <w:t xml:space="preserve"> </w:t>
        </w:r>
        <w:r w:rsidR="00816CEC" w:rsidRPr="00DE4167">
          <w:rPr>
            <w:b/>
          </w:rPr>
          <w:t>Hide or show selection shapes</w:t>
        </w:r>
        <w:r w:rsidR="00816CEC">
          <w:rPr>
            <w:b/>
          </w:rPr>
          <w:t xml:space="preserve"> </w:t>
        </w:r>
        <w:r w:rsidR="00816CEC">
          <w:t>icon allow the user to d</w:t>
        </w:r>
        <w:r w:rsidR="00816CEC" w:rsidRPr="00DE4167">
          <w:t>isplay</w:t>
        </w:r>
        <w:r w:rsidR="00816CEC">
          <w:t xml:space="preserve"> the shapes used to select the study. It is green when shapes are displayed</w:t>
        </w:r>
      </w:ins>
    </w:p>
    <w:p w14:paraId="1030340F" w14:textId="75CA1019" w:rsidR="00FD39BC" w:rsidRDefault="00FF7E34" w:rsidP="00FD39BC">
      <w:pPr>
        <w:jc w:val="both"/>
      </w:pPr>
      <w:r>
        <w:t>Once displayed on the map, the uploaded layer</w:t>
      </w:r>
      <w:ins w:id="912" w:author="Peter Hambly" w:date="2018-09-07T13:17:00Z">
        <w:r w:rsidR="004B5548">
          <w:t>s</w:t>
        </w:r>
      </w:ins>
      <w:r>
        <w:t xml:space="preserve"> can be removed with the </w:t>
      </w:r>
      <w:ins w:id="913" w:author="Peter Hambly" w:date="2018-09-07T13:07:00Z">
        <w:r w:rsidR="00AF3B28">
          <w:rPr>
            <w:noProof/>
            <w:lang w:eastAsia="en-GB"/>
          </w:rPr>
          <w:drawing>
            <wp:inline distT="0" distB="0" distL="0" distR="0" wp14:anchorId="5E501B9C" wp14:editId="6FE52DB7">
              <wp:extent cx="181922" cy="19846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lyphicons-551-erase.png"/>
                      <pic:cNvPicPr/>
                    </pic:nvPicPr>
                    <pic:blipFill>
                      <a:blip r:embed="rId18">
                        <a:extLst>
                          <a:ext uri="{28A0092B-C50C-407E-A947-70E740481C1C}">
                            <a14:useLocalDpi xmlns:a14="http://schemas.microsoft.com/office/drawing/2010/main" val="0"/>
                          </a:ext>
                        </a:extLst>
                      </a:blip>
                      <a:stretch>
                        <a:fillRect/>
                      </a:stretch>
                    </pic:blipFill>
                    <pic:spPr>
                      <a:xfrm>
                        <a:off x="0" y="0"/>
                        <a:ext cx="187546" cy="204595"/>
                      </a:xfrm>
                      <a:prstGeom prst="rect">
                        <a:avLst/>
                      </a:prstGeom>
                    </pic:spPr>
                  </pic:pic>
                </a:graphicData>
              </a:graphic>
            </wp:inline>
          </w:drawing>
        </w:r>
      </w:ins>
      <w:del w:id="914" w:author="Peter Hambly" w:date="2018-09-07T13:07:00Z">
        <w:r w:rsidDel="00AF3B28">
          <w:rPr>
            <w:noProof/>
            <w:lang w:eastAsia="en-GB"/>
          </w:rPr>
          <w:drawing>
            <wp:inline distT="0" distB="0" distL="0" distR="0" wp14:anchorId="2543D224" wp14:editId="28607B1E">
              <wp:extent cx="122683" cy="1594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lyphicons-17-bin.png"/>
                      <pic:cNvPicPr/>
                    </pic:nvPicPr>
                    <pic:blipFill>
                      <a:blip r:embed="rId39">
                        <a:extLst>
                          <a:ext uri="{28A0092B-C50C-407E-A947-70E740481C1C}">
                            <a14:useLocalDpi xmlns:a14="http://schemas.microsoft.com/office/drawing/2010/main" val="0"/>
                          </a:ext>
                        </a:extLst>
                      </a:blip>
                      <a:stretch>
                        <a:fillRect/>
                      </a:stretch>
                    </pic:blipFill>
                    <pic:spPr>
                      <a:xfrm>
                        <a:off x="0" y="0"/>
                        <a:ext cx="123997" cy="161197"/>
                      </a:xfrm>
                      <a:prstGeom prst="rect">
                        <a:avLst/>
                      </a:prstGeom>
                    </pic:spPr>
                  </pic:pic>
                </a:graphicData>
              </a:graphic>
            </wp:inline>
          </w:drawing>
        </w:r>
      </w:del>
      <w:r>
        <w:t xml:space="preserve"> </w:t>
      </w:r>
      <w:ins w:id="915" w:author="Peter Hambly" w:date="2018-09-07T13:07:00Z">
        <w:r w:rsidR="00AF3B28" w:rsidRPr="00AF3B28">
          <w:rPr>
            <w:b/>
            <w:rPrChange w:id="916" w:author="Peter Hambly" w:date="2018-09-07T13:07:00Z">
              <w:rPr/>
            </w:rPrChange>
          </w:rPr>
          <w:t>clear selection</w:t>
        </w:r>
        <w:r w:rsidR="00AF3B28">
          <w:t xml:space="preserve"> </w:t>
        </w:r>
      </w:ins>
      <w:r>
        <w:t>icon.</w:t>
      </w:r>
    </w:p>
    <w:p w14:paraId="04DE4234" w14:textId="240BC669" w:rsidR="004B5548" w:rsidRDefault="004B5548" w:rsidP="00FD39BC">
      <w:pPr>
        <w:pStyle w:val="ListParagraph"/>
        <w:numPr>
          <w:ilvl w:val="0"/>
          <w:numId w:val="16"/>
        </w:numPr>
        <w:jc w:val="both"/>
        <w:rPr>
          <w:ins w:id="917" w:author="Peter Hambly" w:date="2018-09-07T13:18:00Z"/>
        </w:rPr>
      </w:pPr>
      <w:ins w:id="918" w:author="Peter Hambly" w:date="2018-09-07T13:18:00Z">
        <w:r>
          <w:t>Multiple layers are supported.</w:t>
        </w:r>
      </w:ins>
    </w:p>
    <w:p w14:paraId="00107A9C" w14:textId="63D887CA" w:rsidR="00FD39BC" w:rsidRDefault="004D6395" w:rsidP="00FD39BC">
      <w:pPr>
        <w:pStyle w:val="ListParagraph"/>
        <w:numPr>
          <w:ilvl w:val="0"/>
          <w:numId w:val="16"/>
        </w:numPr>
        <w:jc w:val="both"/>
      </w:pPr>
      <w:r>
        <w:t>When loading point shapefile (e.g. incinerator locations), radii for exposure band(s) in metres need specified.</w:t>
      </w:r>
    </w:p>
    <w:p w14:paraId="5F0638BF" w14:textId="2F1C362B" w:rsidR="00FD39BC" w:rsidRDefault="004D6395" w:rsidP="0025243E">
      <w:pPr>
        <w:pStyle w:val="ListParagraph"/>
        <w:numPr>
          <w:ilvl w:val="0"/>
          <w:numId w:val="16"/>
        </w:numPr>
        <w:jc w:val="both"/>
      </w:pPr>
      <w:r>
        <w:t xml:space="preserve">When loading a polygon shapefile (e.g. output from an exposure model). Selections can be defined by the full extent of the areas with the shapefile, by a cut-off from an attribute within the file (e.g. a threshold value for </w:t>
      </w:r>
      <w:r>
        <w:lastRenderedPageBreak/>
        <w:t>a pollutant). This may be multiple (descending) cut-offs for risk analysis according to bands. In addition, in the case of a risk analysis study, if the polygons have a band attribute, this may be specified as well.</w:t>
      </w:r>
    </w:p>
    <w:p w14:paraId="2BB2B6B9" w14:textId="77777777" w:rsidR="00951165" w:rsidDel="00816CEC" w:rsidRDefault="0094409B" w:rsidP="0025243E">
      <w:pPr>
        <w:jc w:val="both"/>
        <w:rPr>
          <w:del w:id="919" w:author="Peter Hambly" w:date="2018-09-07T13:12:00Z"/>
        </w:rPr>
      </w:pPr>
      <w:r>
        <w:t>Clicking ‘done’ will store the selected study regions which define the study area and return the user to the study submission tab. The study area ‘tree’ should now be coloured to indicate that this part of the study submission is complete.</w:t>
      </w:r>
    </w:p>
    <w:p w14:paraId="37C49569" w14:textId="77777777" w:rsidR="00CA3BFA" w:rsidRDefault="00CA3BFA" w:rsidP="0025243E">
      <w:pPr>
        <w:jc w:val="both"/>
      </w:pPr>
    </w:p>
    <w:p w14:paraId="0218A2AA" w14:textId="77777777" w:rsidR="00F8168A" w:rsidRDefault="00C97509" w:rsidP="0025243E">
      <w:pPr>
        <w:pStyle w:val="Heading2"/>
        <w:jc w:val="both"/>
        <w:rPr>
          <w:b w:val="0"/>
        </w:rPr>
      </w:pPr>
      <w:bookmarkStart w:id="920" w:name="_Toc524096397"/>
      <w:r>
        <w:t>4</w:t>
      </w:r>
      <w:r w:rsidR="00F8168A">
        <w:t>.</w:t>
      </w:r>
      <w:r w:rsidR="00884373">
        <w:t>3</w:t>
      </w:r>
      <w:r w:rsidR="00F8168A">
        <w:t xml:space="preserve"> Comparison area</w:t>
      </w:r>
      <w:bookmarkEnd w:id="920"/>
    </w:p>
    <w:p w14:paraId="062503DE" w14:textId="0BA4B184" w:rsidR="00BA680A" w:rsidRDefault="00F8168A" w:rsidP="0025243E">
      <w:pPr>
        <w:jc w:val="both"/>
      </w:pPr>
      <w:r>
        <w:t xml:space="preserve">Clicking the </w:t>
      </w:r>
      <w:r>
        <w:rPr>
          <w:b/>
        </w:rPr>
        <w:t>comparison area</w:t>
      </w:r>
      <w:r>
        <w:t xml:space="preserve"> tab on the study submission tab will load the comparison area selection screen</w:t>
      </w:r>
      <w:r w:rsidR="00BA680A">
        <w:t xml:space="preserve"> for defining areas (populations) for the calculation of indirectly standardised risks</w:t>
      </w:r>
      <w:r>
        <w:t xml:space="preserve">. The comparison area screen is very similar to the </w:t>
      </w:r>
      <w:r w:rsidR="00E863C9">
        <w:t xml:space="preserve">study area selection screen with all the same methods of selection study regions that will for the comparison area. </w:t>
      </w:r>
      <w:r w:rsidR="00CA3BFA">
        <w:t>A comparison area is not banded in the same way as the study area, so by default only one selection band is possible. Note that the type of study can only be defined via the study area window.</w:t>
      </w:r>
    </w:p>
    <w:p w14:paraId="5512004A" w14:textId="77777777" w:rsidR="00E863C9" w:rsidRDefault="00E863C9" w:rsidP="0025243E">
      <w:pPr>
        <w:jc w:val="both"/>
      </w:pPr>
      <w:r>
        <w:t>Clicking ‘done’ will store the selected study regions which define the comparison area and return the user to the study submission tab. The comparison area tree should now be coloured to indicate that this part of the study submission is complete.</w:t>
      </w:r>
    </w:p>
    <w:p w14:paraId="2EA200E6" w14:textId="164DB33A" w:rsidR="00F8168A" w:rsidRDefault="00F8168A" w:rsidP="00F8168A">
      <w:pPr>
        <w:jc w:val="center"/>
      </w:pPr>
    </w:p>
    <w:p w14:paraId="36599A53" w14:textId="77777777" w:rsidR="00E4366C" w:rsidRDefault="00C97509" w:rsidP="00E4366C">
      <w:pPr>
        <w:pStyle w:val="Heading2"/>
      </w:pPr>
      <w:bookmarkStart w:id="921" w:name="_Toc524096398"/>
      <w:r>
        <w:t>4</w:t>
      </w:r>
      <w:r w:rsidR="00E4366C">
        <w:t>.</w:t>
      </w:r>
      <w:r w:rsidR="00884373">
        <w:t>4</w:t>
      </w:r>
      <w:r w:rsidR="00E4366C">
        <w:t xml:space="preserve"> Investigation parameters</w:t>
      </w:r>
      <w:bookmarkEnd w:id="921"/>
    </w:p>
    <w:p w14:paraId="26823147" w14:textId="77777777" w:rsidR="00E4366C" w:rsidRDefault="00E4366C" w:rsidP="00E4366C">
      <w:r>
        <w:t xml:space="preserve">Clicking the </w:t>
      </w:r>
      <w:r>
        <w:rPr>
          <w:b/>
        </w:rPr>
        <w:t>investigation parameters</w:t>
      </w:r>
      <w:r>
        <w:t xml:space="preserve"> link brings up the investigation parameters selection screen.</w:t>
      </w:r>
    </w:p>
    <w:p w14:paraId="6BA94370" w14:textId="77777777" w:rsidR="00E4366C" w:rsidRDefault="00E4366C" w:rsidP="00E4366C">
      <w:pPr>
        <w:jc w:val="center"/>
      </w:pPr>
      <w:r>
        <w:rPr>
          <w:noProof/>
          <w:lang w:eastAsia="en-GB"/>
        </w:rPr>
        <w:drawing>
          <wp:inline distT="0" distB="0" distL="0" distR="0" wp14:anchorId="72F8044E" wp14:editId="2FCA23F1">
            <wp:extent cx="5723890" cy="3728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3890" cy="3728720"/>
                    </a:xfrm>
                    <a:prstGeom prst="rect">
                      <a:avLst/>
                    </a:prstGeom>
                    <a:noFill/>
                    <a:ln>
                      <a:noFill/>
                    </a:ln>
                  </pic:spPr>
                </pic:pic>
              </a:graphicData>
            </a:graphic>
          </wp:inline>
        </w:drawing>
      </w:r>
    </w:p>
    <w:p w14:paraId="578D06F0" w14:textId="77777777" w:rsidR="00E4366C" w:rsidRDefault="00E4366C" w:rsidP="00E4366C">
      <w:pPr>
        <w:jc w:val="center"/>
      </w:pPr>
      <w:r>
        <w:t>Figure XXX. Investigation parameters screen.</w:t>
      </w:r>
    </w:p>
    <w:p w14:paraId="58500AB7" w14:textId="77777777" w:rsidR="00E64E16" w:rsidRDefault="00E4366C" w:rsidP="0025243E">
      <w:pPr>
        <w:jc w:val="both"/>
      </w:pPr>
      <w:commentRangeStart w:id="922"/>
      <w:r>
        <w:t xml:space="preserve">ICD10 </w:t>
      </w:r>
      <w:commentRangeEnd w:id="922"/>
      <w:r>
        <w:rPr>
          <w:rStyle w:val="CommentReference"/>
        </w:rPr>
        <w:commentReference w:id="922"/>
      </w:r>
      <w:r>
        <w:t xml:space="preserve">codes of interest can be selected from the list and search box on the left hand side of the screen. Selected codes appear in the lower right side of the screen. An investigation name can be edited in the investigation name field. The </w:t>
      </w:r>
      <w:r>
        <w:rPr>
          <w:b/>
        </w:rPr>
        <w:t xml:space="preserve">covariates </w:t>
      </w:r>
      <w:r>
        <w:t xml:space="preserve">section allows the user to select </w:t>
      </w:r>
      <w:r w:rsidR="00F348E7">
        <w:t xml:space="preserve">male, female or both sexes and define </w:t>
      </w:r>
      <w:commentRangeStart w:id="923"/>
      <w:r w:rsidR="00F348E7">
        <w:t xml:space="preserve">one </w:t>
      </w:r>
      <w:commentRangeEnd w:id="923"/>
      <w:r w:rsidR="00F348E7">
        <w:rPr>
          <w:rStyle w:val="CommentReference"/>
        </w:rPr>
        <w:commentReference w:id="923"/>
      </w:r>
      <w:r w:rsidR="00F348E7">
        <w:t xml:space="preserve">further covariate field. The range of ages and years the study is to cover are chosen in the </w:t>
      </w:r>
      <w:r w:rsidR="00F348E7">
        <w:rPr>
          <w:b/>
        </w:rPr>
        <w:t>age range</w:t>
      </w:r>
      <w:r w:rsidR="00F348E7">
        <w:t xml:space="preserve"> and </w:t>
      </w:r>
      <w:r w:rsidR="00F348E7">
        <w:rPr>
          <w:b/>
        </w:rPr>
        <w:t>year range</w:t>
      </w:r>
      <w:r w:rsidR="00F348E7">
        <w:t xml:space="preserve"> sections respectively.</w:t>
      </w:r>
    </w:p>
    <w:p w14:paraId="11B7ED0B" w14:textId="77777777" w:rsidR="00884373" w:rsidRDefault="00884373" w:rsidP="0025243E">
      <w:pPr>
        <w:jc w:val="both"/>
      </w:pPr>
      <w:r>
        <w:lastRenderedPageBreak/>
        <w:t xml:space="preserve"> Clicking ‘done’ will store the selected parameters and return the user to the study submission tab. The investigation parameter tree should now be coloured to indicate that this part of the study submission is complete.</w:t>
      </w:r>
    </w:p>
    <w:p w14:paraId="580D7B50" w14:textId="77777777" w:rsidR="00E4366C" w:rsidRDefault="00C97509" w:rsidP="0025243E">
      <w:pPr>
        <w:pStyle w:val="Heading2"/>
        <w:jc w:val="both"/>
      </w:pPr>
      <w:bookmarkStart w:id="924" w:name="_Toc524096399"/>
      <w:r>
        <w:t>4</w:t>
      </w:r>
      <w:r w:rsidR="00884373">
        <w:t>.5 Statistical methods</w:t>
      </w:r>
      <w:bookmarkEnd w:id="924"/>
    </w:p>
    <w:p w14:paraId="483ADCA9" w14:textId="042F82E3" w:rsidR="00CA3BFA" w:rsidRDefault="00884373" w:rsidP="0025243E">
      <w:pPr>
        <w:jc w:val="both"/>
        <w:rPr>
          <w:ins w:id="925" w:author="Peter Hambly" w:date="2018-09-07T13:13:00Z"/>
        </w:rPr>
      </w:pPr>
      <w:r>
        <w:t>Clicking the statistical methods link brings u</w:t>
      </w:r>
      <w:r w:rsidR="00087868">
        <w:t xml:space="preserve">p a screen allowing selection of the statistical methods the RIF will for the disease mapping process. By </w:t>
      </w:r>
      <w:del w:id="926" w:author="Peter Hambly" w:date="2018-09-07T13:15:00Z">
        <w:r w:rsidR="00087868" w:rsidDel="009A0B45">
          <w:delText>default</w:delText>
        </w:r>
      </w:del>
      <w:ins w:id="927" w:author="Peter Hambly" w:date="2018-09-07T13:15:00Z">
        <w:r w:rsidR="009A0B45">
          <w:t>default,</w:t>
        </w:r>
      </w:ins>
      <w:r w:rsidR="00087868">
        <w:t xml:space="preserve"> the RIF always calculates the </w:t>
      </w:r>
      <w:r w:rsidR="0014011D">
        <w:t>indirectly standardised rates and the relative risk ratios as well as performing Empirical Bayesian Smoothing.</w:t>
      </w:r>
      <w:r w:rsidR="00E64E16">
        <w:t xml:space="preserve"> </w:t>
      </w:r>
      <w:r w:rsidR="00CA3BFA">
        <w:t>Either select one of the available procedures or the option not to apply smoothing if you do not to run an additional Bayesian method.</w:t>
      </w:r>
    </w:p>
    <w:p w14:paraId="7FD2B968" w14:textId="07BAC15E" w:rsidR="009A0B45" w:rsidRDefault="009A0B45" w:rsidP="0025243E">
      <w:pPr>
        <w:jc w:val="both"/>
      </w:pPr>
      <w:ins w:id="928" w:author="Peter Hambly" w:date="2018-09-07T13:13:00Z">
        <w:r>
          <w:t>For risk anal</w:t>
        </w:r>
      </w:ins>
      <w:ins w:id="929" w:author="Peter Hambly" w:date="2018-09-07T13:14:00Z">
        <w:r>
          <w:t>ysis only the default is supports, the user cannot perform an additional Bayesian method.</w:t>
        </w:r>
      </w:ins>
    </w:p>
    <w:p w14:paraId="18408E5F" w14:textId="153012B8" w:rsidR="00E64E16" w:rsidRDefault="00E64E16" w:rsidP="0025243E">
      <w:pPr>
        <w:jc w:val="both"/>
      </w:pPr>
      <w:r>
        <w:t xml:space="preserve">Details of the basic statistical methods and the full Bayesian smoothing options along with external references are included in the </w:t>
      </w:r>
      <w:commentRangeStart w:id="930"/>
      <w:r>
        <w:t>Technical Appendix</w:t>
      </w:r>
      <w:commentRangeEnd w:id="930"/>
      <w:r>
        <w:rPr>
          <w:rStyle w:val="CommentReference"/>
        </w:rPr>
        <w:commentReference w:id="930"/>
      </w:r>
      <w:r>
        <w:t xml:space="preserve">. </w:t>
      </w:r>
    </w:p>
    <w:p w14:paraId="7FA291F9" w14:textId="77777777" w:rsidR="00884373" w:rsidRDefault="00E64E16" w:rsidP="0025243E">
      <w:pPr>
        <w:jc w:val="both"/>
      </w:pPr>
      <w:r>
        <w:t>Clicking ‘done’ will store the methods selected and return the user to the study submission tab. The statistical methods tree should now be coloured to indicate that this part of the study submission is complete.</w:t>
      </w:r>
    </w:p>
    <w:p w14:paraId="1AC6F7E4" w14:textId="77777777" w:rsidR="00087868" w:rsidRDefault="00C01304" w:rsidP="00087868">
      <w:pPr>
        <w:jc w:val="center"/>
      </w:pPr>
      <w:r>
        <w:rPr>
          <w:noProof/>
          <w:lang w:eastAsia="en-GB"/>
        </w:rPr>
        <w:drawing>
          <wp:inline distT="0" distB="0" distL="0" distR="0" wp14:anchorId="78D194E9" wp14:editId="1B4AAFF9">
            <wp:extent cx="3190875" cy="21790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ats.PNG"/>
                    <pic:cNvPicPr/>
                  </pic:nvPicPr>
                  <pic:blipFill>
                    <a:blip r:embed="rId41">
                      <a:extLst>
                        <a:ext uri="{28A0092B-C50C-407E-A947-70E740481C1C}">
                          <a14:useLocalDpi xmlns:a14="http://schemas.microsoft.com/office/drawing/2010/main" val="0"/>
                        </a:ext>
                      </a:extLst>
                    </a:blip>
                    <a:stretch>
                      <a:fillRect/>
                    </a:stretch>
                  </pic:blipFill>
                  <pic:spPr>
                    <a:xfrm>
                      <a:off x="0" y="0"/>
                      <a:ext cx="3223430" cy="2201243"/>
                    </a:xfrm>
                    <a:prstGeom prst="rect">
                      <a:avLst/>
                    </a:prstGeom>
                  </pic:spPr>
                </pic:pic>
              </a:graphicData>
            </a:graphic>
          </wp:inline>
        </w:drawing>
      </w:r>
    </w:p>
    <w:p w14:paraId="5E20B82C" w14:textId="77777777" w:rsidR="00087868" w:rsidRDefault="00087868" w:rsidP="00087868">
      <w:pPr>
        <w:jc w:val="center"/>
      </w:pPr>
      <w:r>
        <w:t>Figure XXX. Statistical methods selection screen.</w:t>
      </w:r>
    </w:p>
    <w:p w14:paraId="284661BA" w14:textId="77777777" w:rsidR="003417FF" w:rsidRDefault="00C97509" w:rsidP="00E64E16">
      <w:pPr>
        <w:pStyle w:val="Heading2"/>
      </w:pPr>
      <w:bookmarkStart w:id="931" w:name="_Toc524096400"/>
      <w:r>
        <w:t>4</w:t>
      </w:r>
      <w:r w:rsidR="00851CED">
        <w:t>.6 Saving and reloading studies</w:t>
      </w:r>
      <w:bookmarkEnd w:id="931"/>
    </w:p>
    <w:p w14:paraId="2F1FEC12" w14:textId="77777777" w:rsidR="00851CED" w:rsidRPr="00851CED" w:rsidRDefault="00E64E16" w:rsidP="0025243E">
      <w:pPr>
        <w:jc w:val="both"/>
      </w:pPr>
      <w:r>
        <w:t>At any point during the process of defining a new study submission, the details of th</w:t>
      </w:r>
      <w:r w:rsidR="001C5B07">
        <w:t xml:space="preserve">e study can be saved locally on the user’s machine by clicking the </w:t>
      </w:r>
      <w:r w:rsidR="001C5B07">
        <w:rPr>
          <w:b/>
        </w:rPr>
        <w:t>save study</w:t>
      </w:r>
      <w:r w:rsidR="001C5B07">
        <w:t xml:space="preserve"> link. This brings up a </w:t>
      </w:r>
      <w:r w:rsidR="0038553D">
        <w:rPr>
          <w:b/>
        </w:rPr>
        <w:t xml:space="preserve">save as </w:t>
      </w:r>
      <w:r w:rsidR="0038553D">
        <w:t>dialog box allowing the user to select a local folder and file name, then click ‘save’ to write a local copy of the study.</w:t>
      </w:r>
    </w:p>
    <w:p w14:paraId="76B03DA9" w14:textId="77777777" w:rsidR="0038553D" w:rsidRDefault="00C01304" w:rsidP="0038553D">
      <w:pPr>
        <w:jc w:val="center"/>
      </w:pPr>
      <w:r>
        <w:rPr>
          <w:noProof/>
          <w:lang w:eastAsia="en-GB"/>
        </w:rPr>
        <w:drawing>
          <wp:inline distT="0" distB="0" distL="0" distR="0" wp14:anchorId="1B4DAAB7" wp14:editId="0D9AFE5C">
            <wp:extent cx="5731510" cy="28225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avea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822575"/>
                    </a:xfrm>
                    <a:prstGeom prst="rect">
                      <a:avLst/>
                    </a:prstGeom>
                  </pic:spPr>
                </pic:pic>
              </a:graphicData>
            </a:graphic>
          </wp:inline>
        </w:drawing>
      </w:r>
    </w:p>
    <w:p w14:paraId="623A7567" w14:textId="1C90186D" w:rsidR="0038553D" w:rsidRDefault="0038553D" w:rsidP="0038553D">
      <w:pPr>
        <w:jc w:val="center"/>
      </w:pPr>
      <w:r>
        <w:lastRenderedPageBreak/>
        <w:t xml:space="preserve">Figure XXX. </w:t>
      </w:r>
      <w:r w:rsidR="00CA3BFA">
        <w:t>Open from file</w:t>
      </w:r>
      <w:r>
        <w:t xml:space="preserve"> dialog box for </w:t>
      </w:r>
      <w:r w:rsidR="00CA3BFA">
        <w:t xml:space="preserve">reloading a </w:t>
      </w:r>
      <w:r>
        <w:t>study during the submission process</w:t>
      </w:r>
    </w:p>
    <w:p w14:paraId="77B6D7BE" w14:textId="2A26423D" w:rsidR="0038553D" w:rsidRDefault="0038553D" w:rsidP="00E64E16">
      <w:pPr>
        <w:rPr>
          <w:ins w:id="932" w:author="Peter Hambly" w:date="2018-09-07T13:33:00Z"/>
        </w:rPr>
      </w:pPr>
      <w:r>
        <w:t xml:space="preserve">At a later date the user can load the study by clicking the </w:t>
      </w:r>
      <w:r w:rsidR="00BC2A87">
        <w:rPr>
          <w:b/>
        </w:rPr>
        <w:t>open from file</w:t>
      </w:r>
      <w:r>
        <w:t xml:space="preserve"> link and navigating to the location of a locally stored file</w:t>
      </w:r>
      <w:r w:rsidR="00BC2A87">
        <w:t xml:space="preserve"> and clicking </w:t>
      </w:r>
      <w:r w:rsidR="00915081">
        <w:rPr>
          <w:b/>
        </w:rPr>
        <w:t>open</w:t>
      </w:r>
      <w:r w:rsidR="00915081">
        <w:t>.</w:t>
      </w:r>
      <w:r w:rsidR="00CA3BFA">
        <w:t xml:space="preserve"> Depending on the browser being used, the name of the file can be changed. </w:t>
      </w:r>
      <w:del w:id="933" w:author="Peter Hambly" w:date="2018-09-07T13:33:00Z">
        <w:r w:rsidR="00CA3BFA" w:rsidDel="00FE5315">
          <w:delText>In future, this functionality will be improved to be more flexible.</w:delText>
        </w:r>
      </w:del>
    </w:p>
    <w:p w14:paraId="18C7E8A4" w14:textId="4B779C71" w:rsidR="00FE5315" w:rsidRDefault="00FE5315" w:rsidP="00E64E16">
      <w:ins w:id="934" w:author="Peter Hambly" w:date="2018-09-07T13:33:00Z">
        <w:r>
          <w:t>The file is in “human readable” JSON5 format</w:t>
        </w:r>
      </w:ins>
      <w:ins w:id="935" w:author="Peter Hambly" w:date="2018-09-07T13:34:00Z">
        <w:r>
          <w:t xml:space="preserve"> and can be edited with care. Saved study setup files are also produced as a part of the </w:t>
        </w:r>
        <w:r w:rsidRPr="00FE5315">
          <w:rPr>
            <w:b/>
            <w:rPrChange w:id="936" w:author="Peter Hambly" w:date="2018-09-07T13:34:00Z">
              <w:rPr/>
            </w:rPrChange>
          </w:rPr>
          <w:t>export to ZIP</w:t>
        </w:r>
        <w:r>
          <w:t xml:space="preserve"> functionality. </w:t>
        </w:r>
      </w:ins>
    </w:p>
    <w:p w14:paraId="3C7F805F" w14:textId="77777777" w:rsidR="00851CED" w:rsidRDefault="00C97509" w:rsidP="00851CED">
      <w:pPr>
        <w:pStyle w:val="Heading2"/>
      </w:pPr>
      <w:bookmarkStart w:id="937" w:name="_Toc524096401"/>
      <w:r>
        <w:t>4</w:t>
      </w:r>
      <w:r w:rsidR="00851CED">
        <w:t>.7 Study status</w:t>
      </w:r>
      <w:bookmarkEnd w:id="937"/>
    </w:p>
    <w:p w14:paraId="026C892B" w14:textId="77777777" w:rsidR="00851CED" w:rsidRDefault="00851CED" w:rsidP="0025243E">
      <w:pPr>
        <w:jc w:val="both"/>
      </w:pPr>
      <w:r>
        <w:t xml:space="preserve">The </w:t>
      </w:r>
      <w:r>
        <w:rPr>
          <w:b/>
        </w:rPr>
        <w:t>status</w:t>
      </w:r>
      <w:r>
        <w:t xml:space="preserve"> link in the bottom, centre of the </w:t>
      </w:r>
      <w:r>
        <w:rPr>
          <w:b/>
        </w:rPr>
        <w:t>study submission</w:t>
      </w:r>
      <w:r>
        <w:t xml:space="preserve"> screen brings up the </w:t>
      </w:r>
      <w:r>
        <w:rPr>
          <w:b/>
        </w:rPr>
        <w:t>submission status</w:t>
      </w:r>
      <w:r>
        <w:t xml:space="preserve"> screen which lists all the user’s studies that have been previously submitted and are still available to access on the system. It also shows any studies that have recently been submitted but are not yet fully processed yet. The </w:t>
      </w:r>
      <w:r>
        <w:rPr>
          <w:b/>
        </w:rPr>
        <w:t>study state</w:t>
      </w:r>
      <w:r>
        <w:t xml:space="preserve"> column provides the user with a short code to identify the status of the study:</w:t>
      </w:r>
    </w:p>
    <w:p w14:paraId="2A541746" w14:textId="4FCA69B1" w:rsidR="004B5548" w:rsidRDefault="004B5548" w:rsidP="004B5548">
      <w:pPr>
        <w:pStyle w:val="ListParagraph"/>
        <w:numPr>
          <w:ilvl w:val="0"/>
          <w:numId w:val="6"/>
        </w:numPr>
        <w:rPr>
          <w:ins w:id="938" w:author="Peter Hambly" w:date="2018-09-07T13:21:00Z"/>
        </w:rPr>
      </w:pPr>
      <w:commentRangeStart w:id="939"/>
      <w:ins w:id="940" w:author="Peter Hambly" w:date="2018-09-07T13:21:00Z">
        <w:r>
          <w:t xml:space="preserve">Study state: </w:t>
        </w:r>
        <w:r>
          <w:rPr>
            <w:b/>
          </w:rPr>
          <w:t>S</w:t>
        </w:r>
        <w:r>
          <w:t xml:space="preserve"> means the study results have been computed and are ready to be used.</w:t>
        </w:r>
        <w:commentRangeEnd w:id="939"/>
        <w:r>
          <w:rPr>
            <w:rStyle w:val="CommentReference"/>
          </w:rPr>
          <w:commentReference w:id="939"/>
        </w:r>
      </w:ins>
    </w:p>
    <w:p w14:paraId="5EF946BA" w14:textId="437F6ABA" w:rsidR="004B5548" w:rsidRDefault="004B5548" w:rsidP="004B5548">
      <w:pPr>
        <w:pStyle w:val="ListParagraph"/>
        <w:numPr>
          <w:ilvl w:val="0"/>
          <w:numId w:val="6"/>
        </w:numPr>
        <w:rPr>
          <w:ins w:id="941" w:author="Peter Hambly" w:date="2018-09-07T13:21:00Z"/>
        </w:rPr>
        <w:pPrChange w:id="942" w:author="Peter Hambly" w:date="2018-09-07T13:21:00Z">
          <w:pPr>
            <w:pStyle w:val="ListParagraph"/>
            <w:numPr>
              <w:numId w:val="6"/>
            </w:numPr>
            <w:ind w:hanging="360"/>
          </w:pPr>
        </w:pPrChange>
      </w:pPr>
      <w:commentRangeStart w:id="943"/>
      <w:ins w:id="944" w:author="Peter Hambly" w:date="2018-09-07T13:21:00Z">
        <w:r>
          <w:t xml:space="preserve">Study state: </w:t>
        </w:r>
        <w:r>
          <w:rPr>
            <w:b/>
          </w:rPr>
          <w:t>F</w:t>
        </w:r>
        <w:r>
          <w:t xml:space="preserve"> means the study failed</w:t>
        </w:r>
      </w:ins>
      <w:ins w:id="945" w:author="Peter Hambly" w:date="2018-09-07T13:22:00Z">
        <w:r>
          <w:t xml:space="preserve"> in the R code</w:t>
        </w:r>
      </w:ins>
      <w:ins w:id="946" w:author="Peter Hambly" w:date="2018-09-07T13:21:00Z">
        <w:r>
          <w:t>.</w:t>
        </w:r>
        <w:commentRangeEnd w:id="943"/>
        <w:r>
          <w:rPr>
            <w:rStyle w:val="CommentReference"/>
          </w:rPr>
          <w:commentReference w:id="943"/>
        </w:r>
      </w:ins>
      <w:ins w:id="947" w:author="Peter Hambly" w:date="2018-09-07T13:24:00Z">
        <w:r>
          <w:t xml:space="preserve"> The </w:t>
        </w:r>
        <w:r w:rsidRPr="004B5548">
          <w:rPr>
            <w:b/>
            <w:rPrChange w:id="948" w:author="Peter Hambly" w:date="2018-09-07T13:24:00Z">
              <w:rPr/>
            </w:rPrChange>
          </w:rPr>
          <w:t>trace</w:t>
        </w:r>
        <w:r>
          <w:t xml:space="preserve"> button will display the R error in a popup.</w:t>
        </w:r>
      </w:ins>
    </w:p>
    <w:p w14:paraId="18D6E322" w14:textId="5BC4DCB6" w:rsidR="00851CED" w:rsidDel="004B5548" w:rsidRDefault="00851CED" w:rsidP="00851CED">
      <w:pPr>
        <w:pStyle w:val="ListParagraph"/>
        <w:numPr>
          <w:ilvl w:val="0"/>
          <w:numId w:val="6"/>
        </w:numPr>
        <w:rPr>
          <w:del w:id="949" w:author="Peter Hambly" w:date="2018-09-07T13:21:00Z"/>
        </w:rPr>
      </w:pPr>
      <w:del w:id="950" w:author="Peter Hambly" w:date="2018-09-07T13:21:00Z">
        <w:r w:rsidDel="004B5548">
          <w:delText xml:space="preserve">Study state: </w:delText>
        </w:r>
        <w:r w:rsidDel="004B5548">
          <w:rPr>
            <w:b/>
          </w:rPr>
          <w:delText>R</w:delText>
        </w:r>
        <w:r w:rsidDel="004B5548">
          <w:delText xml:space="preserve"> means the study results have been computed and are </w:delText>
        </w:r>
        <w:r w:rsidR="00150DD8" w:rsidDel="004B5548">
          <w:delText>ready to be used.</w:delText>
        </w:r>
      </w:del>
    </w:p>
    <w:p w14:paraId="06D43ECA" w14:textId="77777777" w:rsidR="004B225A" w:rsidRDefault="004B225A" w:rsidP="00851CED">
      <w:pPr>
        <w:pStyle w:val="ListParagraph"/>
        <w:numPr>
          <w:ilvl w:val="0"/>
          <w:numId w:val="6"/>
        </w:numPr>
      </w:pPr>
      <w:r>
        <w:t xml:space="preserve">Study state: </w:t>
      </w:r>
      <w:r>
        <w:rPr>
          <w:b/>
        </w:rPr>
        <w:t xml:space="preserve">C </w:t>
      </w:r>
      <w:r>
        <w:t xml:space="preserve">means </w:t>
      </w:r>
      <w:commentRangeStart w:id="951"/>
      <w:r>
        <w:t>the study has been created but not verified.</w:t>
      </w:r>
      <w:commentRangeEnd w:id="951"/>
      <w:r>
        <w:rPr>
          <w:rStyle w:val="CommentReference"/>
        </w:rPr>
        <w:commentReference w:id="951"/>
      </w:r>
    </w:p>
    <w:p w14:paraId="2ED0E6DA" w14:textId="365FEAC3" w:rsidR="00CA3BFA" w:rsidRDefault="00CA3BFA" w:rsidP="00CA3BFA">
      <w:pPr>
        <w:pStyle w:val="ListParagraph"/>
        <w:numPr>
          <w:ilvl w:val="0"/>
          <w:numId w:val="6"/>
        </w:numPr>
      </w:pPr>
      <w:r>
        <w:t xml:space="preserve">Study state: </w:t>
      </w:r>
      <w:r>
        <w:rPr>
          <w:b/>
        </w:rPr>
        <w:t xml:space="preserve">E </w:t>
      </w:r>
      <w:r>
        <w:t>means the study has been extracted but results have not been generated.</w:t>
      </w:r>
    </w:p>
    <w:p w14:paraId="6566DE02" w14:textId="12A58346" w:rsidR="00CA3BFA" w:rsidRDefault="00CA3BFA" w:rsidP="00CA3BFA">
      <w:r>
        <w:t>Entries that are highlighted in pink are not available for mapping as they are currently being processed or have failed to be run.</w:t>
      </w:r>
    </w:p>
    <w:p w14:paraId="17796EAD" w14:textId="5045B3F8" w:rsidR="00150DD8" w:rsidRDefault="004B5548" w:rsidP="00150DD8">
      <w:pPr>
        <w:jc w:val="center"/>
      </w:pPr>
      <w:ins w:id="952" w:author="Peter Hambly" w:date="2018-09-07T13:20:00Z">
        <w:r>
          <w:rPr>
            <w:noProof/>
          </w:rPr>
          <w:drawing>
            <wp:inline distT="0" distB="0" distL="0" distR="0" wp14:anchorId="47C03DC1" wp14:editId="4745D13D">
              <wp:extent cx="6645910" cy="392981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3929817"/>
                      </a:xfrm>
                      <a:prstGeom prst="rect">
                        <a:avLst/>
                      </a:prstGeom>
                      <a:noFill/>
                      <a:ln>
                        <a:noFill/>
                      </a:ln>
                    </pic:spPr>
                  </pic:pic>
                </a:graphicData>
              </a:graphic>
            </wp:inline>
          </w:drawing>
        </w:r>
      </w:ins>
      <w:del w:id="953" w:author="Peter Hambly" w:date="2018-09-07T13:20:00Z">
        <w:r w:rsidR="00C01304" w:rsidDel="004B5548">
          <w:rPr>
            <w:noProof/>
            <w:lang w:eastAsia="en-GB"/>
          </w:rPr>
          <w:drawing>
            <wp:inline distT="0" distB="0" distL="0" distR="0" wp14:anchorId="0E1CB4AA" wp14:editId="674DD830">
              <wp:extent cx="5731510" cy="40220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atus.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4022090"/>
                      </a:xfrm>
                      <a:prstGeom prst="rect">
                        <a:avLst/>
                      </a:prstGeom>
                    </pic:spPr>
                  </pic:pic>
                </a:graphicData>
              </a:graphic>
            </wp:inline>
          </w:drawing>
        </w:r>
      </w:del>
    </w:p>
    <w:p w14:paraId="2897AB88" w14:textId="77777777" w:rsidR="00150DD8" w:rsidRDefault="00150DD8" w:rsidP="00150DD8">
      <w:pPr>
        <w:jc w:val="center"/>
      </w:pPr>
      <w:r>
        <w:t>Figure XXX. Submission status screen</w:t>
      </w:r>
    </w:p>
    <w:p w14:paraId="5D9C3B39" w14:textId="77777777" w:rsidR="00150DD8" w:rsidRDefault="00C97509" w:rsidP="00150DD8">
      <w:pPr>
        <w:pStyle w:val="Heading2"/>
      </w:pPr>
      <w:bookmarkStart w:id="954" w:name="_Toc524096402"/>
      <w:r>
        <w:t>4</w:t>
      </w:r>
      <w:r w:rsidR="00150DD8">
        <w:t>.8 Run study</w:t>
      </w:r>
      <w:bookmarkEnd w:id="954"/>
    </w:p>
    <w:p w14:paraId="4D98EA19" w14:textId="77777777" w:rsidR="00390C3B" w:rsidRPr="0025243E" w:rsidRDefault="00150DD8" w:rsidP="0025243E">
      <w:pPr>
        <w:jc w:val="both"/>
      </w:pPr>
      <w:r>
        <w:t xml:space="preserve">Once the user is happy that all the study submission details are complete, the </w:t>
      </w:r>
      <w:r>
        <w:rPr>
          <w:b/>
        </w:rPr>
        <w:t>run study</w:t>
      </w:r>
      <w:r>
        <w:t xml:space="preserve"> link can be clicked</w:t>
      </w:r>
      <w:r w:rsidR="0025243E">
        <w:t xml:space="preserve"> which brings up the run study screen. Here an </w:t>
      </w:r>
      <w:commentRangeStart w:id="955"/>
      <w:r w:rsidR="0025243E">
        <w:t>optional description can be added</w:t>
      </w:r>
      <w:commentRangeEnd w:id="955"/>
      <w:r w:rsidR="0025243E">
        <w:rPr>
          <w:rStyle w:val="CommentReference"/>
        </w:rPr>
        <w:commentReference w:id="955"/>
      </w:r>
      <w:r w:rsidR="0025243E">
        <w:t xml:space="preserve"> and the details of the study can be checked by clicking the </w:t>
      </w:r>
      <w:r w:rsidR="0025243E">
        <w:rPr>
          <w:b/>
        </w:rPr>
        <w:t>view study submission summary</w:t>
      </w:r>
      <w:r w:rsidR="0025243E">
        <w:t xml:space="preserve"> link.</w:t>
      </w:r>
      <w:r w:rsidR="004B225A">
        <w:t xml:space="preserve"> The study will be submitted when the user clicks ‘run’ and a message will be displayed: ‘Success: study submitted’.</w:t>
      </w:r>
    </w:p>
    <w:p w14:paraId="7E59AC9A" w14:textId="2A71A0A0" w:rsidR="00E840F7" w:rsidRDefault="00E840F7" w:rsidP="00E840F7">
      <w:pPr>
        <w:jc w:val="center"/>
      </w:pPr>
      <w:del w:id="956" w:author="Peter Hambly" w:date="2018-09-07T13:37:00Z">
        <w:r w:rsidDel="00FE5315">
          <w:rPr>
            <w:noProof/>
            <w:lang w:eastAsia="en-GB"/>
          </w:rPr>
          <w:lastRenderedPageBreak/>
          <w:drawing>
            <wp:inline distT="0" distB="0" distL="0" distR="0" wp14:anchorId="35A4CA3C" wp14:editId="2380F0DD">
              <wp:extent cx="3430322" cy="2737262"/>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7425" cy="2742930"/>
                      </a:xfrm>
                      <a:prstGeom prst="rect">
                        <a:avLst/>
                      </a:prstGeom>
                      <a:noFill/>
                      <a:ln>
                        <a:noFill/>
                      </a:ln>
                    </pic:spPr>
                  </pic:pic>
                </a:graphicData>
              </a:graphic>
            </wp:inline>
          </w:drawing>
        </w:r>
      </w:del>
      <w:ins w:id="957" w:author="Peter Hambly" w:date="2018-09-07T13:37:00Z">
        <w:r w:rsidR="00FE5315" w:rsidRPr="00FE5315">
          <w:t xml:space="preserve"> </w:t>
        </w:r>
        <w:r w:rsidR="00FE5315">
          <w:rPr>
            <w:noProof/>
          </w:rPr>
          <w:drawing>
            <wp:inline distT="0" distB="0" distL="0" distR="0" wp14:anchorId="6CB909F5" wp14:editId="4B7CFD2D">
              <wp:extent cx="2862723" cy="22740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08271" cy="2310280"/>
                      </a:xfrm>
                      <a:prstGeom prst="rect">
                        <a:avLst/>
                      </a:prstGeom>
                      <a:noFill/>
                      <a:ln>
                        <a:noFill/>
                      </a:ln>
                    </pic:spPr>
                  </pic:pic>
                </a:graphicData>
              </a:graphic>
            </wp:inline>
          </w:drawing>
        </w:r>
      </w:ins>
    </w:p>
    <w:p w14:paraId="513F82E2" w14:textId="77777777" w:rsidR="0025243E" w:rsidRDefault="0025243E" w:rsidP="00E840F7">
      <w:pPr>
        <w:jc w:val="center"/>
      </w:pPr>
      <w:r>
        <w:t>Figure XXX. Run study screen</w:t>
      </w:r>
    </w:p>
    <w:p w14:paraId="0C8D0A85" w14:textId="46B97D0F" w:rsidR="0025243E" w:rsidRDefault="004B225A" w:rsidP="0025243E">
      <w:pPr>
        <w:jc w:val="both"/>
        <w:rPr>
          <w:ins w:id="958" w:author="Peter Hambly" w:date="2018-09-07T13:35:00Z"/>
        </w:rPr>
      </w:pPr>
      <w:r>
        <w:t xml:space="preserve">Once the study has been submitted, the use will be returned to the study submission screen. The study may take some minutes to run depending on the size and complexity of the study. Clicking the </w:t>
      </w:r>
      <w:r>
        <w:rPr>
          <w:b/>
        </w:rPr>
        <w:t>status</w:t>
      </w:r>
      <w:r>
        <w:t xml:space="preserve"> link allows the user to see the status of any recently submitted studies. When the status is listed as </w:t>
      </w:r>
      <w:r>
        <w:rPr>
          <w:b/>
        </w:rPr>
        <w:t>R</w:t>
      </w:r>
      <w:r>
        <w:t xml:space="preserve"> the results of the study can be viewed under the </w:t>
      </w:r>
      <w:r>
        <w:rPr>
          <w:b/>
        </w:rPr>
        <w:t xml:space="preserve">data viewer </w:t>
      </w:r>
      <w:r>
        <w:t>tab.</w:t>
      </w:r>
    </w:p>
    <w:p w14:paraId="54FF7267" w14:textId="4AF82932" w:rsidR="00FE5315" w:rsidRDefault="00FE5315" w:rsidP="0025243E">
      <w:pPr>
        <w:jc w:val="both"/>
        <w:rPr>
          <w:ins w:id="959" w:author="Peter Hambly" w:date="2018-09-07T13:37:00Z"/>
        </w:rPr>
      </w:pPr>
      <w:ins w:id="960" w:author="Peter Hambly" w:date="2018-09-07T13:35:00Z">
        <w:r w:rsidRPr="0050367F">
          <w:rPr>
            <w:b/>
            <w:rPrChange w:id="961" w:author="Peter Hambly" w:date="2018-09-07T13:38:00Z">
              <w:rPr/>
            </w:rPrChange>
          </w:rPr>
          <w:t>View study submission summary</w:t>
        </w:r>
      </w:ins>
      <w:ins w:id="962" w:author="Peter Hambly" w:date="2018-09-07T13:38:00Z">
        <w:r>
          <w:t xml:space="preserve"> provides a report of the study as submitted</w:t>
        </w:r>
      </w:ins>
    </w:p>
    <w:p w14:paraId="1CC10E85" w14:textId="5E848DFF" w:rsidR="00FE5315" w:rsidRDefault="00FE5315" w:rsidP="00FE5315">
      <w:pPr>
        <w:jc w:val="center"/>
        <w:rPr>
          <w:ins w:id="963" w:author="Peter Hambly" w:date="2018-09-07T13:38:00Z"/>
        </w:rPr>
      </w:pPr>
      <w:ins w:id="964" w:author="Peter Hambly" w:date="2018-09-07T13:37:00Z">
        <w:r>
          <w:rPr>
            <w:noProof/>
          </w:rPr>
          <w:drawing>
            <wp:inline distT="0" distB="0" distL="0" distR="0" wp14:anchorId="4DF2E1A4" wp14:editId="677FB4B0">
              <wp:extent cx="6645910" cy="3599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599815"/>
                      </a:xfrm>
                      <a:prstGeom prst="rect">
                        <a:avLst/>
                      </a:prstGeom>
                    </pic:spPr>
                  </pic:pic>
                </a:graphicData>
              </a:graphic>
            </wp:inline>
          </w:drawing>
        </w:r>
      </w:ins>
      <w:ins w:id="965" w:author="Peter Hambly" w:date="2018-09-07T13:38:00Z">
        <w:r w:rsidRPr="00FE5315">
          <w:t xml:space="preserve"> </w:t>
        </w:r>
      </w:ins>
    </w:p>
    <w:p w14:paraId="27800DB1" w14:textId="171ADC84" w:rsidR="00FE5315" w:rsidRDefault="00FE5315" w:rsidP="00FE5315">
      <w:pPr>
        <w:jc w:val="center"/>
        <w:pPrChange w:id="966" w:author="Peter Hambly" w:date="2018-09-07T13:38:00Z">
          <w:pPr>
            <w:jc w:val="both"/>
          </w:pPr>
        </w:pPrChange>
      </w:pPr>
      <w:ins w:id="967" w:author="Peter Hambly" w:date="2018-09-07T13:38:00Z">
        <w:r>
          <w:t xml:space="preserve">Figure XXX. </w:t>
        </w:r>
      </w:ins>
      <w:ins w:id="968" w:author="Peter Hambly" w:date="2018-09-07T13:39:00Z">
        <w:r w:rsidR="0050367F">
          <w:t>View study submission summary</w:t>
        </w:r>
      </w:ins>
      <w:ins w:id="969" w:author="Peter Hambly" w:date="2018-09-07T13:38:00Z">
        <w:r>
          <w:t xml:space="preserve"> screen</w:t>
        </w:r>
      </w:ins>
    </w:p>
    <w:p w14:paraId="0D0B0664" w14:textId="40C273D7" w:rsidR="004B5548" w:rsidRDefault="004B5548" w:rsidP="004B5548">
      <w:pPr>
        <w:pStyle w:val="Heading2"/>
        <w:rPr>
          <w:ins w:id="970" w:author="Peter Hambly" w:date="2018-09-07T13:24:00Z"/>
        </w:rPr>
      </w:pPr>
      <w:bookmarkStart w:id="971" w:name="_Toc524096403"/>
      <w:ins w:id="972" w:author="Peter Hambly" w:date="2018-09-07T13:24:00Z">
        <w:r>
          <w:t xml:space="preserve">4.8 </w:t>
        </w:r>
      </w:ins>
      <w:ins w:id="973" w:author="Peter Hambly" w:date="2018-09-07T13:25:00Z">
        <w:r>
          <w:t>Messages</w:t>
        </w:r>
      </w:ins>
      <w:bookmarkEnd w:id="971"/>
    </w:p>
    <w:p w14:paraId="433BA7F5" w14:textId="25954D44" w:rsidR="004B5548" w:rsidRDefault="004B5548" w:rsidP="004B5548">
      <w:pPr>
        <w:rPr>
          <w:ins w:id="974" w:author="Peter Hambly" w:date="2018-09-07T13:25:00Z"/>
        </w:rPr>
      </w:pPr>
      <w:ins w:id="975" w:author="Peter Hambly" w:date="2018-09-07T13:28:00Z">
        <w:r>
          <w:t xml:space="preserve">RIF messages appear as strips </w:t>
        </w:r>
        <w:r w:rsidR="00FE5315">
          <w:t>from the top of the screen and disappear after fi</w:t>
        </w:r>
      </w:ins>
      <w:ins w:id="976" w:author="Peter Hambly" w:date="2018-09-07T13:29:00Z">
        <w:r w:rsidR="00FE5315">
          <w:t>v</w:t>
        </w:r>
      </w:ins>
      <w:ins w:id="977" w:author="Peter Hambly" w:date="2018-09-07T13:28:00Z">
        <w:r w:rsidR="00FE5315">
          <w:t xml:space="preserve">e seconds unless they </w:t>
        </w:r>
      </w:ins>
      <w:ins w:id="978" w:author="Peter Hambly" w:date="2018-09-07T13:29:00Z">
        <w:r w:rsidR="00FE5315">
          <w:t>are a serious error and related to submitting or running a study. The messages screen allows the user to view the messages for the session.</w:t>
        </w:r>
      </w:ins>
    </w:p>
    <w:p w14:paraId="4FA7C02B" w14:textId="71AA202F" w:rsidR="004B5548" w:rsidRDefault="004B5548" w:rsidP="004B5548">
      <w:pPr>
        <w:jc w:val="center"/>
        <w:rPr>
          <w:ins w:id="979" w:author="Peter Hambly" w:date="2018-09-07T13:28:00Z"/>
        </w:rPr>
      </w:pPr>
      <w:ins w:id="980" w:author="Peter Hambly" w:date="2018-09-07T13:27:00Z">
        <w:r>
          <w:rPr>
            <w:noProof/>
          </w:rPr>
          <w:lastRenderedPageBreak/>
          <w:drawing>
            <wp:inline distT="0" distB="0" distL="0" distR="0" wp14:anchorId="67221F99" wp14:editId="5DED9EB4">
              <wp:extent cx="5316301" cy="3158504"/>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5018" cy="3175566"/>
                      </a:xfrm>
                      <a:prstGeom prst="rect">
                        <a:avLst/>
                      </a:prstGeom>
                      <a:noFill/>
                      <a:ln>
                        <a:noFill/>
                      </a:ln>
                    </pic:spPr>
                  </pic:pic>
                </a:graphicData>
              </a:graphic>
            </wp:inline>
          </w:drawing>
        </w:r>
      </w:ins>
      <w:ins w:id="981" w:author="Peter Hambly" w:date="2018-09-07T13:28:00Z">
        <w:r w:rsidRPr="004B5548">
          <w:t xml:space="preserve"> </w:t>
        </w:r>
      </w:ins>
    </w:p>
    <w:p w14:paraId="5E8A1A84" w14:textId="2409FC13" w:rsidR="004B5548" w:rsidRDefault="004B5548" w:rsidP="004B5548">
      <w:pPr>
        <w:jc w:val="center"/>
        <w:rPr>
          <w:ins w:id="982" w:author="Peter Hambly" w:date="2018-09-07T13:24:00Z"/>
        </w:rPr>
        <w:pPrChange w:id="983" w:author="Peter Hambly" w:date="2018-09-07T13:28:00Z">
          <w:pPr/>
        </w:pPrChange>
      </w:pPr>
      <w:ins w:id="984" w:author="Peter Hambly" w:date="2018-09-07T13:28:00Z">
        <w:r>
          <w:t>Figure XXX. Messages screen</w:t>
        </w:r>
      </w:ins>
    </w:p>
    <w:p w14:paraId="62A728A9" w14:textId="7A001D77" w:rsidR="004B5548" w:rsidRDefault="004B5548" w:rsidP="004B5548">
      <w:pPr>
        <w:pStyle w:val="Heading2"/>
        <w:rPr>
          <w:ins w:id="985" w:author="Peter Hambly" w:date="2018-09-07T13:24:00Z"/>
        </w:rPr>
      </w:pPr>
      <w:bookmarkStart w:id="986" w:name="_Toc524096404"/>
      <w:ins w:id="987" w:author="Peter Hambly" w:date="2018-09-07T13:24:00Z">
        <w:r>
          <w:t>4.</w:t>
        </w:r>
      </w:ins>
      <w:ins w:id="988" w:author="Peter Hambly" w:date="2018-09-07T13:25:00Z">
        <w:r>
          <w:t>10</w:t>
        </w:r>
      </w:ins>
      <w:ins w:id="989" w:author="Peter Hambly" w:date="2018-09-07T13:24:00Z">
        <w:r>
          <w:t xml:space="preserve"> </w:t>
        </w:r>
      </w:ins>
      <w:ins w:id="990" w:author="Peter Hambly" w:date="2018-09-07T13:25:00Z">
        <w:r>
          <w:t>Reset</w:t>
        </w:r>
      </w:ins>
      <w:bookmarkEnd w:id="986"/>
    </w:p>
    <w:p w14:paraId="19D951CE" w14:textId="5F4F94EF" w:rsidR="00EE008C" w:rsidRDefault="00FE5315" w:rsidP="004B5548">
      <w:pPr>
        <w:rPr>
          <w:rFonts w:asciiTheme="majorHAnsi" w:eastAsiaTheme="majorEastAsia" w:hAnsiTheme="majorHAnsi" w:cstheme="majorBidi"/>
          <w:b/>
          <w:bCs/>
          <w:color w:val="365F91" w:themeColor="accent1" w:themeShade="BF"/>
          <w:sz w:val="28"/>
          <w:szCs w:val="28"/>
        </w:rPr>
      </w:pPr>
      <w:ins w:id="991" w:author="Peter Hambly" w:date="2018-09-07T13:29:00Z">
        <w:r>
          <w:t xml:space="preserve">The </w:t>
        </w:r>
        <w:r w:rsidRPr="00FE5315">
          <w:rPr>
            <w:b/>
            <w:rPrChange w:id="992" w:author="Peter Hambly" w:date="2018-09-07T13:30:00Z">
              <w:rPr/>
            </w:rPrChange>
          </w:rPr>
          <w:t>reset</w:t>
        </w:r>
        <w:r>
          <w:t xml:space="preserve"> button</w:t>
        </w:r>
      </w:ins>
      <w:ins w:id="993" w:author="Peter Hambly" w:date="2018-09-07T13:30:00Z">
        <w:r>
          <w:t xml:space="preserve"> clears the study selection.</w:t>
        </w:r>
      </w:ins>
      <w:r w:rsidR="00EE008C">
        <w:br w:type="page"/>
      </w:r>
    </w:p>
    <w:p w14:paraId="41241C3C" w14:textId="77777777" w:rsidR="004B225A" w:rsidRDefault="00C97509" w:rsidP="004B225A">
      <w:pPr>
        <w:pStyle w:val="Heading1"/>
      </w:pPr>
      <w:bookmarkStart w:id="994" w:name="_Toc524096405"/>
      <w:r>
        <w:lastRenderedPageBreak/>
        <w:t>5</w:t>
      </w:r>
      <w:r w:rsidR="004B225A">
        <w:t>. Data viewer</w:t>
      </w:r>
      <w:bookmarkEnd w:id="994"/>
    </w:p>
    <w:p w14:paraId="215BFFD1" w14:textId="77777777" w:rsidR="004B225A" w:rsidRDefault="001274AC" w:rsidP="004B225A">
      <w:r>
        <w:t xml:space="preserve">The results of a study that has been submitted and run can be examined and analysed in detail under the </w:t>
      </w:r>
      <w:r>
        <w:rPr>
          <w:b/>
        </w:rPr>
        <w:t xml:space="preserve">data viewer </w:t>
      </w:r>
      <w:r>
        <w:t>tab</w:t>
      </w:r>
      <w:r w:rsidR="006D1024">
        <w:t xml:space="preserve">. </w:t>
      </w:r>
      <w:r w:rsidR="008D2C4A">
        <w:t xml:space="preserve">The header of the data viewer has two dropdown boxes allowing the user to select the study to view and to filter the results by sex. The main </w:t>
      </w:r>
      <w:r w:rsidR="006D1024">
        <w:t xml:space="preserve">data viewer </w:t>
      </w:r>
      <w:r w:rsidR="008D2C4A">
        <w:t>area</w:t>
      </w:r>
      <w:r w:rsidR="006D1024">
        <w:t xml:space="preserve"> is made up of four sections. Moving clockwise from top right, these are:</w:t>
      </w:r>
    </w:p>
    <w:p w14:paraId="6171BC7B" w14:textId="77777777" w:rsidR="006D1024" w:rsidRDefault="00A845E5" w:rsidP="006D1024">
      <w:pPr>
        <w:pStyle w:val="ListParagraph"/>
        <w:numPr>
          <w:ilvl w:val="0"/>
          <w:numId w:val="7"/>
        </w:numPr>
      </w:pPr>
      <w:r>
        <w:t>configurable ch</w:t>
      </w:r>
      <w:r w:rsidR="006D1024">
        <w:t xml:space="preserve">oropleth </w:t>
      </w:r>
      <w:r w:rsidR="006D1024" w:rsidRPr="006D1024">
        <w:rPr>
          <w:b/>
        </w:rPr>
        <w:t>map</w:t>
      </w:r>
      <w:r w:rsidR="006D1024">
        <w:t xml:space="preserve"> of the study area</w:t>
      </w:r>
    </w:p>
    <w:p w14:paraId="6358A66E" w14:textId="77777777" w:rsidR="006D1024" w:rsidRDefault="006D1024" w:rsidP="006D1024">
      <w:pPr>
        <w:pStyle w:val="ListParagraph"/>
        <w:numPr>
          <w:ilvl w:val="0"/>
          <w:numId w:val="7"/>
        </w:numPr>
      </w:pPr>
      <w:r>
        <w:t>data table of the regions included in the study area</w:t>
      </w:r>
    </w:p>
    <w:p w14:paraId="5AF5AB71" w14:textId="77777777" w:rsidR="006D1024" w:rsidRDefault="006D1024" w:rsidP="006D1024">
      <w:pPr>
        <w:pStyle w:val="ListParagraph"/>
        <w:numPr>
          <w:ilvl w:val="0"/>
          <w:numId w:val="7"/>
        </w:numPr>
      </w:pPr>
      <w:r>
        <w:t xml:space="preserve">population pyramid of the </w:t>
      </w:r>
      <w:commentRangeStart w:id="995"/>
      <w:r>
        <w:t xml:space="preserve">whole </w:t>
      </w:r>
      <w:commentRangeEnd w:id="995"/>
      <w:r>
        <w:rPr>
          <w:rStyle w:val="CommentReference"/>
        </w:rPr>
        <w:commentReference w:id="995"/>
      </w:r>
      <w:r>
        <w:t>study area</w:t>
      </w:r>
    </w:p>
    <w:p w14:paraId="1DBEF3F5" w14:textId="77777777" w:rsidR="006D1024" w:rsidRDefault="00404929" w:rsidP="006D1024">
      <w:pPr>
        <w:pStyle w:val="ListParagraph"/>
        <w:numPr>
          <w:ilvl w:val="0"/>
          <w:numId w:val="7"/>
        </w:numPr>
      </w:pPr>
      <w:r>
        <w:t>frequency distribution of the outcome currently displayed in the cho</w:t>
      </w:r>
      <w:r w:rsidR="00A845E5">
        <w:t>r</w:t>
      </w:r>
      <w:r>
        <w:t>opleth map.</w:t>
      </w:r>
    </w:p>
    <w:p w14:paraId="41A1B2AE" w14:textId="77777777" w:rsidR="001274AC" w:rsidRDefault="00C01304" w:rsidP="004B225A">
      <w:pPr>
        <w:rPr>
          <w:b/>
        </w:rPr>
      </w:pPr>
      <w:r>
        <w:rPr>
          <w:b/>
          <w:noProof/>
          <w:lang w:eastAsia="en-GB"/>
        </w:rPr>
        <w:drawing>
          <wp:inline distT="0" distB="0" distL="0" distR="0" wp14:anchorId="2C9CFE3C" wp14:editId="1DD20D9B">
            <wp:extent cx="5731510" cy="28314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ew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831465"/>
                    </a:xfrm>
                    <a:prstGeom prst="rect">
                      <a:avLst/>
                    </a:prstGeom>
                  </pic:spPr>
                </pic:pic>
              </a:graphicData>
            </a:graphic>
          </wp:inline>
        </w:drawing>
      </w:r>
    </w:p>
    <w:p w14:paraId="73508B49" w14:textId="77777777" w:rsidR="001274AC" w:rsidRDefault="001274AC" w:rsidP="001274AC">
      <w:pPr>
        <w:jc w:val="center"/>
      </w:pPr>
      <w:r>
        <w:t>Figure XXX. An example study in the data viewer tab.</w:t>
      </w:r>
    </w:p>
    <w:p w14:paraId="73FC53B2" w14:textId="77777777" w:rsidR="001274AC" w:rsidRDefault="00C97509" w:rsidP="00404929">
      <w:pPr>
        <w:pStyle w:val="Heading2"/>
      </w:pPr>
      <w:bookmarkStart w:id="996" w:name="_Toc524096406"/>
      <w:r>
        <w:t>5</w:t>
      </w:r>
      <w:r w:rsidR="00404929">
        <w:t>.1 Choropleth map</w:t>
      </w:r>
      <w:bookmarkEnd w:id="996"/>
    </w:p>
    <w:p w14:paraId="3223CE53" w14:textId="77777777" w:rsidR="00404929" w:rsidRDefault="00404929" w:rsidP="00390C3B">
      <w:r>
        <w:t>The array of buttons above the map give the user several options to navigate the map and configure what information is displayed.</w:t>
      </w:r>
    </w:p>
    <w:p w14:paraId="22AF06F8" w14:textId="19A5C276" w:rsidR="00293AFC" w:rsidRDefault="00404929" w:rsidP="00390C3B">
      <w:r>
        <w:t xml:space="preserve">The </w:t>
      </w:r>
      <w:r w:rsidR="00A845E5">
        <w:rPr>
          <w:b/>
        </w:rPr>
        <w:t>ch</w:t>
      </w:r>
      <w:r>
        <w:rPr>
          <w:b/>
        </w:rPr>
        <w:t>oropleth map</w:t>
      </w:r>
      <w:r>
        <w:t xml:space="preserve"> </w:t>
      </w:r>
      <w:r w:rsidR="009D4572">
        <w:t xml:space="preserve">icon  </w:t>
      </w:r>
      <w:r w:rsidR="009D4572">
        <w:rPr>
          <w:noProof/>
          <w:lang w:eastAsia="en-GB"/>
        </w:rPr>
        <w:drawing>
          <wp:inline distT="0" distB="0" distL="0" distR="0" wp14:anchorId="6B51EB12" wp14:editId="19457BA9">
            <wp:extent cx="164607" cy="202018"/>
            <wp:effectExtent l="0" t="0" r="698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lyphicons-373-spray.png"/>
                    <pic:cNvPicPr/>
                  </pic:nvPicPr>
                  <pic:blipFill>
                    <a:blip r:embed="rId50">
                      <a:extLst>
                        <a:ext uri="{28A0092B-C50C-407E-A947-70E740481C1C}">
                          <a14:useLocalDpi xmlns:a14="http://schemas.microsoft.com/office/drawing/2010/main" val="0"/>
                        </a:ext>
                      </a:extLst>
                    </a:blip>
                    <a:stretch>
                      <a:fillRect/>
                    </a:stretch>
                  </pic:blipFill>
                  <pic:spPr>
                    <a:xfrm>
                      <a:off x="0" y="0"/>
                      <a:ext cx="164749" cy="202192"/>
                    </a:xfrm>
                    <a:prstGeom prst="rect">
                      <a:avLst/>
                    </a:prstGeom>
                  </pic:spPr>
                </pic:pic>
              </a:graphicData>
            </a:graphic>
          </wp:inline>
        </w:drawing>
      </w:r>
      <w:r w:rsidR="00293AFC">
        <w:t xml:space="preserve"> brings up the </w:t>
      </w:r>
      <w:r w:rsidR="00293AFC">
        <w:rPr>
          <w:b/>
        </w:rPr>
        <w:t>choropleth map symbology</w:t>
      </w:r>
      <w:r w:rsidR="00293AFC">
        <w:t xml:space="preserve"> screen which allows the user to select which field is displayed on the map and how the values in the field are represented using colours on the map.</w:t>
      </w:r>
    </w:p>
    <w:p w14:paraId="2FAB1024" w14:textId="77777777" w:rsidR="00293AFC" w:rsidRDefault="00C01304" w:rsidP="00293AFC">
      <w:pPr>
        <w:jc w:val="center"/>
      </w:pPr>
      <w:r>
        <w:rPr>
          <w:noProof/>
          <w:lang w:eastAsia="en-GB"/>
        </w:rPr>
        <w:lastRenderedPageBreak/>
        <w:drawing>
          <wp:inline distT="0" distB="0" distL="0" distR="0" wp14:anchorId="61FD1C64" wp14:editId="46370CF5">
            <wp:extent cx="4276725" cy="348828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oropleth.PNG"/>
                    <pic:cNvPicPr/>
                  </pic:nvPicPr>
                  <pic:blipFill>
                    <a:blip r:embed="rId51">
                      <a:extLst>
                        <a:ext uri="{28A0092B-C50C-407E-A947-70E740481C1C}">
                          <a14:useLocalDpi xmlns:a14="http://schemas.microsoft.com/office/drawing/2010/main" val="0"/>
                        </a:ext>
                      </a:extLst>
                    </a:blip>
                    <a:stretch>
                      <a:fillRect/>
                    </a:stretch>
                  </pic:blipFill>
                  <pic:spPr>
                    <a:xfrm>
                      <a:off x="0" y="0"/>
                      <a:ext cx="4286308" cy="3496101"/>
                    </a:xfrm>
                    <a:prstGeom prst="rect">
                      <a:avLst/>
                    </a:prstGeom>
                  </pic:spPr>
                </pic:pic>
              </a:graphicData>
            </a:graphic>
          </wp:inline>
        </w:drawing>
      </w:r>
    </w:p>
    <w:p w14:paraId="509709D2" w14:textId="77777777" w:rsidR="0078137E" w:rsidRDefault="00293AFC" w:rsidP="00293AFC">
      <w:pPr>
        <w:jc w:val="center"/>
      </w:pPr>
      <w:r>
        <w:t>Figure XXX. Choropleth map symbology</w:t>
      </w:r>
      <w:r w:rsidR="0078137E">
        <w:t xml:space="preserve"> screen.</w:t>
      </w:r>
    </w:p>
    <w:p w14:paraId="4D60A7D6" w14:textId="77777777" w:rsidR="00A845E5" w:rsidRPr="00A845E5" w:rsidRDefault="0078137E" w:rsidP="00A845E5">
      <w:pPr>
        <w:jc w:val="both"/>
      </w:pPr>
      <w:r>
        <w:t xml:space="preserve">The </w:t>
      </w:r>
      <w:r w:rsidRPr="002126A3">
        <w:rPr>
          <w:b/>
        </w:rPr>
        <w:t>colour scale</w:t>
      </w:r>
      <w:r>
        <w:t xml:space="preserve"> dropdown selection </w:t>
      </w:r>
      <w:r w:rsidR="002126A3">
        <w:t>lets the use choose from many different colour scales as defined by the Color Brewer project (</w:t>
      </w:r>
      <w:hyperlink r:id="rId52" w:history="1">
        <w:r w:rsidR="002126A3" w:rsidRPr="00424635">
          <w:rPr>
            <w:rStyle w:val="Hyperlink"/>
          </w:rPr>
          <w:t>http://colorbrewer2.org</w:t>
        </w:r>
      </w:hyperlink>
      <w:r w:rsidR="002126A3">
        <w:t xml:space="preserve">). The </w:t>
      </w:r>
      <w:r w:rsidR="002126A3">
        <w:rPr>
          <w:b/>
        </w:rPr>
        <w:t>field to map</w:t>
      </w:r>
      <w:r w:rsidR="002126A3">
        <w:t xml:space="preserve"> dropdown lets the user select which data field is displayed on the map and in the frequency distribution graph. The </w:t>
      </w:r>
      <w:r w:rsidR="002126A3">
        <w:rPr>
          <w:b/>
        </w:rPr>
        <w:t>intervals</w:t>
      </w:r>
      <w:r w:rsidR="00506CD1">
        <w:t xml:space="preserve"> dropdown lets the user define the number of breaks in the data being displayed (the maximum is 11 but some colour scale have a lower limit). The </w:t>
      </w:r>
      <w:r w:rsidR="00506CD1">
        <w:rPr>
          <w:b/>
        </w:rPr>
        <w:t>classification</w:t>
      </w:r>
      <w:r w:rsidR="00506CD1">
        <w:t xml:space="preserve"> dropdown lets the user define how the breaks in the data are defined</w:t>
      </w:r>
      <w:r w:rsidR="00A845E5">
        <w:t xml:space="preserve">. In each case the number of classifications is defined by the </w:t>
      </w:r>
      <w:r w:rsidR="00A845E5">
        <w:rPr>
          <w:b/>
        </w:rPr>
        <w:t xml:space="preserve">intervals </w:t>
      </w:r>
      <w:r w:rsidR="00A845E5">
        <w:t>dropdown.</w:t>
      </w:r>
    </w:p>
    <w:p w14:paraId="1013A1D3" w14:textId="77777777" w:rsidR="00390C3B" w:rsidRDefault="00A845E5" w:rsidP="00A845E5">
      <w:pPr>
        <w:pStyle w:val="ListParagraph"/>
        <w:numPr>
          <w:ilvl w:val="0"/>
          <w:numId w:val="11"/>
        </w:numPr>
        <w:jc w:val="both"/>
      </w:pPr>
      <w:commentRangeStart w:id="997"/>
      <w:r w:rsidRPr="000265F0">
        <w:rPr>
          <w:b/>
        </w:rPr>
        <w:t>Quantile</w:t>
      </w:r>
      <w:r>
        <w:t xml:space="preserve">. Divided the data into quantiles with </w:t>
      </w:r>
      <w:commentRangeEnd w:id="997"/>
      <w:r>
        <w:rPr>
          <w:rStyle w:val="CommentReference"/>
        </w:rPr>
        <w:commentReference w:id="997"/>
      </w:r>
      <w:r>
        <w:t>the same number of data points in each quantile.</w:t>
      </w:r>
    </w:p>
    <w:p w14:paraId="5C33D067" w14:textId="77777777" w:rsidR="00A845E5" w:rsidRDefault="00A845E5" w:rsidP="00A845E5">
      <w:pPr>
        <w:pStyle w:val="ListParagraph"/>
        <w:numPr>
          <w:ilvl w:val="0"/>
          <w:numId w:val="11"/>
        </w:numPr>
        <w:jc w:val="both"/>
      </w:pPr>
      <w:r w:rsidRPr="000265F0">
        <w:rPr>
          <w:b/>
        </w:rPr>
        <w:t>Equal interval</w:t>
      </w:r>
      <w:r w:rsidR="000265F0">
        <w:t>. The difference between the lowest and highest values is divided equally into categories.</w:t>
      </w:r>
    </w:p>
    <w:p w14:paraId="4ACED476" w14:textId="77777777" w:rsidR="000265F0" w:rsidRDefault="000265F0" w:rsidP="00A845E5">
      <w:pPr>
        <w:pStyle w:val="ListParagraph"/>
        <w:numPr>
          <w:ilvl w:val="0"/>
          <w:numId w:val="11"/>
        </w:numPr>
        <w:jc w:val="both"/>
      </w:pPr>
      <w:r w:rsidRPr="000265F0">
        <w:rPr>
          <w:b/>
        </w:rPr>
        <w:t>Jenks</w:t>
      </w:r>
      <w:r>
        <w:t xml:space="preserve">. Uses the Jenks natural breaks classification method designed to determine the best arrangement of values into different classes </w:t>
      </w:r>
      <w:commentRangeStart w:id="998"/>
      <w:r>
        <w:t>(Jenks, 1967)</w:t>
      </w:r>
      <w:commentRangeEnd w:id="998"/>
      <w:r>
        <w:rPr>
          <w:rStyle w:val="CommentReference"/>
        </w:rPr>
        <w:commentReference w:id="998"/>
      </w:r>
      <w:r>
        <w:t xml:space="preserve">. </w:t>
      </w:r>
    </w:p>
    <w:p w14:paraId="7BB992EC" w14:textId="77777777" w:rsidR="000265F0" w:rsidRDefault="000265F0" w:rsidP="00A845E5">
      <w:pPr>
        <w:pStyle w:val="ListParagraph"/>
        <w:numPr>
          <w:ilvl w:val="0"/>
          <w:numId w:val="11"/>
        </w:numPr>
        <w:jc w:val="both"/>
      </w:pPr>
      <w:r>
        <w:rPr>
          <w:b/>
        </w:rPr>
        <w:t>Standard deviation</w:t>
      </w:r>
      <w:r w:rsidRPr="000265F0">
        <w:t>.</w:t>
      </w:r>
      <w:r>
        <w:rPr>
          <w:b/>
        </w:rPr>
        <w:t xml:space="preserve"> </w:t>
      </w:r>
      <w:r>
        <w:t xml:space="preserve">Calculated the mean and standard deviation of the underlying data, then divides the data into 5 categories (&gt;2 standard deviations above/below mean, </w:t>
      </w:r>
      <w:r w:rsidR="004E0B73">
        <w:t>&gt;</w:t>
      </w:r>
      <w:r>
        <w:t>1</w:t>
      </w:r>
      <w:r w:rsidR="004E0B73">
        <w:t>,&lt;=</w:t>
      </w:r>
      <w:r>
        <w:t>2 standard deviations a</w:t>
      </w:r>
      <w:r w:rsidR="004E0B73">
        <w:t>bove/below mean, &lt;=1 standard deviation away from mean). Always 5 categories.</w:t>
      </w:r>
    </w:p>
    <w:p w14:paraId="194662B2" w14:textId="77777777" w:rsidR="000265F0" w:rsidRDefault="000265F0" w:rsidP="00A845E5">
      <w:pPr>
        <w:pStyle w:val="ListParagraph"/>
        <w:numPr>
          <w:ilvl w:val="0"/>
          <w:numId w:val="11"/>
        </w:numPr>
        <w:jc w:val="both"/>
      </w:pPr>
      <w:r w:rsidRPr="000265F0">
        <w:rPr>
          <w:b/>
        </w:rPr>
        <w:t>Atlas relative risk</w:t>
      </w:r>
      <w:r>
        <w:t>. The classification system used when displaying relative risks in the SAHSU Environment and Health Atlas (</w:t>
      </w:r>
      <w:commentRangeStart w:id="999"/>
      <w:r>
        <w:t>ref</w:t>
      </w:r>
      <w:commentRangeEnd w:id="999"/>
      <w:r>
        <w:rPr>
          <w:rStyle w:val="CommentReference"/>
        </w:rPr>
        <w:commentReference w:id="999"/>
      </w:r>
      <w:r>
        <w:t>). Always 9 intervals.</w:t>
      </w:r>
    </w:p>
    <w:p w14:paraId="3C44FCFD" w14:textId="77777777" w:rsidR="000265F0" w:rsidRDefault="000265F0" w:rsidP="000265F0">
      <w:pPr>
        <w:pStyle w:val="ListParagraph"/>
        <w:numPr>
          <w:ilvl w:val="0"/>
          <w:numId w:val="11"/>
        </w:numPr>
        <w:jc w:val="both"/>
      </w:pPr>
      <w:r w:rsidRPr="000265F0">
        <w:rPr>
          <w:b/>
        </w:rPr>
        <w:t xml:space="preserve">Atlas </w:t>
      </w:r>
      <w:r>
        <w:rPr>
          <w:b/>
        </w:rPr>
        <w:t>probability</w:t>
      </w:r>
      <w:r>
        <w:t>. The classification system used when displaying probabilities in the SAHSU Environment and Health Atlas (</w:t>
      </w:r>
      <w:commentRangeStart w:id="1000"/>
      <w:r>
        <w:t>ref</w:t>
      </w:r>
      <w:commentRangeEnd w:id="1000"/>
      <w:r>
        <w:rPr>
          <w:rStyle w:val="CommentReference"/>
        </w:rPr>
        <w:commentReference w:id="1000"/>
      </w:r>
      <w:r>
        <w:t>). Always 3 intervals.</w:t>
      </w:r>
    </w:p>
    <w:p w14:paraId="3DAA43D6" w14:textId="77777777" w:rsidR="004E0B73" w:rsidRPr="004E0B73" w:rsidRDefault="004E0B73" w:rsidP="004E0B73">
      <w:pPr>
        <w:jc w:val="both"/>
      </w:pPr>
      <w:r>
        <w:t xml:space="preserve">Additionally, the breaks defined by the classification method can be manually edited in the </w:t>
      </w:r>
      <w:r>
        <w:rPr>
          <w:b/>
        </w:rPr>
        <w:t xml:space="preserve">edit breaks </w:t>
      </w:r>
      <w:r>
        <w:t>section.</w:t>
      </w:r>
    </w:p>
    <w:p w14:paraId="2DEA58A8" w14:textId="77777777" w:rsidR="00801128" w:rsidRDefault="00C97509" w:rsidP="00801128">
      <w:pPr>
        <w:pStyle w:val="Heading2"/>
      </w:pPr>
      <w:bookmarkStart w:id="1001" w:name="_Toc524096407"/>
      <w:r>
        <w:t>5</w:t>
      </w:r>
      <w:r w:rsidR="00801128">
        <w:t>.2 Data table</w:t>
      </w:r>
      <w:bookmarkEnd w:id="1001"/>
    </w:p>
    <w:p w14:paraId="1257F2A9" w14:textId="77777777" w:rsidR="00801128" w:rsidRDefault="009E0BCF" w:rsidP="00801128">
      <w:r>
        <w:t>The data table shows one row for each of the regions that make up the study area as selected during the study submission process. Clicking on rows in the data causes the corresponding regions to be highlighted in green on the choropleth map.</w:t>
      </w:r>
      <w:r w:rsidR="00E95624">
        <w:t xml:space="preserve"> </w:t>
      </w:r>
      <w:commentRangeStart w:id="1002"/>
      <w:r w:rsidR="00E95624">
        <w:t>The data table shows the population and health data (Area Id, Ban Id, Observer, Population</w:t>
      </w:r>
      <w:r w:rsidR="00D667C9">
        <w:t xml:space="preserve">, investigation id); basic statistics (Expected, Adjusted, Relative Risk, Lower95, Upper95); and the results of the Bayesian smoothing (Posterior probability, </w:t>
      </w:r>
      <w:r w:rsidR="00E95624">
        <w:t xml:space="preserve"> </w:t>
      </w:r>
      <w:r w:rsidR="00D667C9">
        <w:t>Smoothed Smr, Smoothed Smr Lower95, Smoothed Smr Upper95)</w:t>
      </w:r>
      <w:commentRangeEnd w:id="1002"/>
      <w:r w:rsidR="00D667C9">
        <w:rPr>
          <w:rStyle w:val="CommentReference"/>
        </w:rPr>
        <w:commentReference w:id="1002"/>
      </w:r>
      <w:r w:rsidR="00D667C9">
        <w:t xml:space="preserve">. </w:t>
      </w:r>
    </w:p>
    <w:p w14:paraId="5304F7C3" w14:textId="77777777" w:rsidR="00D667C9" w:rsidRDefault="00D667C9" w:rsidP="00801128">
      <w:r>
        <w:lastRenderedPageBreak/>
        <w:t xml:space="preserve">The data can be sorted ascending or descending by clicking on the column headings. There are filter boxes directly under the column names. Typing in a filter box will filter the results displayed in the data table. </w:t>
      </w:r>
      <w:commentRangeStart w:id="1003"/>
      <w:r>
        <w:t>Note that the filters work using string filtering, i.e. typing 10 in the ‘Band Id’ filter will show all the rows that have the string ‘10’ in the band id (e.g. 10, 100, 101, 110).</w:t>
      </w:r>
      <w:commentRangeEnd w:id="1003"/>
      <w:r>
        <w:rPr>
          <w:rStyle w:val="CommentReference"/>
        </w:rPr>
        <w:commentReference w:id="1003"/>
      </w:r>
    </w:p>
    <w:p w14:paraId="00A1E0CA" w14:textId="77777777" w:rsidR="008740A5" w:rsidRDefault="008740A5" w:rsidP="00801128">
      <w:r>
        <w:rPr>
          <w:noProof/>
          <w:lang w:eastAsia="en-GB"/>
        </w:rPr>
        <w:drawing>
          <wp:anchor distT="0" distB="0" distL="114300" distR="114300" simplePos="0" relativeHeight="251670528" behindDoc="1" locked="0" layoutInCell="1" allowOverlap="1" wp14:anchorId="139BDCD3" wp14:editId="5D735761">
            <wp:simplePos x="0" y="0"/>
            <wp:positionH relativeFrom="column">
              <wp:posOffset>0</wp:posOffset>
            </wp:positionH>
            <wp:positionV relativeFrom="paragraph">
              <wp:posOffset>24765</wp:posOffset>
            </wp:positionV>
            <wp:extent cx="142240" cy="142240"/>
            <wp:effectExtent l="0" t="0" r="0" b="0"/>
            <wp:wrapThrough wrapText="bothSides">
              <wp:wrapPolygon edited="0">
                <wp:start x="0" y="0"/>
                <wp:lineTo x="0" y="17357"/>
                <wp:lineTo x="17357" y="17357"/>
                <wp:lineTo x="17357"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The link to the right of the column heading gives the user an additional three menu options:</w:t>
      </w:r>
    </w:p>
    <w:p w14:paraId="5D395CE7" w14:textId="77777777" w:rsidR="008740A5" w:rsidRDefault="008740A5" w:rsidP="008740A5">
      <w:pPr>
        <w:pStyle w:val="ListParagraph"/>
        <w:numPr>
          <w:ilvl w:val="0"/>
          <w:numId w:val="12"/>
        </w:numPr>
      </w:pPr>
      <w:r w:rsidRPr="008740A5">
        <w:rPr>
          <w:b/>
        </w:rPr>
        <w:t>Clear all filters</w:t>
      </w:r>
      <w:r>
        <w:t>. Removes an filter strings that have previously been entered.</w:t>
      </w:r>
    </w:p>
    <w:p w14:paraId="7CADFA9C" w14:textId="77777777" w:rsidR="008740A5" w:rsidRDefault="008740A5" w:rsidP="008740A5">
      <w:pPr>
        <w:pStyle w:val="ListParagraph"/>
        <w:numPr>
          <w:ilvl w:val="0"/>
          <w:numId w:val="12"/>
        </w:numPr>
      </w:pPr>
      <w:r w:rsidRPr="008740A5">
        <w:rPr>
          <w:b/>
        </w:rPr>
        <w:t>Export all data as csv</w:t>
      </w:r>
      <w:r>
        <w:t>. Allows the user to save a comma separated variable (csv) file of all the study data.</w:t>
      </w:r>
    </w:p>
    <w:p w14:paraId="39741F2B" w14:textId="77777777" w:rsidR="008740A5" w:rsidRPr="008740A5" w:rsidRDefault="008740A5" w:rsidP="008740A5">
      <w:pPr>
        <w:pStyle w:val="ListParagraph"/>
        <w:numPr>
          <w:ilvl w:val="0"/>
          <w:numId w:val="12"/>
        </w:numPr>
        <w:rPr>
          <w:b/>
        </w:rPr>
      </w:pPr>
      <w:r w:rsidRPr="008740A5">
        <w:rPr>
          <w:b/>
        </w:rPr>
        <w:t>Export</w:t>
      </w:r>
      <w:r>
        <w:rPr>
          <w:b/>
        </w:rPr>
        <w:t xml:space="preserve"> visible data as csv. </w:t>
      </w:r>
      <w:r>
        <w:t>Allows the user to save a comma separated variable (csv) file of all the records currently in the data table.</w:t>
      </w:r>
    </w:p>
    <w:p w14:paraId="36DC8F0F" w14:textId="77777777" w:rsidR="00D667C9" w:rsidRDefault="008740A5" w:rsidP="00801128">
      <w:r>
        <w:t xml:space="preserve">Clicking on regions in the choropleth map or selecting the rows in the data table sets the value for that row in the ‘selected’ column to 1 (as well as highlighting the row). By filtering the data table so that it only shows the records where ‘selected’ is 1, then </w:t>
      </w:r>
      <w:r w:rsidR="00E4764E">
        <w:t>choosing</w:t>
      </w:r>
      <w:r>
        <w:t xml:space="preserve"> ‘</w:t>
      </w:r>
      <w:r>
        <w:rPr>
          <w:b/>
        </w:rPr>
        <w:t>e</w:t>
      </w:r>
      <w:r w:rsidRPr="008740A5">
        <w:rPr>
          <w:b/>
        </w:rPr>
        <w:t>xport</w:t>
      </w:r>
      <w:r>
        <w:rPr>
          <w:b/>
        </w:rPr>
        <w:t xml:space="preserve"> visible data as csv’, </w:t>
      </w:r>
      <w:r>
        <w:t xml:space="preserve">the user is able to effectively make a manual selection of regions in the map and export only the data associated with those </w:t>
      </w:r>
      <w:r w:rsidR="001069A7">
        <w:t xml:space="preserve">selected </w:t>
      </w:r>
      <w:r>
        <w:t>regions.</w:t>
      </w:r>
    </w:p>
    <w:p w14:paraId="46691581" w14:textId="77777777" w:rsidR="00E4764E" w:rsidRDefault="00C97509" w:rsidP="00E4764E">
      <w:pPr>
        <w:pStyle w:val="Heading2"/>
      </w:pPr>
      <w:bookmarkStart w:id="1004" w:name="_Toc524096408"/>
      <w:r>
        <w:t>5</w:t>
      </w:r>
      <w:r w:rsidR="00E4764E">
        <w:t>.3 Population pyramid</w:t>
      </w:r>
      <w:bookmarkEnd w:id="1004"/>
    </w:p>
    <w:p w14:paraId="486AD4A6" w14:textId="77777777" w:rsidR="001069A7" w:rsidRPr="001069A7" w:rsidRDefault="001069A7" w:rsidP="001069A7">
      <w:r>
        <w:t>The population pyramid section displays a population pyramid showing the age distribution of the residents of the geography from which the study is taken. The dropdown bo</w:t>
      </w:r>
      <w:r w:rsidR="00E45C04">
        <w:t>x</w:t>
      </w:r>
      <w:r>
        <w:t xml:space="preserve"> in the top right of the population pyrami</w:t>
      </w:r>
      <w:r w:rsidR="00E45C04">
        <w:t xml:space="preserve">d shows the years for which there is population data and allows the user to view the population pyramids for the available years. </w:t>
      </w:r>
    </w:p>
    <w:p w14:paraId="456CB587" w14:textId="77777777" w:rsidR="00E4764E" w:rsidRDefault="001069A7" w:rsidP="001069A7">
      <w:pPr>
        <w:jc w:val="center"/>
      </w:pPr>
      <w:r>
        <w:rPr>
          <w:noProof/>
          <w:lang w:eastAsia="en-GB"/>
        </w:rPr>
        <w:drawing>
          <wp:inline distT="0" distB="0" distL="0" distR="0" wp14:anchorId="2CEBFE14" wp14:editId="747F16EF">
            <wp:extent cx="2689761" cy="2497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9815" cy="2497295"/>
                    </a:xfrm>
                    <a:prstGeom prst="rect">
                      <a:avLst/>
                    </a:prstGeom>
                    <a:noFill/>
                    <a:ln>
                      <a:noFill/>
                    </a:ln>
                  </pic:spPr>
                </pic:pic>
              </a:graphicData>
            </a:graphic>
          </wp:inline>
        </w:drawing>
      </w:r>
    </w:p>
    <w:p w14:paraId="767CD1FC" w14:textId="77777777" w:rsidR="001069A7" w:rsidRDefault="001069A7" w:rsidP="001069A7">
      <w:pPr>
        <w:jc w:val="center"/>
      </w:pPr>
      <w:r>
        <w:t>Figure XXX. Population pyramid.</w:t>
      </w:r>
    </w:p>
    <w:p w14:paraId="2D909780" w14:textId="77777777" w:rsidR="00E45C04" w:rsidRDefault="00C97509" w:rsidP="00E45C04">
      <w:pPr>
        <w:pStyle w:val="Heading2"/>
      </w:pPr>
      <w:bookmarkStart w:id="1005" w:name="_Toc524096409"/>
      <w:r>
        <w:t>5</w:t>
      </w:r>
      <w:r w:rsidR="00E45C04">
        <w:t>.4 Frequency distribution</w:t>
      </w:r>
      <w:bookmarkEnd w:id="1005"/>
    </w:p>
    <w:p w14:paraId="1F10D328" w14:textId="77777777" w:rsidR="00E45C04" w:rsidRDefault="00E45C04" w:rsidP="00E45C04">
      <w:r>
        <w:t>The frequency distribution histogram shows the distribution of the data field currently being displayed in the choropleth map.</w:t>
      </w:r>
    </w:p>
    <w:p w14:paraId="77A0B9D3" w14:textId="77777777" w:rsidR="00315B6A" w:rsidRDefault="00315B6A" w:rsidP="00315B6A">
      <w:pPr>
        <w:jc w:val="center"/>
      </w:pPr>
      <w:r>
        <w:rPr>
          <w:noProof/>
          <w:lang w:eastAsia="en-GB"/>
        </w:rPr>
        <w:lastRenderedPageBreak/>
        <w:drawing>
          <wp:inline distT="0" distB="0" distL="0" distR="0" wp14:anchorId="7B3E43A8" wp14:editId="660DBA26">
            <wp:extent cx="4762500" cy="2604091"/>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ist.PNG"/>
                    <pic:cNvPicPr/>
                  </pic:nvPicPr>
                  <pic:blipFill rotWithShape="1">
                    <a:blip r:embed="rId55">
                      <a:extLst>
                        <a:ext uri="{28A0092B-C50C-407E-A947-70E740481C1C}">
                          <a14:useLocalDpi xmlns:a14="http://schemas.microsoft.com/office/drawing/2010/main" val="0"/>
                        </a:ext>
                      </a:extLst>
                    </a:blip>
                    <a:srcRect t="11235"/>
                    <a:stretch/>
                  </pic:blipFill>
                  <pic:spPr bwMode="auto">
                    <a:xfrm>
                      <a:off x="0" y="0"/>
                      <a:ext cx="4762913" cy="2604317"/>
                    </a:xfrm>
                    <a:prstGeom prst="rect">
                      <a:avLst/>
                    </a:prstGeom>
                    <a:ln>
                      <a:noFill/>
                    </a:ln>
                    <a:extLst>
                      <a:ext uri="{53640926-AAD7-44D8-BBD7-CCE9431645EC}">
                        <a14:shadowObscured xmlns:a14="http://schemas.microsoft.com/office/drawing/2010/main"/>
                      </a:ext>
                    </a:extLst>
                  </pic:spPr>
                </pic:pic>
              </a:graphicData>
            </a:graphic>
          </wp:inline>
        </w:drawing>
      </w:r>
    </w:p>
    <w:p w14:paraId="6ED5F428" w14:textId="6C05D174" w:rsidR="00315B6A" w:rsidRDefault="00315B6A" w:rsidP="00315B6A">
      <w:pPr>
        <w:jc w:val="center"/>
      </w:pPr>
      <w:r>
        <w:t>Figure XXX. Distribution histogram</w:t>
      </w:r>
    </w:p>
    <w:p w14:paraId="3D54CC52" w14:textId="77777777" w:rsidR="00315B6A" w:rsidRDefault="00315B6A">
      <w:pPr>
        <w:rPr>
          <w:rFonts w:asciiTheme="majorHAnsi" w:eastAsiaTheme="majorEastAsia" w:hAnsiTheme="majorHAnsi" w:cstheme="majorBidi"/>
          <w:b/>
          <w:bCs/>
          <w:color w:val="365F91" w:themeColor="accent1" w:themeShade="BF"/>
          <w:sz w:val="28"/>
          <w:szCs w:val="28"/>
        </w:rPr>
      </w:pPr>
      <w:r>
        <w:br w:type="page"/>
      </w:r>
    </w:p>
    <w:p w14:paraId="776DEECC" w14:textId="2D7BBC8B" w:rsidR="00EE008C" w:rsidRPr="00E45C04" w:rsidRDefault="00C97509" w:rsidP="00EE008C">
      <w:pPr>
        <w:pStyle w:val="Heading1"/>
      </w:pPr>
      <w:bookmarkStart w:id="1006" w:name="_Toc524096410"/>
      <w:r>
        <w:lastRenderedPageBreak/>
        <w:t>6</w:t>
      </w:r>
      <w:r w:rsidR="00EE008C">
        <w:t xml:space="preserve">. </w:t>
      </w:r>
      <w:del w:id="1007" w:author="Peter Hambly" w:date="2018-09-07T13:41:00Z">
        <w:r w:rsidR="00EE008C" w:rsidDel="007E6C57">
          <w:delText xml:space="preserve">Disease </w:delText>
        </w:r>
      </w:del>
      <w:ins w:id="1008" w:author="Peter Hambly" w:date="2018-09-07T13:41:00Z">
        <w:r w:rsidR="007E6C57">
          <w:t>M</w:t>
        </w:r>
      </w:ins>
      <w:del w:id="1009" w:author="Peter Hambly" w:date="2018-09-07T13:41:00Z">
        <w:r w:rsidR="00EE008C" w:rsidDel="007E6C57">
          <w:delText>m</w:delText>
        </w:r>
      </w:del>
      <w:r w:rsidR="00EE008C">
        <w:t>apping</w:t>
      </w:r>
      <w:bookmarkEnd w:id="1006"/>
    </w:p>
    <w:p w14:paraId="4F6EF880" w14:textId="472E48AB" w:rsidR="00EE008C" w:rsidRDefault="00EE008C">
      <w:r>
        <w:t xml:space="preserve">The </w:t>
      </w:r>
      <w:del w:id="1010" w:author="Peter Hambly" w:date="2018-09-07T13:42:00Z">
        <w:r w:rsidDel="007E6C57">
          <w:rPr>
            <w:b/>
          </w:rPr>
          <w:delText xml:space="preserve">disease </w:delText>
        </w:r>
      </w:del>
      <w:r>
        <w:rPr>
          <w:b/>
        </w:rPr>
        <w:t>mapping</w:t>
      </w:r>
      <w:r>
        <w:t xml:space="preserve"> tab allows the user to compare two studies side-by-side or different data from the same study in two different maps. The </w:t>
      </w:r>
      <w:del w:id="1011" w:author="Peter Hambly" w:date="2018-09-07T13:42:00Z">
        <w:r w:rsidDel="007E6C57">
          <w:delText xml:space="preserve">disease </w:delText>
        </w:r>
      </w:del>
      <w:r>
        <w:t xml:space="preserve">mapping screen is divided vertically in two to give a </w:t>
      </w:r>
      <w:r>
        <w:rPr>
          <w:b/>
        </w:rPr>
        <w:t xml:space="preserve">left display </w:t>
      </w:r>
      <w:r>
        <w:t xml:space="preserve">and a </w:t>
      </w:r>
      <w:r>
        <w:rPr>
          <w:b/>
        </w:rPr>
        <w:t>right display</w:t>
      </w:r>
      <w:r>
        <w:t>. The header for each display allows the user to select the study and sex of the data displayed in the area below.</w:t>
      </w:r>
    </w:p>
    <w:p w14:paraId="6F403205" w14:textId="25C5F885" w:rsidR="00EE008C" w:rsidRDefault="007E6C57" w:rsidP="007E6C57">
      <w:pPr>
        <w:pPrChange w:id="1012" w:author="Peter Hambly" w:date="2018-09-07T13:42:00Z">
          <w:pPr>
            <w:jc w:val="center"/>
          </w:pPr>
        </w:pPrChange>
      </w:pPr>
      <w:ins w:id="1013" w:author="Peter Hambly" w:date="2018-09-07T13:42:00Z">
        <w:r>
          <w:rPr>
            <w:noProof/>
          </w:rPr>
          <w:t xml:space="preserve">It is usually used for disease mapping. Different studies may be compared but they must share the </w:t>
        </w:r>
      </w:ins>
      <w:ins w:id="1014" w:author="Peter Hambly" w:date="2018-09-07T13:43:00Z">
        <w:r>
          <w:rPr>
            <w:noProof/>
          </w:rPr>
          <w:t>same geography.</w:t>
        </w:r>
      </w:ins>
      <w:del w:id="1015" w:author="Peter Hambly" w:date="2018-09-07T13:41:00Z">
        <w:r w:rsidR="00C01304" w:rsidDel="007E6C57">
          <w:rPr>
            <w:noProof/>
            <w:lang w:eastAsia="en-GB"/>
          </w:rPr>
          <w:drawing>
            <wp:inline distT="0" distB="0" distL="0" distR="0" wp14:anchorId="4A9FCE94" wp14:editId="54BFD26F">
              <wp:extent cx="5731510" cy="283718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ping.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837180"/>
                      </a:xfrm>
                      <a:prstGeom prst="rect">
                        <a:avLst/>
                      </a:prstGeom>
                    </pic:spPr>
                  </pic:pic>
                </a:graphicData>
              </a:graphic>
            </wp:inline>
          </w:drawing>
        </w:r>
      </w:del>
      <w:ins w:id="1016" w:author="Peter Hambly" w:date="2018-09-07T13:41:00Z">
        <w:r w:rsidRPr="007E6C57">
          <w:rPr>
            <w:noProof/>
          </w:rPr>
          <w:t xml:space="preserve"> </w:t>
        </w:r>
        <w:r>
          <w:rPr>
            <w:noProof/>
          </w:rPr>
          <w:drawing>
            <wp:inline distT="0" distB="0" distL="0" distR="0" wp14:anchorId="63EFD215" wp14:editId="6E8707A1">
              <wp:extent cx="6645910" cy="35998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599815"/>
                      </a:xfrm>
                      <a:prstGeom prst="rect">
                        <a:avLst/>
                      </a:prstGeom>
                    </pic:spPr>
                  </pic:pic>
                </a:graphicData>
              </a:graphic>
            </wp:inline>
          </w:drawing>
        </w:r>
      </w:ins>
    </w:p>
    <w:p w14:paraId="0CCBDCC3" w14:textId="77777777" w:rsidR="00E91988" w:rsidRDefault="00EE008C" w:rsidP="00EE008C">
      <w:pPr>
        <w:jc w:val="center"/>
      </w:pPr>
      <w:r>
        <w:t>Figure XXX. Disease mapping tab.</w:t>
      </w:r>
    </w:p>
    <w:p w14:paraId="03E0CA88" w14:textId="77777777" w:rsidR="00B757AC" w:rsidRDefault="00C97509" w:rsidP="00B757AC">
      <w:pPr>
        <w:pStyle w:val="Heading2"/>
      </w:pPr>
      <w:bookmarkStart w:id="1017" w:name="_Toc524096411"/>
      <w:r>
        <w:t>6</w:t>
      </w:r>
      <w:r w:rsidR="00B757AC">
        <w:t>.1 Choropleth maps</w:t>
      </w:r>
      <w:bookmarkEnd w:id="1017"/>
    </w:p>
    <w:p w14:paraId="61C684E4" w14:textId="3FAB07B3" w:rsidR="00E91988" w:rsidRDefault="00E91988" w:rsidP="00E91988">
      <w:pPr>
        <w:jc w:val="both"/>
      </w:pPr>
      <w:r>
        <w:t xml:space="preserve">Choropleth maps are displayed for both the left and right display with the same navigation and </w:t>
      </w:r>
      <w:r w:rsidR="00880E60">
        <w:t>selection</w:t>
      </w:r>
      <w:r>
        <w:t xml:space="preserve"> functions as the choropleth map in the </w:t>
      </w:r>
      <w:r>
        <w:rPr>
          <w:b/>
        </w:rPr>
        <w:t>data viewer</w:t>
      </w:r>
      <w:r>
        <w:t xml:space="preserve"> tab</w:t>
      </w:r>
      <w:r w:rsidR="00315B6A">
        <w:t xml:space="preserve"> (see section 5.1)</w:t>
      </w:r>
      <w:r>
        <w:t>. In addition there additional functions to facilitate the simultaneous use of two maps.</w:t>
      </w:r>
    </w:p>
    <w:p w14:paraId="17E51598" w14:textId="7EED1042" w:rsidR="00D112AA" w:rsidRDefault="00315B6A" w:rsidP="007E6C57">
      <w:pPr>
        <w:jc w:val="both"/>
        <w:pPrChange w:id="1018" w:author="Peter Hambly" w:date="2018-09-07T13:47:00Z">
          <w:pPr>
            <w:jc w:val="both"/>
          </w:pPr>
        </w:pPrChange>
      </w:pPr>
      <w:r>
        <w:rPr>
          <w:b/>
          <w:noProof/>
          <w:lang w:eastAsia="en-GB"/>
        </w:rPr>
        <w:drawing>
          <wp:inline distT="0" distB="0" distL="0" distR="0" wp14:anchorId="4BE01B9B" wp14:editId="6F8FE910">
            <wp:extent cx="228600" cy="171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lyphicons-596-paired.png"/>
                    <pic:cNvPicPr/>
                  </pic:nvPicPr>
                  <pic:blipFill>
                    <a:blip r:embed="rId58">
                      <a:extLst>
                        <a:ext uri="{28A0092B-C50C-407E-A947-70E740481C1C}">
                          <a14:useLocalDpi xmlns:a14="http://schemas.microsoft.com/office/drawing/2010/main" val="0"/>
                        </a:ext>
                      </a:extLst>
                    </a:blip>
                    <a:stretch>
                      <a:fillRect/>
                    </a:stretch>
                  </pic:blipFill>
                  <pic:spPr>
                    <a:xfrm>
                      <a:off x="0" y="0"/>
                      <a:ext cx="228600" cy="171450"/>
                    </a:xfrm>
                    <a:prstGeom prst="rect">
                      <a:avLst/>
                    </a:prstGeom>
                  </pic:spPr>
                </pic:pic>
              </a:graphicData>
            </a:graphic>
          </wp:inline>
        </w:drawing>
      </w:r>
      <w:r>
        <w:rPr>
          <w:b/>
        </w:rPr>
        <w:t xml:space="preserve"> </w:t>
      </w:r>
      <w:r w:rsidR="00F676EA" w:rsidRPr="00F676EA">
        <w:rPr>
          <w:b/>
        </w:rPr>
        <w:t>Lock</w:t>
      </w:r>
      <w:r w:rsidR="00F676EA">
        <w:t xml:space="preserve"> and </w:t>
      </w:r>
      <w:r w:rsidR="00F676EA" w:rsidRPr="00F676EA">
        <w:rPr>
          <w:b/>
        </w:rPr>
        <w:t>unlock</w:t>
      </w:r>
      <w:r w:rsidR="00F676EA">
        <w:t xml:space="preserve"> </w:t>
      </w:r>
      <w:r w:rsidR="00F676EA">
        <w:rPr>
          <w:b/>
        </w:rPr>
        <w:t>selection</w:t>
      </w:r>
      <w:r w:rsidR="00F676EA">
        <w:t xml:space="preserve">. When locked, clicking on the map region in the left display will also highlight the same region in the right display and vice-versa. If the studies selected for the left and right displays have been defined at different geographical levels, </w:t>
      </w:r>
      <w:r w:rsidR="00F676EA">
        <w:rPr>
          <w:b/>
        </w:rPr>
        <w:t xml:space="preserve">lock selection </w:t>
      </w:r>
      <w:r w:rsidR="00F676EA">
        <w:t>will not work and a warning will be displayed.</w:t>
      </w:r>
    </w:p>
    <w:p w14:paraId="4A7A17DF" w14:textId="00F963A6" w:rsidR="00155A48" w:rsidRDefault="00315B6A" w:rsidP="007E6C57">
      <w:pPr>
        <w:jc w:val="both"/>
        <w:pPrChange w:id="1019" w:author="Peter Hambly" w:date="2018-09-07T13:47:00Z">
          <w:pPr>
            <w:jc w:val="both"/>
          </w:pPr>
        </w:pPrChange>
      </w:pPr>
      <w:r>
        <w:rPr>
          <w:b/>
          <w:noProof/>
          <w:lang w:eastAsia="en-GB"/>
        </w:rPr>
        <w:drawing>
          <wp:inline distT="0" distB="0" distL="0" distR="0" wp14:anchorId="71DFE935" wp14:editId="360299C1">
            <wp:extent cx="179705" cy="222492"/>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lyphicons-204-lock.png"/>
                    <pic:cNvPicPr/>
                  </pic:nvPicPr>
                  <pic:blipFill>
                    <a:blip r:embed="rId59">
                      <a:extLst>
                        <a:ext uri="{28A0092B-C50C-407E-A947-70E740481C1C}">
                          <a14:useLocalDpi xmlns:a14="http://schemas.microsoft.com/office/drawing/2010/main" val="0"/>
                        </a:ext>
                      </a:extLst>
                    </a:blip>
                    <a:stretch>
                      <a:fillRect/>
                    </a:stretch>
                  </pic:blipFill>
                  <pic:spPr>
                    <a:xfrm>
                      <a:off x="0" y="0"/>
                      <a:ext cx="187477" cy="232114"/>
                    </a:xfrm>
                    <a:prstGeom prst="rect">
                      <a:avLst/>
                    </a:prstGeom>
                  </pic:spPr>
                </pic:pic>
              </a:graphicData>
            </a:graphic>
          </wp:inline>
        </w:drawing>
      </w:r>
      <w:r>
        <w:rPr>
          <w:b/>
        </w:rPr>
        <w:t xml:space="preserve"> </w:t>
      </w:r>
      <w:r w:rsidR="00D112AA">
        <w:rPr>
          <w:b/>
        </w:rPr>
        <w:t xml:space="preserve">Lock </w:t>
      </w:r>
      <w:r w:rsidR="00D112AA">
        <w:t xml:space="preserve">and </w:t>
      </w:r>
      <w:r w:rsidR="00D112AA">
        <w:rPr>
          <w:b/>
        </w:rPr>
        <w:t>unlock map extents</w:t>
      </w:r>
      <w:r w:rsidR="00D112AA">
        <w:t>. When locked, both maps will always display the same extents. Zooming or scrolling on one map will cause the other map to move such that both maps display the same area.</w:t>
      </w:r>
    </w:p>
    <w:p w14:paraId="23EE39B1" w14:textId="7EE9C498" w:rsidR="007E6C57" w:rsidRDefault="008A1C3E" w:rsidP="007E6C57">
      <w:pPr>
        <w:pStyle w:val="ListParagraph"/>
        <w:numPr>
          <w:ilvl w:val="0"/>
          <w:numId w:val="28"/>
        </w:numPr>
        <w:ind w:left="357" w:hanging="357"/>
        <w:contextualSpacing w:val="0"/>
        <w:jc w:val="both"/>
        <w:rPr>
          <w:ins w:id="1020" w:author="Peter Hambly" w:date="2018-09-07T13:46:00Z"/>
        </w:rPr>
        <w:pPrChange w:id="1021" w:author="Peter Hambly" w:date="2018-09-07T13:47:00Z">
          <w:pPr>
            <w:jc w:val="both"/>
          </w:pPr>
        </w:pPrChange>
      </w:pPr>
      <w:r w:rsidRPr="007E6C57">
        <w:rPr>
          <w:b/>
          <w:rPrChange w:id="1022" w:author="Peter Hambly" w:date="2018-09-07T13:46:00Z">
            <w:rPr>
              <w:b/>
            </w:rPr>
          </w:rPrChange>
        </w:rPr>
        <w:t>Copy symbology</w:t>
      </w:r>
      <w:r>
        <w:t xml:space="preserve">. Copies the symbology settings from the </w:t>
      </w:r>
      <w:r w:rsidRPr="007E6C57">
        <w:rPr>
          <w:b/>
          <w:rPrChange w:id="1023" w:author="Peter Hambly" w:date="2018-09-07T13:46:00Z">
            <w:rPr>
              <w:b/>
            </w:rPr>
          </w:rPrChange>
        </w:rPr>
        <w:t>left display</w:t>
      </w:r>
      <w:r>
        <w:t xml:space="preserve"> to the </w:t>
      </w:r>
      <w:r w:rsidRPr="007E6C57">
        <w:rPr>
          <w:b/>
          <w:rPrChange w:id="1024" w:author="Peter Hambly" w:date="2018-09-07T13:46:00Z">
            <w:rPr>
              <w:b/>
            </w:rPr>
          </w:rPrChange>
        </w:rPr>
        <w:t>right display</w:t>
      </w:r>
      <w:r>
        <w:t>.</w:t>
      </w:r>
    </w:p>
    <w:p w14:paraId="04F94262" w14:textId="693BCDB7" w:rsidR="007E6C57" w:rsidRDefault="007E6C57" w:rsidP="00E765F3">
      <w:pPr>
        <w:jc w:val="both"/>
        <w:rPr>
          <w:ins w:id="1025" w:author="Peter Hambly" w:date="2018-09-07T13:43:00Z"/>
        </w:rPr>
        <w:pPrChange w:id="1026" w:author="Peter Hambly" w:date="2018-09-07T13:49:00Z">
          <w:pPr>
            <w:jc w:val="both"/>
          </w:pPr>
        </w:pPrChange>
      </w:pPr>
      <w:ins w:id="1027" w:author="Peter Hambly" w:date="2018-09-07T13:46:00Z">
        <w:r w:rsidRPr="007E6C57">
          <w:t xml:space="preserve">The </w:t>
        </w:r>
      </w:ins>
      <w:ins w:id="1028" w:author="Peter Hambly" w:date="2018-09-07T13:48:00Z">
        <w:r w:rsidR="00E765F3">
          <w:rPr>
            <w:noProof/>
            <w:lang w:eastAsia="en-GB"/>
          </w:rPr>
          <w:drawing>
            <wp:inline distT="0" distB="0" distL="0" distR="0" wp14:anchorId="095DB487" wp14:editId="740242CC">
              <wp:extent cx="196285" cy="188736"/>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lyphicons-97-vector-path-polygon.png"/>
                      <pic:cNvPicPr/>
                    </pic:nvPicPr>
                    <pic:blipFill>
                      <a:blip r:embed="rId22">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00608" cy="192893"/>
                      </a:xfrm>
                      <a:prstGeom prst="rect">
                        <a:avLst/>
                      </a:prstGeom>
                    </pic:spPr>
                  </pic:pic>
                </a:graphicData>
              </a:graphic>
            </wp:inline>
          </w:drawing>
        </w:r>
      </w:ins>
      <w:ins w:id="1029" w:author="Peter Hambly" w:date="2018-09-07T13:46:00Z">
        <w:r w:rsidRPr="007E6C57">
          <w:t xml:space="preserve">  Hide or show selection shapes icon allow the user to display the shapes used to select the study. It is green </w:t>
        </w:r>
      </w:ins>
      <w:ins w:id="1030" w:author="Peter Hambly" w:date="2018-09-07T13:49:00Z">
        <w:r w:rsidR="00E765F3">
          <w:t xml:space="preserve">by default </w:t>
        </w:r>
      </w:ins>
      <w:ins w:id="1031" w:author="Peter Hambly" w:date="2018-09-07T13:46:00Z">
        <w:r w:rsidRPr="007E6C57">
          <w:t>when shapes are displayed</w:t>
        </w:r>
      </w:ins>
    </w:p>
    <w:p w14:paraId="5B2875FE" w14:textId="5A97BB92" w:rsidR="007E6C57" w:rsidRPr="007E6C57" w:rsidRDefault="007E6C57" w:rsidP="00E91988">
      <w:pPr>
        <w:jc w:val="both"/>
        <w:rPr>
          <w:rPrChange w:id="1032" w:author="Peter Hambly" w:date="2018-09-07T13:44:00Z">
            <w:rPr/>
          </w:rPrChange>
        </w:rPr>
      </w:pPr>
      <w:ins w:id="1033" w:author="Peter Hambly" w:date="2018-09-07T13:43:00Z">
        <w:r>
          <w:t>Maps</w:t>
        </w:r>
      </w:ins>
      <w:ins w:id="1034" w:author="Peter Hambly" w:date="2018-09-07T13:44:00Z">
        <w:r>
          <w:t xml:space="preserve"> are </w:t>
        </w:r>
        <w:r w:rsidRPr="007E6C57">
          <w:rPr>
            <w:b/>
            <w:rPrChange w:id="1035" w:author="Peter Hambly" w:date="2018-09-07T13:45:00Z">
              <w:rPr/>
            </w:rPrChange>
          </w:rPr>
          <w:t>selection</w:t>
        </w:r>
        <w:r>
          <w:t xml:space="preserve"> </w:t>
        </w:r>
        <w:r>
          <w:rPr>
            <w:b/>
            <w:noProof/>
            <w:lang w:eastAsia="en-GB"/>
          </w:rPr>
          <w:drawing>
            <wp:inline distT="0" distB="0" distL="0" distR="0" wp14:anchorId="6F0A1783" wp14:editId="7134DDB2">
              <wp:extent cx="228600" cy="171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lyphicons-596-paired.png"/>
                      <pic:cNvPicPr/>
                    </pic:nvPicPr>
                    <pic:blipFill>
                      <a:blip r:embed="rId58">
                        <a:extLst>
                          <a:ext uri="{28A0092B-C50C-407E-A947-70E740481C1C}">
                            <a14:useLocalDpi xmlns:a14="http://schemas.microsoft.com/office/drawing/2010/main" val="0"/>
                          </a:ext>
                        </a:extLst>
                      </a:blip>
                      <a:stretch>
                        <a:fillRect/>
                      </a:stretch>
                    </pic:blipFill>
                    <pic:spPr>
                      <a:xfrm>
                        <a:off x="0" y="0"/>
                        <a:ext cx="228600" cy="171450"/>
                      </a:xfrm>
                      <a:prstGeom prst="rect">
                        <a:avLst/>
                      </a:prstGeom>
                    </pic:spPr>
                  </pic:pic>
                </a:graphicData>
              </a:graphic>
            </wp:inline>
          </w:drawing>
        </w:r>
        <w:r>
          <w:rPr>
            <w:b/>
          </w:rPr>
          <w:t xml:space="preserve"> </w:t>
        </w:r>
        <w:r w:rsidRPr="00F676EA">
          <w:rPr>
            <w:b/>
          </w:rPr>
          <w:t>Lock</w:t>
        </w:r>
        <w:r>
          <w:rPr>
            <w:b/>
          </w:rPr>
          <w:t xml:space="preserve"> and extent </w:t>
        </w:r>
        <w:r>
          <w:rPr>
            <w:b/>
            <w:noProof/>
            <w:lang w:eastAsia="en-GB"/>
          </w:rPr>
          <w:drawing>
            <wp:inline distT="0" distB="0" distL="0" distR="0" wp14:anchorId="2685C105" wp14:editId="744AB262">
              <wp:extent cx="179705" cy="222492"/>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lyphicons-204-lock.png"/>
                      <pic:cNvPicPr/>
                    </pic:nvPicPr>
                    <pic:blipFill>
                      <a:blip r:embed="rId59">
                        <a:extLst>
                          <a:ext uri="{28A0092B-C50C-407E-A947-70E740481C1C}">
                            <a14:useLocalDpi xmlns:a14="http://schemas.microsoft.com/office/drawing/2010/main" val="0"/>
                          </a:ext>
                        </a:extLst>
                      </a:blip>
                      <a:stretch>
                        <a:fillRect/>
                      </a:stretch>
                    </pic:blipFill>
                    <pic:spPr>
                      <a:xfrm>
                        <a:off x="0" y="0"/>
                        <a:ext cx="187477" cy="232114"/>
                      </a:xfrm>
                      <a:prstGeom prst="rect">
                        <a:avLst/>
                      </a:prstGeom>
                    </pic:spPr>
                  </pic:pic>
                </a:graphicData>
              </a:graphic>
            </wp:inline>
          </w:drawing>
        </w:r>
        <w:r>
          <w:rPr>
            <w:b/>
          </w:rPr>
          <w:t xml:space="preserve"> Lock</w:t>
        </w:r>
        <w:r w:rsidRPr="007E6C57">
          <w:rPr>
            <w:rPrChange w:id="1036" w:author="Peter Hambly" w:date="2018-09-07T13:45:00Z">
              <w:rPr>
                <w:b/>
              </w:rPr>
            </w:rPrChange>
          </w:rPr>
          <w:t>ed</w:t>
        </w:r>
        <w:r>
          <w:rPr>
            <w:b/>
          </w:rPr>
          <w:t xml:space="preserve"> </w:t>
        </w:r>
      </w:ins>
      <w:ins w:id="1037" w:author="Peter Hambly" w:date="2018-09-07T13:45:00Z">
        <w:r>
          <w:t>by default.</w:t>
        </w:r>
      </w:ins>
    </w:p>
    <w:p w14:paraId="21ED9D36" w14:textId="77777777" w:rsidR="00B757AC" w:rsidRDefault="00C97509" w:rsidP="00B757AC">
      <w:pPr>
        <w:pStyle w:val="Heading2"/>
      </w:pPr>
      <w:bookmarkStart w:id="1038" w:name="_Toc524096412"/>
      <w:r>
        <w:t>6</w:t>
      </w:r>
      <w:r w:rsidR="00B757AC">
        <w:t>.</w:t>
      </w:r>
      <w:r>
        <w:t>2</w:t>
      </w:r>
      <w:r w:rsidR="00B757AC">
        <w:t xml:space="preserve"> </w:t>
      </w:r>
      <w:commentRangeStart w:id="1039"/>
      <w:r w:rsidR="00B757AC">
        <w:t>Disease map charts</w:t>
      </w:r>
      <w:commentRangeEnd w:id="1039"/>
      <w:r w:rsidR="00B757AC">
        <w:rPr>
          <w:rStyle w:val="CommentReference"/>
          <w:rFonts w:asciiTheme="minorHAnsi" w:eastAsiaTheme="minorHAnsi" w:hAnsiTheme="minorHAnsi" w:cstheme="minorBidi"/>
          <w:b w:val="0"/>
          <w:bCs w:val="0"/>
          <w:color w:val="auto"/>
        </w:rPr>
        <w:commentReference w:id="1039"/>
      </w:r>
      <w:bookmarkEnd w:id="1038"/>
    </w:p>
    <w:p w14:paraId="33B4DBBD" w14:textId="77777777" w:rsidR="00B757AC" w:rsidRDefault="00B757AC" w:rsidP="00B757AC">
      <w:r>
        <w:t xml:space="preserve">The charts displayed below the maps summarise the </w:t>
      </w:r>
      <w:commentRangeStart w:id="1040"/>
      <w:r>
        <w:t xml:space="preserve">risk field </w:t>
      </w:r>
      <w:commentRangeEnd w:id="1040"/>
      <w:r>
        <w:rPr>
          <w:rStyle w:val="CommentReference"/>
        </w:rPr>
        <w:commentReference w:id="1040"/>
      </w:r>
      <w:r>
        <w:t xml:space="preserve">data across the whole study area. The charts display all the values of the risk field show in the map above as well as the upper and lower confidence intervals. The data in </w:t>
      </w:r>
      <w:r>
        <w:lastRenderedPageBreak/>
        <w:t>the chart is ordered from lowest to highest risk (moving left to right). Clicking on a point in the chart moves the red line to that data point</w:t>
      </w:r>
      <w:r w:rsidR="00787BCF">
        <w:t>, displays the risk and confidence intervals above the chart</w:t>
      </w:r>
      <w:r>
        <w:t xml:space="preserve"> and selects the same region in the map above. Similarly, clicking on the region in the map moves the red line to the equivalent data point in the chart</w:t>
      </w:r>
      <w:r w:rsidR="00787BCF">
        <w:t>.</w:t>
      </w:r>
    </w:p>
    <w:p w14:paraId="3C5EA133" w14:textId="77777777" w:rsidR="00787BCF" w:rsidRDefault="00B757AC" w:rsidP="00B757AC">
      <w:pPr>
        <w:jc w:val="center"/>
      </w:pPr>
      <w:r>
        <w:rPr>
          <w:noProof/>
          <w:lang w:eastAsia="en-GB"/>
        </w:rPr>
        <w:drawing>
          <wp:inline distT="0" distB="0" distL="0" distR="0" wp14:anchorId="5370D39D" wp14:editId="2A731510">
            <wp:extent cx="4355733" cy="1543792"/>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57731" cy="1544500"/>
                    </a:xfrm>
                    <a:prstGeom prst="rect">
                      <a:avLst/>
                    </a:prstGeom>
                    <a:noFill/>
                    <a:ln>
                      <a:noFill/>
                    </a:ln>
                  </pic:spPr>
                </pic:pic>
              </a:graphicData>
            </a:graphic>
          </wp:inline>
        </w:drawing>
      </w:r>
    </w:p>
    <w:p w14:paraId="155AFC91" w14:textId="77777777" w:rsidR="00787BCF" w:rsidRDefault="00787BCF" w:rsidP="00B757AC">
      <w:pPr>
        <w:jc w:val="center"/>
      </w:pPr>
      <w:r>
        <w:t>Figure XXX. Disease map chart.</w:t>
      </w:r>
    </w:p>
    <w:p w14:paraId="5E9814C0" w14:textId="77777777" w:rsidR="003F678A" w:rsidRDefault="00787BCF" w:rsidP="00787BCF">
      <w:pPr>
        <w:jc w:val="both"/>
      </w:pPr>
      <w:r>
        <w:t xml:space="preserve">The smaller chart displayed below the main chart acts as a navigation panel for the </w:t>
      </w:r>
      <w:r w:rsidR="003F678A">
        <w:t>main chart above. By moving the mouse so it is above the left or right edge of the shaded area in the navigation panel, the user can click and drag to make the shaded area narrower or wider. This will increase or decrease the zoom in the main chart above.</w:t>
      </w:r>
    </w:p>
    <w:p w14:paraId="0B60EDEF" w14:textId="77777777" w:rsidR="003F678A" w:rsidRDefault="005376B3" w:rsidP="003F678A">
      <w:pPr>
        <w:jc w:val="center"/>
      </w:pPr>
      <w:r>
        <w:rPr>
          <w:noProof/>
          <w:lang w:eastAsia="en-GB"/>
        </w:rPr>
        <w:drawing>
          <wp:inline distT="0" distB="0" distL="0" distR="0" wp14:anchorId="1BFBD74A" wp14:editId="277EE882">
            <wp:extent cx="4438409" cy="2078966"/>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38153" cy="2078846"/>
                    </a:xfrm>
                    <a:prstGeom prst="rect">
                      <a:avLst/>
                    </a:prstGeom>
                    <a:noFill/>
                    <a:ln>
                      <a:noFill/>
                    </a:ln>
                  </pic:spPr>
                </pic:pic>
              </a:graphicData>
            </a:graphic>
          </wp:inline>
        </w:drawing>
      </w:r>
    </w:p>
    <w:p w14:paraId="209497AF" w14:textId="77777777" w:rsidR="00C01304" w:rsidRDefault="003F678A" w:rsidP="003F678A">
      <w:pPr>
        <w:jc w:val="center"/>
      </w:pPr>
      <w:r>
        <w:t>Figure XXX. Disease map chart showing how to alter the zoom.</w:t>
      </w:r>
    </w:p>
    <w:p w14:paraId="7F8BCE57" w14:textId="19341BB5" w:rsidR="00C01304" w:rsidRDefault="009D4572" w:rsidP="009D4572">
      <w:pPr>
        <w:pStyle w:val="Heading1"/>
      </w:pPr>
      <w:bookmarkStart w:id="1041" w:name="_Toc524096413"/>
      <w:r>
        <w:t>7 Export</w:t>
      </w:r>
      <w:bookmarkEnd w:id="1041"/>
    </w:p>
    <w:p w14:paraId="3ACC7999" w14:textId="5C8686EA" w:rsidR="009D4572" w:rsidRDefault="009D4572" w:rsidP="009D4572">
      <w:r>
        <w:t>The export tab allows a user to export the results of a completed study as a zip file.</w:t>
      </w:r>
      <w:r w:rsidR="00880E60">
        <w:t xml:space="preserve"> Select the study to display using the dropdown at the top of the page. Initially a preview of the extract (input data) and map (result) tables are shown. Enter a range of rows and click the refresh button to preview further rows. The map container shows either the study or comparison area.</w:t>
      </w:r>
    </w:p>
    <w:p w14:paraId="398FCBB4" w14:textId="6586108B" w:rsidR="00880E60" w:rsidRDefault="00880E60" w:rsidP="009D4572">
      <w:pPr>
        <w:rPr>
          <w:ins w:id="1042" w:author="Peter Hambly" w:date="2018-09-07T13:52:00Z"/>
        </w:rPr>
      </w:pPr>
      <w:r>
        <w:t>On clicking 'Export study tables', the full map and extract tables are downloaded as csv files and the study and comparison areas are downloaded in GIS format (geoJSON) at the specified detail level. All files are saved in a zipped folder prefixed with the study name and date in your specified output folder (see the RIF set up instructions for how to change this)</w:t>
      </w:r>
      <w:ins w:id="1043" w:author="Peter Hambly" w:date="2018-09-07T13:54:00Z">
        <w:r w:rsidR="00E765F3">
          <w:t>. Then button changes top ‘Exporting’ whilst the export is underway.</w:t>
        </w:r>
      </w:ins>
      <w:ins w:id="1044" w:author="Peter Hambly" w:date="2018-09-07T13:55:00Z">
        <w:r w:rsidR="00E765F3">
          <w:t xml:space="preserve"> </w:t>
        </w:r>
      </w:ins>
      <w:del w:id="1045" w:author="Peter Hambly" w:date="2018-09-07T13:54:00Z">
        <w:r w:rsidDel="00E765F3">
          <w:delText>.</w:delText>
        </w:r>
      </w:del>
      <w:ins w:id="1046" w:author="Peter Hambly" w:date="2018-09-07T13:53:00Z">
        <w:r w:rsidR="00E765F3">
          <w:t>When the export is com</w:t>
        </w:r>
      </w:ins>
      <w:ins w:id="1047" w:author="Peter Hambly" w:date="2018-09-07T13:54:00Z">
        <w:r w:rsidR="00E765F3">
          <w:t xml:space="preserve">pleted the button </w:t>
        </w:r>
      </w:ins>
      <w:ins w:id="1048" w:author="Peter Hambly" w:date="2018-09-07T13:55:00Z">
        <w:r w:rsidR="00E765F3">
          <w:t>changes to ‘Download Study Export’.</w:t>
        </w:r>
      </w:ins>
    </w:p>
    <w:p w14:paraId="32D644F3" w14:textId="75A2D9B2" w:rsidR="00E765F3" w:rsidRPr="009D4572" w:rsidRDefault="00E765F3" w:rsidP="009D4572">
      <w:ins w:id="1049" w:author="Peter Hambly" w:date="2018-09-07T13:52:00Z">
        <w:r>
          <w:t xml:space="preserve">‘Save completed study’ allows the user </w:t>
        </w:r>
      </w:ins>
      <w:ins w:id="1050" w:author="Peter Hambly" w:date="2018-09-07T13:53:00Z">
        <w:r>
          <w:t>to save the completed study setup as a JSON5 file suitable for upload an modification in another study.</w:t>
        </w:r>
      </w:ins>
    </w:p>
    <w:p w14:paraId="2ECFC2EA" w14:textId="75D054F9" w:rsidR="00E765F3" w:rsidRDefault="00C01304" w:rsidP="009D4572">
      <w:pPr>
        <w:jc w:val="center"/>
        <w:rPr>
          <w:ins w:id="1051" w:author="Peter Hambly" w:date="2018-09-07T13:52:00Z"/>
        </w:rPr>
      </w:pPr>
      <w:del w:id="1052" w:author="Peter Hambly" w:date="2018-09-07T13:52:00Z">
        <w:r w:rsidDel="00E765F3">
          <w:rPr>
            <w:noProof/>
            <w:lang w:eastAsia="en-GB"/>
          </w:rPr>
          <w:lastRenderedPageBreak/>
          <w:drawing>
            <wp:inline distT="0" distB="0" distL="0" distR="0" wp14:anchorId="4AAA86A9" wp14:editId="7A48C363">
              <wp:extent cx="5731510" cy="2828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xpor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828290"/>
                      </a:xfrm>
                      <a:prstGeom prst="rect">
                        <a:avLst/>
                      </a:prstGeom>
                    </pic:spPr>
                  </pic:pic>
                </a:graphicData>
              </a:graphic>
            </wp:inline>
          </w:drawing>
        </w:r>
      </w:del>
      <w:ins w:id="1053" w:author="Peter Hambly" w:date="2018-09-07T13:52:00Z">
        <w:r w:rsidR="00E765F3">
          <w:rPr>
            <w:noProof/>
          </w:rPr>
          <w:drawing>
            <wp:inline distT="0" distB="0" distL="0" distR="0" wp14:anchorId="5458BC4F" wp14:editId="08288C47">
              <wp:extent cx="6645910" cy="35998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599815"/>
                      </a:xfrm>
                      <a:prstGeom prst="rect">
                        <a:avLst/>
                      </a:prstGeom>
                    </pic:spPr>
                  </pic:pic>
                </a:graphicData>
              </a:graphic>
            </wp:inline>
          </w:drawing>
        </w:r>
      </w:ins>
    </w:p>
    <w:p w14:paraId="29B7D8C0" w14:textId="449D1F67" w:rsidR="009D4572" w:rsidRDefault="009D4572" w:rsidP="009D4572">
      <w:pPr>
        <w:jc w:val="center"/>
        <w:rPr>
          <w:ins w:id="1054" w:author="Peter Hambly" w:date="2018-09-07T13:55:00Z"/>
        </w:rPr>
      </w:pPr>
      <w:r>
        <w:t>Figure XXX. Export tab.</w:t>
      </w:r>
    </w:p>
    <w:p w14:paraId="38E725EC" w14:textId="16D11AF3" w:rsidR="00E765F3" w:rsidRPr="00E765F3" w:rsidRDefault="00E765F3" w:rsidP="00E765F3">
      <w:pPr>
        <w:rPr>
          <w:ins w:id="1055" w:author="Peter Hambly" w:date="2018-09-07T13:56:00Z"/>
        </w:rPr>
      </w:pPr>
      <w:ins w:id="1056" w:author="Peter Hambly" w:date="2018-09-07T13:56:00Z">
        <w:r>
          <w:t>The export ZIP file contains the following d</w:t>
        </w:r>
        <w:r w:rsidRPr="00E765F3">
          <w:t xml:space="preserve">ata: </w:t>
        </w:r>
      </w:ins>
    </w:p>
    <w:p w14:paraId="16A6B1A4" w14:textId="77777777" w:rsidR="00E765F3" w:rsidRPr="00E765F3" w:rsidRDefault="00E765F3" w:rsidP="00E765F3">
      <w:pPr>
        <w:pStyle w:val="ListParagraph"/>
        <w:numPr>
          <w:ilvl w:val="0"/>
          <w:numId w:val="30"/>
        </w:numPr>
        <w:rPr>
          <w:ins w:id="1057" w:author="Peter Hambly" w:date="2018-09-07T13:56:00Z"/>
        </w:rPr>
        <w:pPrChange w:id="1058" w:author="Peter Hambly" w:date="2018-09-07T13:56:00Z">
          <w:pPr/>
        </w:pPrChange>
      </w:pPr>
      <w:ins w:id="1059" w:author="Peter Hambly" w:date="2018-09-07T13:56:00Z">
        <w:r w:rsidRPr="00E765F3">
          <w:t xml:space="preserve">Study extract, results and adjacency matrix in CSV form; </w:t>
        </w:r>
      </w:ins>
    </w:p>
    <w:p w14:paraId="13F9B16E" w14:textId="77777777" w:rsidR="00E765F3" w:rsidRPr="00E765F3" w:rsidRDefault="00E765F3" w:rsidP="00E765F3">
      <w:pPr>
        <w:pStyle w:val="ListParagraph"/>
        <w:numPr>
          <w:ilvl w:val="0"/>
          <w:numId w:val="30"/>
        </w:numPr>
        <w:rPr>
          <w:ins w:id="1060" w:author="Peter Hambly" w:date="2018-09-07T13:56:00Z"/>
        </w:rPr>
        <w:pPrChange w:id="1061" w:author="Peter Hambly" w:date="2018-09-07T13:56:00Z">
          <w:pPr/>
        </w:pPrChange>
      </w:pPr>
      <w:ins w:id="1062" w:author="Peter Hambly" w:date="2018-09-07T13:56:00Z">
        <w:r w:rsidRPr="00E765F3">
          <w:t>R scripts to re-run statistics phase</w:t>
        </w:r>
      </w:ins>
    </w:p>
    <w:p w14:paraId="6D187C0F" w14:textId="77777777" w:rsidR="00E765F3" w:rsidRPr="00E765F3" w:rsidRDefault="00E765F3" w:rsidP="00E765F3">
      <w:pPr>
        <w:pStyle w:val="ListParagraph"/>
        <w:numPr>
          <w:ilvl w:val="0"/>
          <w:numId w:val="30"/>
        </w:numPr>
        <w:rPr>
          <w:ins w:id="1063" w:author="Peter Hambly" w:date="2018-09-07T13:56:00Z"/>
        </w:rPr>
        <w:pPrChange w:id="1064" w:author="Peter Hambly" w:date="2018-09-07T13:56:00Z">
          <w:pPr/>
        </w:pPrChange>
      </w:pPr>
      <w:ins w:id="1065" w:author="Peter Hambly" w:date="2018-09-07T13:56:00Z">
        <w:r w:rsidRPr="00E765F3">
          <w:t>Shapefiles of results and the 2nd geolevel (e.g. state boundaries)</w:t>
        </w:r>
      </w:ins>
    </w:p>
    <w:p w14:paraId="5F5C4701" w14:textId="77777777" w:rsidR="00E765F3" w:rsidRPr="00E765F3" w:rsidRDefault="00E765F3" w:rsidP="00E765F3">
      <w:pPr>
        <w:pStyle w:val="ListParagraph"/>
        <w:numPr>
          <w:ilvl w:val="0"/>
          <w:numId w:val="30"/>
        </w:numPr>
        <w:rPr>
          <w:ins w:id="1066" w:author="Peter Hambly" w:date="2018-09-07T13:56:00Z"/>
        </w:rPr>
        <w:pPrChange w:id="1067" w:author="Peter Hambly" w:date="2018-09-07T13:56:00Z">
          <w:pPr/>
        </w:pPrChange>
      </w:pPr>
      <w:ins w:id="1068" w:author="Peter Hambly" w:date="2018-09-07T13:56:00Z">
        <w:r w:rsidRPr="00E765F3">
          <w:t>Results as geoJSON;</w:t>
        </w:r>
      </w:ins>
    </w:p>
    <w:p w14:paraId="721CDF6E" w14:textId="77777777" w:rsidR="00E765F3" w:rsidRPr="00E765F3" w:rsidRDefault="00E765F3" w:rsidP="00E765F3">
      <w:pPr>
        <w:pStyle w:val="ListParagraph"/>
        <w:numPr>
          <w:ilvl w:val="0"/>
          <w:numId w:val="30"/>
        </w:numPr>
        <w:rPr>
          <w:ins w:id="1069" w:author="Peter Hambly" w:date="2018-09-07T13:56:00Z"/>
        </w:rPr>
        <w:pPrChange w:id="1070" w:author="Peter Hambly" w:date="2018-09-07T13:56:00Z">
          <w:pPr/>
        </w:pPrChange>
      </w:pPr>
      <w:ins w:id="1071" w:author="Peter Hambly" w:date="2018-09-07T13:56:00Z">
        <w:r w:rsidRPr="00E765F3">
          <w:t>Geography: study and comparison areas as JSON and as shapefiles;</w:t>
        </w:r>
      </w:ins>
    </w:p>
    <w:p w14:paraId="58B478A5" w14:textId="77777777" w:rsidR="00E765F3" w:rsidRPr="00E765F3" w:rsidRDefault="00E765F3" w:rsidP="00E765F3">
      <w:pPr>
        <w:pStyle w:val="ListParagraph"/>
        <w:numPr>
          <w:ilvl w:val="0"/>
          <w:numId w:val="30"/>
        </w:numPr>
        <w:tabs>
          <w:tab w:val="clear" w:pos="360"/>
          <w:tab w:val="num" w:pos="0"/>
        </w:tabs>
        <w:rPr>
          <w:ins w:id="1072" w:author="Peter Hambly" w:date="2018-09-07T13:56:00Z"/>
        </w:rPr>
        <w:pPrChange w:id="1073" w:author="Peter Hambly" w:date="2018-09-07T13:58:00Z">
          <w:pPr/>
        </w:pPrChange>
      </w:pPr>
      <w:ins w:id="1074" w:author="Peter Hambly" w:date="2018-09-07T13:56:00Z">
        <w:r w:rsidRPr="00E765F3">
          <w:t>Maps: data viewer and left and right disease mapping panes;</w:t>
        </w:r>
      </w:ins>
    </w:p>
    <w:p w14:paraId="1E852B2F" w14:textId="77777777" w:rsidR="00E765F3" w:rsidRPr="00E765F3" w:rsidRDefault="00E765F3" w:rsidP="00E765F3">
      <w:pPr>
        <w:pStyle w:val="ListParagraph"/>
        <w:numPr>
          <w:ilvl w:val="0"/>
          <w:numId w:val="30"/>
        </w:numPr>
        <w:rPr>
          <w:ins w:id="1075" w:author="Peter Hambly" w:date="2018-09-07T13:56:00Z"/>
        </w:rPr>
        <w:pPrChange w:id="1076" w:author="Peter Hambly" w:date="2018-09-07T13:56:00Z">
          <w:pPr/>
        </w:pPrChange>
      </w:pPr>
      <w:ins w:id="1077" w:author="Peter Hambly" w:date="2018-09-07T13:56:00Z">
        <w:r w:rsidRPr="00E765F3">
          <w:t>Reports: denominator population pyramids by year;</w:t>
        </w:r>
      </w:ins>
    </w:p>
    <w:p w14:paraId="75D66A5C" w14:textId="77777777" w:rsidR="00E765F3" w:rsidRPr="00E765F3" w:rsidRDefault="00E765F3" w:rsidP="00E765F3">
      <w:pPr>
        <w:pStyle w:val="ListParagraph"/>
        <w:numPr>
          <w:ilvl w:val="0"/>
          <w:numId w:val="30"/>
        </w:numPr>
        <w:rPr>
          <w:ins w:id="1078" w:author="Peter Hambly" w:date="2018-09-07T13:56:00Z"/>
        </w:rPr>
        <w:pPrChange w:id="1079" w:author="Peter Hambly" w:date="2018-09-07T13:56:00Z">
          <w:pPr/>
        </w:pPrChange>
      </w:pPr>
      <w:ins w:id="1080" w:author="Peter Hambly" w:date="2018-09-07T13:56:00Z">
        <w:r w:rsidRPr="00E765F3">
          <w:t>Saved study JSON5 file (to re-run study);</w:t>
        </w:r>
      </w:ins>
    </w:p>
    <w:p w14:paraId="5ACA98C5" w14:textId="07CC1681" w:rsidR="00E765F3" w:rsidRPr="00E765F3" w:rsidRDefault="00860CB1" w:rsidP="00E765F3">
      <w:pPr>
        <w:pStyle w:val="ListParagraph"/>
        <w:numPr>
          <w:ilvl w:val="0"/>
          <w:numId w:val="30"/>
        </w:numPr>
        <w:rPr>
          <w:rPrChange w:id="1081" w:author="Peter Hambly" w:date="2018-09-07T13:56:00Z">
            <w:rPr/>
          </w:rPrChange>
        </w:rPr>
        <w:pPrChange w:id="1082" w:author="Peter Hambly" w:date="2018-09-07T13:56:00Z">
          <w:pPr>
            <w:jc w:val="center"/>
          </w:pPr>
        </w:pPrChange>
      </w:pPr>
      <w:ins w:id="1083" w:author="Peter Hambly" w:date="2018-09-07T14:29:00Z">
        <w:r>
          <w:t xml:space="preserve">An </w:t>
        </w:r>
      </w:ins>
      <w:ins w:id="1084" w:author="Peter Hambly" w:date="2018-09-07T13:56:00Z">
        <w:r w:rsidR="00E765F3" w:rsidRPr="00E765F3">
          <w:t>HTML report</w:t>
        </w:r>
      </w:ins>
      <w:ins w:id="1085" w:author="Peter Hambly" w:date="2018-09-07T14:29:00Z">
        <w:r>
          <w:t xml:space="preserve"> to integrate the above data</w:t>
        </w:r>
      </w:ins>
      <w:ins w:id="1086" w:author="Peter Hambly" w:date="2018-09-07T13:56:00Z">
        <w:r w:rsidR="00E765F3" w:rsidRPr="00E765F3">
          <w:t>.</w:t>
        </w:r>
      </w:ins>
    </w:p>
    <w:p w14:paraId="3177E188" w14:textId="3F80F1F8" w:rsidR="00E91988" w:rsidRDefault="00504420" w:rsidP="00504420">
      <w:pPr>
        <w:pStyle w:val="Heading2"/>
        <w:rPr>
          <w:ins w:id="1087" w:author="Peter Hambly" w:date="2018-09-07T13:58:00Z"/>
        </w:rPr>
        <w:pPrChange w:id="1088" w:author="Peter Hambly" w:date="2018-09-07T14:25:00Z">
          <w:pPr/>
        </w:pPrChange>
      </w:pPr>
      <w:bookmarkStart w:id="1089" w:name="_Toc524096414"/>
      <w:ins w:id="1090" w:author="Peter Hambly" w:date="2018-09-07T14:25:00Z">
        <w:r>
          <w:t xml:space="preserve">7.1 </w:t>
        </w:r>
      </w:ins>
      <w:ins w:id="1091" w:author="Peter Hambly" w:date="2018-09-07T13:57:00Z">
        <w:r w:rsidR="00E765F3">
          <w:t>R Scripts</w:t>
        </w:r>
      </w:ins>
      <w:bookmarkEnd w:id="1089"/>
    </w:p>
    <w:p w14:paraId="10A420A9" w14:textId="57885809" w:rsidR="00E765F3" w:rsidRDefault="005D0FC3" w:rsidP="00E765F3">
      <w:pPr>
        <w:rPr>
          <w:ins w:id="1092" w:author="Peter Hambly" w:date="2018-09-07T13:58:00Z"/>
        </w:rPr>
        <w:pPrChange w:id="1093" w:author="Peter Hambly" w:date="2018-09-07T13:59:00Z">
          <w:pPr/>
        </w:pPrChange>
      </w:pPr>
      <w:ins w:id="1094" w:author="Peter Hambly" w:date="2018-09-07T13:59:00Z">
        <w:r>
          <w:t>Supplied R scripts allows users to</w:t>
        </w:r>
        <w:r w:rsidR="00E765F3" w:rsidRPr="00E765F3">
          <w:t xml:space="preserve"> re-run statistics phase</w:t>
        </w:r>
        <w:r>
          <w:t xml:space="preserve"> by </w:t>
        </w:r>
        <w:r w:rsidR="00860CB1" w:rsidRPr="00E765F3">
          <w:t>run</w:t>
        </w:r>
        <w:r>
          <w:t>ning</w:t>
        </w:r>
        <w:r w:rsidR="00860CB1" w:rsidRPr="00E765F3">
          <w:t xml:space="preserve"> </w:t>
        </w:r>
        <w:r w:rsidR="00860CB1" w:rsidRPr="00E765F3">
          <w:rPr>
            <w:i/>
            <w:iCs/>
          </w:rPr>
          <w:t xml:space="preserve">rif40_run_R.bat </w:t>
        </w:r>
        <w:r w:rsidR="00860CB1" w:rsidRPr="00E765F3">
          <w:t xml:space="preserve">in the </w:t>
        </w:r>
        <w:r w:rsidR="00860CB1" w:rsidRPr="00E765F3">
          <w:rPr>
            <w:i/>
            <w:iCs/>
          </w:rPr>
          <w:t>data</w:t>
        </w:r>
        <w:r w:rsidR="00860CB1" w:rsidRPr="00E765F3">
          <w:t xml:space="preserve"> directory</w:t>
        </w:r>
      </w:ins>
    </w:p>
    <w:p w14:paraId="156C52FE" w14:textId="7E482EBD" w:rsidR="005D0FC3" w:rsidRDefault="00E765F3" w:rsidP="005D0FC3">
      <w:pPr>
        <w:jc w:val="center"/>
        <w:rPr>
          <w:ins w:id="1095" w:author="Peter Hambly" w:date="2018-09-07T14:00:00Z"/>
        </w:rPr>
      </w:pPr>
      <w:ins w:id="1096" w:author="Peter Hambly" w:date="2018-09-07T13:58:00Z">
        <w:r w:rsidRPr="00E765F3">
          <w:rPr>
            <w:rFonts w:asciiTheme="majorHAnsi" w:eastAsiaTheme="majorEastAsia" w:hAnsiTheme="majorHAnsi" w:cstheme="majorBidi"/>
            <w:color w:val="4F81BD" w:themeColor="accent1"/>
            <w:sz w:val="26"/>
            <w:szCs w:val="26"/>
          </w:rPr>
          <w:drawing>
            <wp:inline distT="0" distB="0" distL="0" distR="0" wp14:anchorId="33B9E7F8" wp14:editId="7852F0DE">
              <wp:extent cx="3020871" cy="2234334"/>
              <wp:effectExtent l="0" t="0" r="8255" b="0"/>
              <wp:docPr id="34" name="Picture 4" descr="A screenshot of a computer&#10;&#10;Description generated with very high confidence">
                <a:extLst xmlns:a="http://schemas.openxmlformats.org/drawingml/2006/main">
                  <a:ext uri="{FF2B5EF4-FFF2-40B4-BE49-F238E27FC236}">
                    <a16:creationId xmlns:a16="http://schemas.microsoft.com/office/drawing/2014/main" id="{CA19396D-A588-4308-957A-855804C9E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generated with very high confidence">
                        <a:extLst>
                          <a:ext uri="{FF2B5EF4-FFF2-40B4-BE49-F238E27FC236}">
                            <a16:creationId xmlns:a16="http://schemas.microsoft.com/office/drawing/2014/main" id="{CA19396D-A588-4308-957A-855804C9E375}"/>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85857" cy="2282400"/>
                      </a:xfrm>
                      <a:prstGeom prst="rect">
                        <a:avLst/>
                      </a:prstGeom>
                    </pic:spPr>
                  </pic:pic>
                </a:graphicData>
              </a:graphic>
            </wp:inline>
          </w:drawing>
        </w:r>
      </w:ins>
      <w:ins w:id="1097" w:author="Peter Hambly" w:date="2018-09-07T14:00:00Z">
        <w:r w:rsidR="005D0FC3" w:rsidRPr="005D0FC3">
          <w:t xml:space="preserve"> </w:t>
        </w:r>
      </w:ins>
    </w:p>
    <w:p w14:paraId="3D369E74" w14:textId="312ACE24" w:rsidR="00E765F3" w:rsidRPr="005D0FC3" w:rsidRDefault="005D0FC3" w:rsidP="005D0FC3">
      <w:pPr>
        <w:jc w:val="center"/>
        <w:rPr>
          <w:ins w:id="1098" w:author="Peter Hambly" w:date="2018-09-07T13:57:00Z"/>
          <w:rPrChange w:id="1099" w:author="Peter Hambly" w:date="2018-09-07T14:00:00Z">
            <w:rPr>
              <w:ins w:id="1100" w:author="Peter Hambly" w:date="2018-09-07T13:57:00Z"/>
              <w:rFonts w:asciiTheme="majorHAnsi" w:eastAsiaTheme="majorEastAsia" w:hAnsiTheme="majorHAnsi" w:cstheme="majorBidi"/>
              <w:color w:val="4F81BD" w:themeColor="accent1"/>
              <w:sz w:val="26"/>
              <w:szCs w:val="26"/>
            </w:rPr>
          </w:rPrChange>
        </w:rPr>
        <w:pPrChange w:id="1101" w:author="Peter Hambly" w:date="2018-09-07T14:00:00Z">
          <w:pPr/>
        </w:pPrChange>
      </w:pPr>
      <w:ins w:id="1102" w:author="Peter Hambly" w:date="2018-09-07T14:00:00Z">
        <w:r>
          <w:t>Figure XXX. RE-running the R scripts.</w:t>
        </w:r>
      </w:ins>
    </w:p>
    <w:p w14:paraId="42CE4ED9" w14:textId="074B4FAA" w:rsidR="00E765F3" w:rsidRPr="005D0FC3" w:rsidRDefault="00504420" w:rsidP="00504420">
      <w:pPr>
        <w:pStyle w:val="Heading2"/>
        <w:rPr>
          <w:ins w:id="1103" w:author="Peter Hambly" w:date="2018-09-07T14:01:00Z"/>
          <w:rPrChange w:id="1104" w:author="Peter Hambly" w:date="2018-09-07T14:01:00Z">
            <w:rPr>
              <w:ins w:id="1105" w:author="Peter Hambly" w:date="2018-09-07T14:01:00Z"/>
            </w:rPr>
          </w:rPrChange>
        </w:rPr>
        <w:pPrChange w:id="1106" w:author="Peter Hambly" w:date="2018-09-07T14:25:00Z">
          <w:pPr/>
        </w:pPrChange>
      </w:pPr>
      <w:bookmarkStart w:id="1107" w:name="_Toc524096415"/>
      <w:ins w:id="1108" w:author="Peter Hambly" w:date="2018-09-07T14:24:00Z">
        <w:r>
          <w:lastRenderedPageBreak/>
          <w:t>7.</w:t>
        </w:r>
      </w:ins>
      <w:ins w:id="1109" w:author="Peter Hambly" w:date="2018-09-07T14:25:00Z">
        <w:r>
          <w:t>2</w:t>
        </w:r>
      </w:ins>
      <w:ins w:id="1110" w:author="Peter Hambly" w:date="2018-09-07T14:24:00Z">
        <w:r>
          <w:t xml:space="preserve"> </w:t>
        </w:r>
      </w:ins>
      <w:ins w:id="1111" w:author="Peter Hambly" w:date="2018-09-07T13:57:00Z">
        <w:r w:rsidR="00E765F3" w:rsidRPr="005D0FC3">
          <w:rPr>
            <w:rPrChange w:id="1112" w:author="Peter Hambly" w:date="2018-09-07T14:01:00Z">
              <w:rPr/>
            </w:rPrChange>
          </w:rPr>
          <w:t>Shapefiles</w:t>
        </w:r>
      </w:ins>
      <w:bookmarkEnd w:id="1107"/>
    </w:p>
    <w:p w14:paraId="46077204" w14:textId="5DF81BE9" w:rsidR="005D0FC3" w:rsidRPr="005D0FC3" w:rsidRDefault="005D0FC3" w:rsidP="005D0FC3">
      <w:pPr>
        <w:rPr>
          <w:ins w:id="1113" w:author="Peter Hambly" w:date="2018-09-07T13:57:00Z"/>
          <w:rPrChange w:id="1114" w:author="Peter Hambly" w:date="2018-09-07T14:02:00Z">
            <w:rPr>
              <w:ins w:id="1115" w:author="Peter Hambly" w:date="2018-09-07T13:57:00Z"/>
            </w:rPr>
          </w:rPrChange>
        </w:rPr>
        <w:pPrChange w:id="1116" w:author="Peter Hambly" w:date="2018-09-07T14:02:00Z">
          <w:pPr/>
        </w:pPrChange>
      </w:pPr>
      <w:ins w:id="1117" w:author="Peter Hambly" w:date="2018-09-07T14:02:00Z">
        <w:r>
          <w:t>ESRI standard shapefile are part of the export</w:t>
        </w:r>
      </w:ins>
      <w:ins w:id="1118" w:author="Peter Hambly" w:date="2018-09-07T14:43:00Z">
        <w:r w:rsidR="00427FF7">
          <w:t xml:space="preserve"> which</w:t>
        </w:r>
      </w:ins>
      <w:ins w:id="1119" w:author="Peter Hambly" w:date="2018-09-07T14:02:00Z">
        <w:r>
          <w:t xml:space="preserve"> contain males, females and both</w:t>
        </w:r>
      </w:ins>
      <w:ins w:id="1120" w:author="Peter Hambly" w:date="2018-09-07T14:03:00Z">
        <w:r>
          <w:t xml:space="preserve"> (males and </w:t>
        </w:r>
      </w:ins>
      <w:ins w:id="1121" w:author="Peter Hambly" w:date="2018-09-07T14:09:00Z">
        <w:r w:rsidR="007B6327">
          <w:t>females</w:t>
        </w:r>
      </w:ins>
      <w:ins w:id="1122" w:author="Peter Hambly" w:date="2018-09-07T14:03:00Z">
        <w:r>
          <w:t>) data</w:t>
        </w:r>
      </w:ins>
      <w:ins w:id="1123" w:author="Peter Hambly" w:date="2018-09-07T14:43:00Z">
        <w:r w:rsidR="00427FF7">
          <w:t>:</w:t>
        </w:r>
      </w:ins>
    </w:p>
    <w:p w14:paraId="56BDFD19" w14:textId="77777777" w:rsidR="00E765F3" w:rsidRPr="00E765F3" w:rsidRDefault="00E765F3" w:rsidP="00E765F3">
      <w:pPr>
        <w:pStyle w:val="ListParagraph"/>
        <w:numPr>
          <w:ilvl w:val="0"/>
          <w:numId w:val="32"/>
        </w:numPr>
        <w:rPr>
          <w:ins w:id="1124" w:author="Peter Hambly" w:date="2018-09-07T13:57:00Z"/>
          <w:rPrChange w:id="1125" w:author="Peter Hambly" w:date="2018-09-07T13:58:00Z">
            <w:rPr>
              <w:ins w:id="1126" w:author="Peter Hambly" w:date="2018-09-07T13:57:00Z"/>
            </w:rPr>
          </w:rPrChange>
        </w:rPr>
        <w:pPrChange w:id="1127" w:author="Peter Hambly" w:date="2018-09-07T13:58:00Z">
          <w:pPr/>
        </w:pPrChange>
      </w:pPr>
      <w:ins w:id="1128" w:author="Peter Hambly" w:date="2018-09-07T13:57:00Z">
        <w:r w:rsidRPr="00E765F3">
          <w:rPr>
            <w:rPrChange w:id="1129" w:author="Peter Hambly" w:date="2018-09-07T13:58:00Z">
              <w:rPr/>
            </w:rPrChange>
          </w:rPr>
          <w:t>Column names are shortened to fit DBF file rules;</w:t>
        </w:r>
      </w:ins>
    </w:p>
    <w:p w14:paraId="51A38FC8" w14:textId="24E006F7" w:rsidR="00E765F3" w:rsidRPr="00E765F3" w:rsidRDefault="00E765F3" w:rsidP="00E765F3">
      <w:pPr>
        <w:pStyle w:val="ListParagraph"/>
        <w:numPr>
          <w:ilvl w:val="0"/>
          <w:numId w:val="32"/>
        </w:numPr>
        <w:rPr>
          <w:ins w:id="1130" w:author="Peter Hambly" w:date="2018-09-07T13:57:00Z"/>
          <w:rPrChange w:id="1131" w:author="Peter Hambly" w:date="2018-09-07T13:58:00Z">
            <w:rPr>
              <w:ins w:id="1132" w:author="Peter Hambly" w:date="2018-09-07T13:57:00Z"/>
            </w:rPr>
          </w:rPrChange>
        </w:rPr>
        <w:pPrChange w:id="1133" w:author="Peter Hambly" w:date="2018-09-07T13:58:00Z">
          <w:pPr/>
        </w:pPrChange>
      </w:pPr>
      <w:ins w:id="1134" w:author="Peter Hambly" w:date="2018-09-07T13:57:00Z">
        <w:r w:rsidRPr="00E765F3">
          <w:rPr>
            <w:rPrChange w:id="1135" w:author="Peter Hambly" w:date="2018-09-07T13:58:00Z">
              <w:rPr/>
            </w:rPrChange>
          </w:rPr>
          <w:t>Results are rounded to 2 decimal p</w:t>
        </w:r>
      </w:ins>
      <w:ins w:id="1136" w:author="Peter Hambly" w:date="2018-09-07T14:09:00Z">
        <w:r w:rsidR="007B6327">
          <w:t>l</w:t>
        </w:r>
      </w:ins>
      <w:ins w:id="1137" w:author="Peter Hambly" w:date="2018-09-07T13:57:00Z">
        <w:r w:rsidRPr="00E765F3">
          <w:rPr>
            <w:rPrChange w:id="1138" w:author="Peter Hambly" w:date="2018-09-07T13:58:00Z">
              <w:rPr/>
            </w:rPrChange>
          </w:rPr>
          <w:t>aces for sane quantizing;</w:t>
        </w:r>
      </w:ins>
    </w:p>
    <w:p w14:paraId="0ACFD47C" w14:textId="07556E80" w:rsidR="00E765F3" w:rsidRPr="00E765F3" w:rsidRDefault="00E765F3" w:rsidP="00E765F3">
      <w:pPr>
        <w:pStyle w:val="ListParagraph"/>
        <w:numPr>
          <w:ilvl w:val="0"/>
          <w:numId w:val="32"/>
        </w:numPr>
        <w:rPr>
          <w:ins w:id="1139" w:author="Peter Hambly" w:date="2018-09-07T13:57:00Z"/>
          <w:rPrChange w:id="1140" w:author="Peter Hambly" w:date="2018-09-07T13:58:00Z">
            <w:rPr>
              <w:ins w:id="1141" w:author="Peter Hambly" w:date="2018-09-07T13:57:00Z"/>
            </w:rPr>
          </w:rPrChange>
        </w:rPr>
        <w:pPrChange w:id="1142" w:author="Peter Hambly" w:date="2018-09-07T13:58:00Z">
          <w:pPr/>
        </w:pPrChange>
      </w:pPr>
      <w:ins w:id="1143" w:author="Peter Hambly" w:date="2018-09-07T13:57:00Z">
        <w:r w:rsidRPr="00E765F3">
          <w:rPr>
            <w:rPrChange w:id="1144" w:author="Peter Hambly" w:date="2018-09-07T13:58:00Z">
              <w:rPr/>
            </w:rPrChange>
          </w:rPr>
          <w:t xml:space="preserve">Per map styling is supplied as style layer descriptors </w:t>
        </w:r>
        <w:r w:rsidRPr="00E00E0B">
          <w:rPr>
            <w:i/>
            <w:rPrChange w:id="1145" w:author="Peter Hambly" w:date="2018-09-07T14:29:00Z">
              <w:rPr/>
            </w:rPrChange>
          </w:rPr>
          <w:t>(.sld)</w:t>
        </w:r>
        <w:r w:rsidRPr="00E765F3">
          <w:rPr>
            <w:rPrChange w:id="1146" w:author="Peter Hambly" w:date="2018-09-07T13:58:00Z">
              <w:rPr/>
            </w:rPrChange>
          </w:rPr>
          <w:t xml:space="preserve"> files so maps can be easily re-created in GIS tools</w:t>
        </w:r>
      </w:ins>
      <w:ins w:id="1147" w:author="Peter Hambly" w:date="2018-09-07T14:02:00Z">
        <w:r w:rsidR="005D0FC3">
          <w:t xml:space="preserve">. </w:t>
        </w:r>
      </w:ins>
      <w:ins w:id="1148" w:author="Peter Hambly" w:date="2018-09-07T14:03:00Z">
        <w:r w:rsidR="005D0FC3">
          <w:t xml:space="preserve">Beware the </w:t>
        </w:r>
        <w:r w:rsidR="005D0FC3" w:rsidRPr="00E00E0B">
          <w:rPr>
            <w:i/>
            <w:rPrChange w:id="1149" w:author="Peter Hambly" w:date="2018-09-07T14:29:00Z">
              <w:rPr/>
            </w:rPrChange>
          </w:rPr>
          <w:t>.</w:t>
        </w:r>
      </w:ins>
      <w:ins w:id="1150" w:author="Peter Hambly" w:date="2018-09-07T14:08:00Z">
        <w:r w:rsidR="005D0FC3" w:rsidRPr="00E00E0B">
          <w:rPr>
            <w:i/>
            <w:rPrChange w:id="1151" w:author="Peter Hambly" w:date="2018-09-07T14:29:00Z">
              <w:rPr/>
            </w:rPrChange>
          </w:rPr>
          <w:t>sld</w:t>
        </w:r>
      </w:ins>
      <w:ins w:id="1152" w:author="Peter Hambly" w:date="2018-09-07T14:03:00Z">
        <w:r w:rsidR="005D0FC3">
          <w:t xml:space="preserve"> file does not contain a filte</w:t>
        </w:r>
      </w:ins>
      <w:ins w:id="1153" w:author="Peter Hambly" w:date="2018-09-07T14:09:00Z">
        <w:r w:rsidR="005D0FC3">
          <w:t>r</w:t>
        </w:r>
      </w:ins>
      <w:ins w:id="1154" w:author="Peter Hambly" w:date="2018-09-07T14:08:00Z">
        <w:r w:rsidR="005D0FC3">
          <w:t>.</w:t>
        </w:r>
      </w:ins>
      <w:ins w:id="1155" w:author="Peter Hambly" w:date="2018-09-07T14:03:00Z">
        <w:r w:rsidR="005D0FC3">
          <w:t xml:space="preserve"> </w:t>
        </w:r>
      </w:ins>
      <w:ins w:id="1156" w:author="Peter Hambly" w:date="2018-09-07T14:09:00Z">
        <w:r w:rsidR="005D0FC3">
          <w:t>T</w:t>
        </w:r>
      </w:ins>
      <w:ins w:id="1157" w:author="Peter Hambly" w:date="2018-09-07T14:03:00Z">
        <w:r w:rsidR="005D0FC3">
          <w:t xml:space="preserve">he user must supply their own </w:t>
        </w:r>
      </w:ins>
      <w:ins w:id="1158" w:author="Peter Hambly" w:date="2018-09-07T14:09:00Z">
        <w:r w:rsidR="005D0FC3">
          <w:t xml:space="preserve">for </w:t>
        </w:r>
      </w:ins>
      <w:ins w:id="1159" w:author="Peter Hambly" w:date="2018-09-07T14:03:00Z">
        <w:r w:rsidR="005D0FC3" w:rsidRPr="005D0FC3">
          <w:rPr>
            <w:i/>
            <w:rPrChange w:id="1160" w:author="Peter Hambly" w:date="2018-09-07T14:04:00Z">
              <w:rPr/>
            </w:rPrChange>
          </w:rPr>
          <w:t>males</w:t>
        </w:r>
        <w:r w:rsidR="005D0FC3">
          <w:t xml:space="preserve">, </w:t>
        </w:r>
        <w:r w:rsidR="005D0FC3" w:rsidRPr="005D0FC3">
          <w:rPr>
            <w:i/>
            <w:rPrChange w:id="1161" w:author="Peter Hambly" w:date="2018-09-07T14:04:00Z">
              <w:rPr/>
            </w:rPrChange>
          </w:rPr>
          <w:t>females</w:t>
        </w:r>
        <w:r w:rsidR="005D0FC3">
          <w:t xml:space="preserve"> or </w:t>
        </w:r>
        <w:r w:rsidR="005D0FC3" w:rsidRPr="005D0FC3">
          <w:rPr>
            <w:i/>
            <w:rPrChange w:id="1162" w:author="Peter Hambly" w:date="2018-09-07T14:04:00Z">
              <w:rPr/>
            </w:rPrChange>
          </w:rPr>
          <w:t>both</w:t>
        </w:r>
      </w:ins>
      <w:ins w:id="1163" w:author="Peter Hambly" w:date="2018-09-07T13:57:00Z">
        <w:r w:rsidRPr="00E765F3">
          <w:rPr>
            <w:rPrChange w:id="1164" w:author="Peter Hambly" w:date="2018-09-07T13:58:00Z">
              <w:rPr/>
            </w:rPrChange>
          </w:rPr>
          <w:t>;</w:t>
        </w:r>
      </w:ins>
    </w:p>
    <w:p w14:paraId="0E731975" w14:textId="20EF748E" w:rsidR="00E765F3" w:rsidRDefault="00E765F3" w:rsidP="00E765F3">
      <w:pPr>
        <w:pStyle w:val="ListParagraph"/>
        <w:numPr>
          <w:ilvl w:val="0"/>
          <w:numId w:val="32"/>
        </w:numPr>
        <w:rPr>
          <w:ins w:id="1165" w:author="Peter Hambly" w:date="2018-09-07T14:01:00Z"/>
        </w:rPr>
      </w:pPr>
      <w:ins w:id="1166" w:author="Peter Hambly" w:date="2018-09-07T13:57:00Z">
        <w:r w:rsidRPr="00E765F3">
          <w:rPr>
            <w:rPrChange w:id="1167" w:author="Peter Hambly" w:date="2018-09-07T13:58:00Z">
              <w:rPr/>
            </w:rPrChange>
          </w:rPr>
          <w:t>Projection used is the original administrative boundary projection (i.e. usually the normal for the country).</w:t>
        </w:r>
      </w:ins>
    </w:p>
    <w:p w14:paraId="3A8DCA72" w14:textId="42566E43" w:rsidR="005D0FC3" w:rsidRDefault="005D0FC3" w:rsidP="005D0FC3">
      <w:pPr>
        <w:jc w:val="center"/>
        <w:rPr>
          <w:ins w:id="1168" w:author="Peter Hambly" w:date="2018-09-07T14:01:00Z"/>
        </w:rPr>
      </w:pPr>
      <w:ins w:id="1169" w:author="Peter Hambly" w:date="2018-09-07T14:01:00Z">
        <w:r w:rsidRPr="005D0FC3">
          <w:drawing>
            <wp:inline distT="0" distB="0" distL="0" distR="0" wp14:anchorId="5AB6D4BD" wp14:editId="3780E892">
              <wp:extent cx="6645910" cy="3552276"/>
              <wp:effectExtent l="0" t="0" r="2540" b="0"/>
              <wp:docPr id="54" name="Content Placeholder 4" descr="A close up of a map&#10;&#10;Description generated with very high confidence">
                <a:extLst xmlns:a="http://schemas.openxmlformats.org/drawingml/2006/main">
                  <a:ext uri="{FF2B5EF4-FFF2-40B4-BE49-F238E27FC236}">
                    <a16:creationId xmlns:a16="http://schemas.microsoft.com/office/drawing/2014/main" id="{394C5568-525B-4A78-87A1-1694E6BECE4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map&#10;&#10;Description generated with very high confidence">
                        <a:extLst>
                          <a:ext uri="{FF2B5EF4-FFF2-40B4-BE49-F238E27FC236}">
                            <a16:creationId xmlns:a16="http://schemas.microsoft.com/office/drawing/2014/main" id="{394C5568-525B-4A78-87A1-1694E6BECE46}"/>
                          </a:ext>
                        </a:extLst>
                      </pic:cNvPr>
                      <pic:cNvPicPr>
                        <a:picLocks noGrp="1" noChangeAspect="1"/>
                      </pic:cNvPicPr>
                    </pic:nvPicPr>
                    <pic:blipFill rotWithShape="1">
                      <a:blip r:embed="rId65" cstate="print">
                        <a:extLst>
                          <a:ext uri="{28A0092B-C50C-407E-A947-70E740481C1C}">
                            <a14:useLocalDpi xmlns:a14="http://schemas.microsoft.com/office/drawing/2010/main" val="0"/>
                          </a:ext>
                        </a:extLst>
                      </a:blip>
                      <a:srcRect b="4975"/>
                      <a:stretch/>
                    </pic:blipFill>
                    <pic:spPr bwMode="auto">
                      <a:xfrm>
                        <a:off x="0" y="0"/>
                        <a:ext cx="6645910" cy="3552276"/>
                      </a:xfrm>
                      <a:prstGeom prst="rect">
                        <a:avLst/>
                      </a:prstGeom>
                      <a:ln>
                        <a:noFill/>
                      </a:ln>
                      <a:extLst>
                        <a:ext uri="{53640926-AAD7-44D8-BBD7-CCE9431645EC}">
                          <a14:shadowObscured xmlns:a14="http://schemas.microsoft.com/office/drawing/2010/main"/>
                        </a:ext>
                      </a:extLst>
                    </pic:spPr>
                  </pic:pic>
                </a:graphicData>
              </a:graphic>
            </wp:inline>
          </w:drawing>
        </w:r>
        <w:r w:rsidRPr="005D0FC3">
          <w:t xml:space="preserve"> </w:t>
        </w:r>
      </w:ins>
    </w:p>
    <w:p w14:paraId="1D572176" w14:textId="607491F4" w:rsidR="005D0FC3" w:rsidRDefault="005D0FC3" w:rsidP="005D0FC3">
      <w:pPr>
        <w:jc w:val="center"/>
        <w:rPr>
          <w:ins w:id="1170" w:author="Peter Hambly" w:date="2018-09-07T14:05:00Z"/>
        </w:rPr>
      </w:pPr>
      <w:ins w:id="1171" w:author="Peter Hambly" w:date="2018-09-07T14:01:00Z">
        <w:r>
          <w:t>Figure XXX. Creating a map from a shapefile.</w:t>
        </w:r>
      </w:ins>
    </w:p>
    <w:p w14:paraId="73101CB9" w14:textId="1A9B5004" w:rsidR="005D0FC3" w:rsidRDefault="005D0FC3" w:rsidP="005D0FC3">
      <w:pPr>
        <w:pStyle w:val="Heading2"/>
        <w:rPr>
          <w:ins w:id="1172" w:author="Peter Hambly" w:date="2018-09-07T14:05:00Z"/>
        </w:rPr>
        <w:pPrChange w:id="1173" w:author="Peter Hambly" w:date="2018-09-07T14:05:00Z">
          <w:pPr/>
        </w:pPrChange>
      </w:pPr>
      <w:bookmarkStart w:id="1174" w:name="_Toc524096416"/>
      <w:ins w:id="1175" w:author="Peter Hambly" w:date="2018-09-07T14:05:00Z">
        <w:r>
          <w:t>7.3 Generated Maps</w:t>
        </w:r>
        <w:bookmarkEnd w:id="1174"/>
      </w:ins>
    </w:p>
    <w:p w14:paraId="528E1C25" w14:textId="5A589302" w:rsidR="005D0FC3" w:rsidRDefault="005D0FC3" w:rsidP="005D0FC3">
      <w:pPr>
        <w:rPr>
          <w:ins w:id="1176" w:author="Peter Hambly" w:date="2018-09-07T14:06:00Z"/>
        </w:rPr>
      </w:pPr>
      <w:ins w:id="1177" w:author="Peter Hambly" w:date="2018-09-07T14:05:00Z">
        <w:r>
          <w:t>The Zip file contains generated maps</w:t>
        </w:r>
      </w:ins>
      <w:ins w:id="1178" w:author="Peter Hambly" w:date="2018-09-07T14:09:00Z">
        <w:r w:rsidR="007B6327">
          <w:t xml:space="preserve"> with</w:t>
        </w:r>
      </w:ins>
      <w:ins w:id="1179" w:author="Peter Hambly" w:date="2018-09-07T14:07:00Z">
        <w:r>
          <w:t xml:space="preserve"> excellent resolution to aid the user in producing </w:t>
        </w:r>
      </w:ins>
      <w:ins w:id="1180" w:author="Peter Hambly" w:date="2018-09-07T14:08:00Z">
        <w:r>
          <w:t>their own maps.</w:t>
        </w:r>
      </w:ins>
    </w:p>
    <w:p w14:paraId="3F9E44A9" w14:textId="2B1960F6" w:rsidR="005D0FC3" w:rsidRDefault="005D0FC3" w:rsidP="005D0FC3">
      <w:pPr>
        <w:jc w:val="center"/>
        <w:rPr>
          <w:ins w:id="1181" w:author="Peter Hambly" w:date="2018-09-07T14:08:00Z"/>
        </w:rPr>
      </w:pPr>
      <w:ins w:id="1182" w:author="Peter Hambly" w:date="2018-09-07T14:06:00Z">
        <w:r w:rsidRPr="005D0FC3">
          <w:drawing>
            <wp:inline distT="0" distB="0" distL="0" distR="0" wp14:anchorId="061A65D6" wp14:editId="7420675F">
              <wp:extent cx="6645910" cy="2847340"/>
              <wp:effectExtent l="0" t="0" r="2540" b="0"/>
              <wp:docPr id="64" name="Content Placeholder 8">
                <a:extLst xmlns:a="http://schemas.openxmlformats.org/drawingml/2006/main">
                  <a:ext uri="{FF2B5EF4-FFF2-40B4-BE49-F238E27FC236}">
                    <a16:creationId xmlns:a16="http://schemas.microsoft.com/office/drawing/2014/main" id="{FDFA02BE-597B-4A37-95E7-2831CE85541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FDFA02BE-597B-4A37-95E7-2831CE85541C}"/>
                          </a:ext>
                        </a:extLst>
                      </pic:cNvPr>
                      <pic:cNvPicPr>
                        <a:picLocks noGrp="1"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45910" cy="2847340"/>
                      </a:xfrm>
                      <a:prstGeom prst="rect">
                        <a:avLst/>
                      </a:prstGeom>
                    </pic:spPr>
                  </pic:pic>
                </a:graphicData>
              </a:graphic>
            </wp:inline>
          </w:drawing>
        </w:r>
      </w:ins>
      <w:ins w:id="1183" w:author="Peter Hambly" w:date="2018-09-07T14:08:00Z">
        <w:r w:rsidRPr="005D0FC3">
          <w:t xml:space="preserve"> </w:t>
        </w:r>
      </w:ins>
    </w:p>
    <w:p w14:paraId="35BCE7E7" w14:textId="67BCB086" w:rsidR="005D0FC3" w:rsidRDefault="005D0FC3" w:rsidP="005D0FC3">
      <w:pPr>
        <w:jc w:val="center"/>
        <w:rPr>
          <w:ins w:id="1184" w:author="Peter Hambly" w:date="2018-09-07T14:08:00Z"/>
        </w:rPr>
      </w:pPr>
      <w:ins w:id="1185" w:author="Peter Hambly" w:date="2018-09-07T14:08:00Z">
        <w:r>
          <w:t>Figure XXX. Supplied maps.</w:t>
        </w:r>
      </w:ins>
    </w:p>
    <w:p w14:paraId="49821CA6" w14:textId="0959DFB8" w:rsidR="005D0FC3" w:rsidRDefault="00EB19E3" w:rsidP="005D0FC3">
      <w:pPr>
        <w:rPr>
          <w:ins w:id="1186" w:author="Peter Hambly" w:date="2018-09-07T14:06:00Z"/>
        </w:rPr>
      </w:pPr>
      <w:ins w:id="1187" w:author="Peter Hambly" w:date="2018-09-07T14:11:00Z">
        <w:r>
          <w:lastRenderedPageBreak/>
          <w:t>Maps are produced in the following formats:</w:t>
        </w:r>
      </w:ins>
    </w:p>
    <w:p w14:paraId="64E860AE" w14:textId="7A44ADAE" w:rsidR="00EB19E3" w:rsidRPr="00EB19E3" w:rsidRDefault="00EB19E3" w:rsidP="00EB19E3">
      <w:pPr>
        <w:pStyle w:val="ListParagraph"/>
        <w:numPr>
          <w:ilvl w:val="0"/>
          <w:numId w:val="35"/>
        </w:numPr>
        <w:rPr>
          <w:ins w:id="1188" w:author="Peter Hambly" w:date="2018-09-07T14:12:00Z"/>
        </w:rPr>
        <w:pPrChange w:id="1189" w:author="Peter Hambly" w:date="2018-09-07T14:12:00Z">
          <w:pPr/>
        </w:pPrChange>
      </w:pPr>
      <w:ins w:id="1190" w:author="Peter Hambly" w:date="2018-09-07T14:12:00Z">
        <w:r w:rsidRPr="00EB19E3">
          <w:t>PNG</w:t>
        </w:r>
      </w:ins>
      <w:ins w:id="1191" w:author="Peter Hambly" w:date="2018-09-07T14:31:00Z">
        <w:r w:rsidR="00E00E0B">
          <w:t>;</w:t>
        </w:r>
      </w:ins>
    </w:p>
    <w:p w14:paraId="41D1DF42" w14:textId="5E5B4721" w:rsidR="00EB19E3" w:rsidRPr="00EB19E3" w:rsidRDefault="00EB19E3" w:rsidP="00EB19E3">
      <w:pPr>
        <w:pStyle w:val="ListParagraph"/>
        <w:numPr>
          <w:ilvl w:val="0"/>
          <w:numId w:val="35"/>
        </w:numPr>
        <w:rPr>
          <w:ins w:id="1192" w:author="Peter Hambly" w:date="2018-09-07T14:12:00Z"/>
        </w:rPr>
        <w:pPrChange w:id="1193" w:author="Peter Hambly" w:date="2018-09-07T14:12:00Z">
          <w:pPr/>
        </w:pPrChange>
      </w:pPr>
      <w:ins w:id="1194" w:author="Peter Hambly" w:date="2018-09-07T14:12:00Z">
        <w:r w:rsidRPr="00EB19E3">
          <w:t>GeoTIFF. Can be used as a raster layer in GISTools. (.prj and .tfw files World Map format files are also created for each map). GeoTIFF can have copyright embedded</w:t>
        </w:r>
      </w:ins>
      <w:ins w:id="1195" w:author="Peter Hambly" w:date="2018-09-07T14:31:00Z">
        <w:r w:rsidR="00E00E0B">
          <w:t>;</w:t>
        </w:r>
      </w:ins>
    </w:p>
    <w:p w14:paraId="2B6EBDF8" w14:textId="09A628C7" w:rsidR="00EB19E3" w:rsidRPr="00EB19E3" w:rsidRDefault="00EB19E3" w:rsidP="00EB19E3">
      <w:pPr>
        <w:pStyle w:val="ListParagraph"/>
        <w:numPr>
          <w:ilvl w:val="0"/>
          <w:numId w:val="35"/>
        </w:numPr>
        <w:rPr>
          <w:ins w:id="1196" w:author="Peter Hambly" w:date="2018-09-07T14:12:00Z"/>
        </w:rPr>
        <w:pPrChange w:id="1197" w:author="Peter Hambly" w:date="2018-09-07T14:12:00Z">
          <w:pPr/>
        </w:pPrChange>
      </w:pPr>
      <w:ins w:id="1198" w:author="Peter Hambly" w:date="2018-09-07T14:12:00Z">
        <w:r w:rsidRPr="00EB19E3">
          <w:t>SVG. This is currently a single layer and therefore not easily editable</w:t>
        </w:r>
      </w:ins>
      <w:ins w:id="1199" w:author="Peter Hambly" w:date="2018-09-07T14:31:00Z">
        <w:r w:rsidR="00E00E0B">
          <w:t>;</w:t>
        </w:r>
      </w:ins>
    </w:p>
    <w:p w14:paraId="527AA883" w14:textId="37C7DE41" w:rsidR="00EB19E3" w:rsidRPr="00EB19E3" w:rsidRDefault="00EB19E3" w:rsidP="00EB19E3">
      <w:pPr>
        <w:pStyle w:val="ListParagraph"/>
        <w:numPr>
          <w:ilvl w:val="0"/>
          <w:numId w:val="35"/>
        </w:numPr>
        <w:rPr>
          <w:ins w:id="1200" w:author="Peter Hambly" w:date="2018-09-07T14:12:00Z"/>
        </w:rPr>
        <w:pPrChange w:id="1201" w:author="Peter Hambly" w:date="2018-09-07T14:12:00Z">
          <w:pPr/>
        </w:pPrChange>
      </w:pPr>
      <w:ins w:id="1202" w:author="Peter Hambly" w:date="2018-09-07T14:12:00Z">
        <w:r w:rsidRPr="00EB19E3">
          <w:t>JPEG</w:t>
        </w:r>
      </w:ins>
      <w:ins w:id="1203" w:author="Peter Hambly" w:date="2018-09-07T14:31:00Z">
        <w:r w:rsidR="00E00E0B">
          <w:t>;</w:t>
        </w:r>
      </w:ins>
    </w:p>
    <w:p w14:paraId="382A2BB1" w14:textId="6EC496E6" w:rsidR="005D0FC3" w:rsidRDefault="00EB19E3" w:rsidP="00EB19E3">
      <w:pPr>
        <w:pStyle w:val="ListParagraph"/>
        <w:numPr>
          <w:ilvl w:val="0"/>
          <w:numId w:val="35"/>
        </w:numPr>
        <w:rPr>
          <w:ins w:id="1204" w:author="Peter Hambly" w:date="2018-09-07T14:12:00Z"/>
        </w:rPr>
      </w:pPr>
      <w:ins w:id="1205" w:author="Peter Hambly" w:date="2018-09-07T14:12:00Z">
        <w:r w:rsidRPr="00EB19E3">
          <w:t>EPS (encapsulated PostScript) and Postscript</w:t>
        </w:r>
      </w:ins>
      <w:ins w:id="1206" w:author="Peter Hambly" w:date="2018-09-07T14:31:00Z">
        <w:r w:rsidR="00E00E0B">
          <w:t>.</w:t>
        </w:r>
      </w:ins>
    </w:p>
    <w:p w14:paraId="6BFCD40D" w14:textId="1990FCF7" w:rsidR="00EB19E3" w:rsidRDefault="00EB19E3" w:rsidP="00EB19E3">
      <w:pPr>
        <w:rPr>
          <w:ins w:id="1207" w:author="Peter Hambly" w:date="2018-09-07T14:32:00Z"/>
        </w:rPr>
      </w:pPr>
      <w:ins w:id="1208" w:author="Peter Hambly" w:date="2018-09-07T14:13:00Z">
        <w:r>
          <w:t>Map b</w:t>
        </w:r>
        <w:r w:rsidRPr="00EB19E3">
          <w:t>y default are 7480 pixels wide @100 dpi (Elsevier full page: can be changed)</w:t>
        </w:r>
        <w:r>
          <w:t xml:space="preserve">. </w:t>
        </w:r>
        <w:r w:rsidRPr="00EB19E3">
          <w:t xml:space="preserve">The extent of the study </w:t>
        </w:r>
      </w:ins>
      <w:ins w:id="1209" w:author="Peter Hambly" w:date="2018-09-07T14:21:00Z">
        <w:r w:rsidR="001120C1" w:rsidRPr="00EB19E3">
          <w:t>is</w:t>
        </w:r>
      </w:ins>
      <w:ins w:id="1210" w:author="Peter Hambly" w:date="2018-09-07T14:13:00Z">
        <w:r w:rsidRPr="00EB19E3">
          <w:t xml:space="preserve"> only is mapped</w:t>
        </w:r>
        <w:r>
          <w:t>. Maps a</w:t>
        </w:r>
        <w:r w:rsidRPr="00EB19E3">
          <w:t>re scaled with 3% extra margins and 10-50% left margin (for the Legend) depending on the aspect ratio, and then expanded to the grid resolution (e.g. 10 degrees)</w:t>
        </w:r>
        <w:r>
          <w:t>. The g</w:t>
        </w:r>
        <w:r w:rsidRPr="00EB19E3">
          <w:t>rids can be turned off</w:t>
        </w:r>
        <w:r>
          <w:t>. The p</w:t>
        </w:r>
        <w:r w:rsidRPr="00EB19E3">
          <w:t>rojection used is the original administrative boundary projection (i.e. usually the norm for the country).</w:t>
        </w:r>
      </w:ins>
    </w:p>
    <w:p w14:paraId="6A454C32" w14:textId="24D2501C" w:rsidR="0091068A" w:rsidRDefault="0091068A" w:rsidP="00EB19E3">
      <w:pPr>
        <w:rPr>
          <w:ins w:id="1211" w:author="Peter Hambly" w:date="2018-09-07T14:15:00Z"/>
        </w:rPr>
      </w:pPr>
      <w:ins w:id="1212" w:author="Peter Hambly" w:date="2018-09-07T14:32:00Z">
        <w:r>
          <w:t>Printing setup is managed system wide. To manage the printing</w:t>
        </w:r>
      </w:ins>
      <w:ins w:id="1213" w:author="Peter Hambly" w:date="2018-09-07T14:33:00Z">
        <w:r>
          <w:t xml:space="preserve"> setup see section: </w:t>
        </w:r>
        <w:r>
          <w:fldChar w:fldCharType="begin"/>
        </w:r>
        <w:r>
          <w:instrText>HYPERLINK "https://smallareahealthstatisticsunit.github.io/rapidInquiryFacility/rifWebApplication/index" \l "842-printing-defaults"</w:instrText>
        </w:r>
        <w:r>
          <w:fldChar w:fldCharType="separate"/>
        </w:r>
        <w:r>
          <w:rPr>
            <w:rStyle w:val="Hyperlink"/>
          </w:rPr>
          <w:t>8.4.2 Printing Defaults</w:t>
        </w:r>
        <w:r>
          <w:fldChar w:fldCharType="end"/>
        </w:r>
        <w:r>
          <w:t xml:space="preserve"> of the </w:t>
        </w:r>
        <w:r w:rsidRPr="0091068A">
          <w:t>RIF Web Application and Middleware Installation</w:t>
        </w:r>
        <w:r>
          <w:t xml:space="preserve"> manual</w:t>
        </w:r>
      </w:ins>
      <w:ins w:id="1214" w:author="Peter Hambly" w:date="2018-09-07T14:34:00Z">
        <w:r>
          <w:t>.</w:t>
        </w:r>
      </w:ins>
    </w:p>
    <w:p w14:paraId="440CA53B" w14:textId="14622664" w:rsidR="00EB19E3" w:rsidRDefault="001120C1" w:rsidP="001120C1">
      <w:pPr>
        <w:pStyle w:val="Heading2"/>
        <w:rPr>
          <w:ins w:id="1215" w:author="Peter Hambly" w:date="2018-09-07T14:15:00Z"/>
        </w:rPr>
        <w:pPrChange w:id="1216" w:author="Peter Hambly" w:date="2018-09-07T14:19:00Z">
          <w:pPr/>
        </w:pPrChange>
      </w:pPr>
      <w:bookmarkStart w:id="1217" w:name="_Toc524096417"/>
      <w:ins w:id="1218" w:author="Peter Hambly" w:date="2018-09-07T14:19:00Z">
        <w:r>
          <w:t xml:space="preserve">7.4 </w:t>
        </w:r>
      </w:ins>
      <w:ins w:id="1219" w:author="Peter Hambly" w:date="2018-09-07T14:15:00Z">
        <w:r w:rsidR="00EB19E3">
          <w:t>Reports</w:t>
        </w:r>
        <w:bookmarkEnd w:id="1217"/>
      </w:ins>
    </w:p>
    <w:p w14:paraId="1C02F2D2" w14:textId="73FD994D" w:rsidR="00EB19E3" w:rsidRDefault="00EB19E3" w:rsidP="00EB19E3">
      <w:pPr>
        <w:rPr>
          <w:ins w:id="1220" w:author="Peter Hambly" w:date="2018-09-07T14:17:00Z"/>
        </w:rPr>
      </w:pPr>
      <w:ins w:id="1221" w:author="Peter Hambly" w:date="2018-09-07T14:15:00Z">
        <w:r>
          <w:t>Populat</w:t>
        </w:r>
      </w:ins>
      <w:ins w:id="1222" w:author="Peter Hambly" w:date="2018-09-07T14:16:00Z">
        <w:r>
          <w:t>i</w:t>
        </w:r>
      </w:ins>
      <w:ins w:id="1223" w:author="Peter Hambly" w:date="2018-09-07T14:15:00Z">
        <w:r>
          <w:t xml:space="preserve">on </w:t>
        </w:r>
      </w:ins>
      <w:ins w:id="1224" w:author="Peter Hambly" w:date="2018-09-07T14:19:00Z">
        <w:r w:rsidR="001120C1">
          <w:t>denominators</w:t>
        </w:r>
      </w:ins>
      <w:ins w:id="1225" w:author="Peter Hambly" w:date="2018-09-07T14:16:00Z">
        <w:r>
          <w:t xml:space="preserve"> are provided as </w:t>
        </w:r>
      </w:ins>
      <w:ins w:id="1226" w:author="Peter Hambly" w:date="2018-09-07T14:19:00Z">
        <w:r w:rsidR="001120C1">
          <w:t>high-quality</w:t>
        </w:r>
      </w:ins>
      <w:ins w:id="1227" w:author="Peter Hambly" w:date="2018-09-07T14:16:00Z">
        <w:r>
          <w:t xml:space="preserve"> graphics in both tree and pyramid forms:</w:t>
        </w:r>
      </w:ins>
    </w:p>
    <w:p w14:paraId="244E38B3" w14:textId="77777777" w:rsidR="00EB19E3" w:rsidRDefault="00EB19E3" w:rsidP="00EB19E3">
      <w:pPr>
        <w:rPr>
          <w:ins w:id="1228" w:author="Peter Hambly" w:date="2018-09-07T14:18:00Z"/>
          <w:noProof/>
        </w:rPr>
        <w:sectPr w:rsidR="00EB19E3" w:rsidSect="00EE3A9B">
          <w:type w:val="continuous"/>
          <w:pgSz w:w="11906" w:h="16838" w:code="9"/>
          <w:pgMar w:top="720" w:right="720" w:bottom="720" w:left="720" w:header="709" w:footer="284" w:gutter="0"/>
          <w:cols w:space="708"/>
          <w:docGrid w:linePitch="360"/>
        </w:sectPr>
      </w:pPr>
    </w:p>
    <w:p w14:paraId="23356326" w14:textId="77777777" w:rsidR="001120C1" w:rsidRDefault="00EB19E3" w:rsidP="001120C1">
      <w:pPr>
        <w:jc w:val="center"/>
        <w:rPr>
          <w:ins w:id="1229" w:author="Peter Hambly" w:date="2018-09-07T14:20:00Z"/>
        </w:rPr>
      </w:pPr>
      <w:ins w:id="1230" w:author="Peter Hambly" w:date="2018-09-07T14:17:00Z">
        <w:r w:rsidRPr="00EB19E3">
          <w:drawing>
            <wp:inline distT="0" distB="0" distL="0" distR="0" wp14:anchorId="51CC36BB" wp14:editId="7B85FB04">
              <wp:extent cx="3261936" cy="2575640"/>
              <wp:effectExtent l="0" t="0" r="0" b="0"/>
              <wp:docPr id="68" name="Content Placeholder 4">
                <a:extLst xmlns:a="http://schemas.openxmlformats.org/drawingml/2006/main">
                  <a:ext uri="{FF2B5EF4-FFF2-40B4-BE49-F238E27FC236}">
                    <a16:creationId xmlns:a16="http://schemas.microsoft.com/office/drawing/2014/main" id="{4B4FFCE0-BF96-45E5-9DB4-404FC9E9FF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B4FFCE0-BF96-45E5-9DB4-404FC9E9FF75}"/>
                          </a:ext>
                        </a:extLst>
                      </pic:cNvPr>
                      <pic:cNvPicPr>
                        <a:picLocks noGrp="1" noChangeAspect="1"/>
                      </pic:cNvPicPr>
                    </pic:nvPicPr>
                    <pic:blipFill>
                      <a:blip r:embed="rId67" cstate="print">
                        <a:extLst>
                          <a:ext uri="{28A0092B-C50C-407E-A947-70E740481C1C}">
                            <a14:useLocalDpi xmlns:a14="http://schemas.microsoft.com/office/drawing/2010/main" val="0"/>
                          </a:ext>
                        </a:extLst>
                      </a:blip>
                      <a:srcRect l="5765" r="5765"/>
                      <a:stretch>
                        <a:fillRect/>
                      </a:stretch>
                    </pic:blipFill>
                    <pic:spPr>
                      <a:xfrm>
                        <a:off x="0" y="0"/>
                        <a:ext cx="3285154" cy="2593973"/>
                      </a:xfrm>
                      <a:prstGeom prst="rect">
                        <a:avLst/>
                      </a:prstGeom>
                    </pic:spPr>
                  </pic:pic>
                </a:graphicData>
              </a:graphic>
            </wp:inline>
          </w:drawing>
        </w:r>
        <w:r w:rsidRPr="00EB19E3">
          <w:rPr>
            <w:noProof/>
          </w:rPr>
          <w:t xml:space="preserve"> </w:t>
        </w:r>
      </w:ins>
    </w:p>
    <w:p w14:paraId="58D518FC" w14:textId="52AE8464" w:rsidR="00EB19E3" w:rsidRDefault="001120C1" w:rsidP="001120C1">
      <w:pPr>
        <w:jc w:val="center"/>
        <w:rPr>
          <w:ins w:id="1231" w:author="Peter Hambly" w:date="2018-09-07T14:16:00Z"/>
        </w:rPr>
        <w:pPrChange w:id="1232" w:author="Peter Hambly" w:date="2018-09-07T14:20:00Z">
          <w:pPr/>
        </w:pPrChange>
      </w:pPr>
      <w:ins w:id="1233" w:author="Peter Hambly" w:date="2018-09-07T14:20:00Z">
        <w:r>
          <w:t>Figure XXX. Population Pyramid.</w:t>
        </w:r>
      </w:ins>
    </w:p>
    <w:p w14:paraId="1BF91776" w14:textId="01E974D8" w:rsidR="001120C1" w:rsidRDefault="00EB19E3" w:rsidP="001120C1">
      <w:pPr>
        <w:jc w:val="center"/>
        <w:rPr>
          <w:ins w:id="1234" w:author="Peter Hambly" w:date="2018-09-07T14:20:00Z"/>
        </w:rPr>
      </w:pPr>
      <w:ins w:id="1235" w:author="Peter Hambly" w:date="2018-09-07T14:19:00Z">
        <w:r w:rsidRPr="00EB19E3">
          <w:drawing>
            <wp:inline distT="0" distB="0" distL="0" distR="0" wp14:anchorId="6BA5101C" wp14:editId="1044DFB9">
              <wp:extent cx="3237790" cy="2556490"/>
              <wp:effectExtent l="0" t="0" r="1270" b="0"/>
              <wp:docPr id="69" name="Content Placeholder 4">
                <a:extLst xmlns:a="http://schemas.openxmlformats.org/drawingml/2006/main">
                  <a:ext uri="{FF2B5EF4-FFF2-40B4-BE49-F238E27FC236}">
                    <a16:creationId xmlns:a16="http://schemas.microsoft.com/office/drawing/2014/main" id="{0F1DE30D-687F-4379-B989-83FA88ED2FF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0F1DE30D-687F-4379-B989-83FA88ED2FF3}"/>
                          </a:ext>
                        </a:extLst>
                      </pic:cNvPr>
                      <pic:cNvPicPr>
                        <a:picLocks noGrp="1" noChangeAspect="1"/>
                      </pic:cNvPicPr>
                    </pic:nvPicPr>
                    <pic:blipFill>
                      <a:blip r:embed="rId68" cstate="print">
                        <a:extLst>
                          <a:ext uri="{28A0092B-C50C-407E-A947-70E740481C1C}">
                            <a14:useLocalDpi xmlns:a14="http://schemas.microsoft.com/office/drawing/2010/main" val="0"/>
                          </a:ext>
                        </a:extLst>
                      </a:blip>
                      <a:srcRect l="5765" r="5765"/>
                      <a:stretch>
                        <a:fillRect/>
                      </a:stretch>
                    </pic:blipFill>
                    <pic:spPr>
                      <a:xfrm>
                        <a:off x="0" y="0"/>
                        <a:ext cx="3242162" cy="2559942"/>
                      </a:xfrm>
                      <a:prstGeom prst="rect">
                        <a:avLst/>
                      </a:prstGeom>
                    </pic:spPr>
                  </pic:pic>
                </a:graphicData>
              </a:graphic>
            </wp:inline>
          </w:drawing>
        </w:r>
      </w:ins>
      <w:ins w:id="1236" w:author="Peter Hambly" w:date="2018-09-07T14:20:00Z">
        <w:r w:rsidR="001120C1" w:rsidRPr="001120C1">
          <w:t xml:space="preserve"> </w:t>
        </w:r>
      </w:ins>
    </w:p>
    <w:p w14:paraId="61131629" w14:textId="705F5C11" w:rsidR="00EB19E3" w:rsidRDefault="001120C1" w:rsidP="001120C1">
      <w:pPr>
        <w:jc w:val="center"/>
        <w:rPr>
          <w:ins w:id="1237" w:author="Peter Hambly" w:date="2018-09-07T14:18:00Z"/>
        </w:rPr>
        <w:sectPr w:rsidR="00EB19E3" w:rsidSect="00EB19E3">
          <w:type w:val="continuous"/>
          <w:pgSz w:w="11906" w:h="16838" w:code="9"/>
          <w:pgMar w:top="720" w:right="720" w:bottom="720" w:left="720" w:header="709" w:footer="284" w:gutter="0"/>
          <w:cols w:num="2" w:space="708"/>
          <w:docGrid w:linePitch="360"/>
          <w:sectPrChange w:id="1238" w:author="Peter Hambly" w:date="2018-09-07T14:18:00Z">
            <w:sectPr w:rsidR="00EB19E3" w:rsidSect="00EB19E3">
              <w:pgMar w:top="720" w:right="720" w:bottom="720" w:left="720" w:header="709" w:footer="284" w:gutter="0"/>
              <w:cols w:num="1"/>
            </w:sectPr>
          </w:sectPrChange>
        </w:sectPr>
        <w:pPrChange w:id="1239" w:author="Peter Hambly" w:date="2018-09-07T14:20:00Z">
          <w:pPr/>
        </w:pPrChange>
      </w:pPr>
      <w:ins w:id="1240" w:author="Peter Hambly" w:date="2018-09-07T14:20:00Z">
        <w:r>
          <w:t>Figure XXX. Tree population pyramid.</w:t>
        </w:r>
      </w:ins>
    </w:p>
    <w:p w14:paraId="042766CC" w14:textId="32E0307C" w:rsidR="00EB19E3" w:rsidRPr="005D0FC3" w:rsidDel="001120C1" w:rsidRDefault="00EB19E3" w:rsidP="00EB19E3">
      <w:pPr>
        <w:rPr>
          <w:del w:id="1241" w:author="Peter Hambly" w:date="2018-09-07T14:21:00Z"/>
          <w:rPrChange w:id="1242" w:author="Peter Hambly" w:date="2018-09-07T14:05:00Z">
            <w:rPr>
              <w:del w:id="1243" w:author="Peter Hambly" w:date="2018-09-07T14:21:00Z"/>
            </w:rPr>
          </w:rPrChange>
        </w:rPr>
        <w:pPrChange w:id="1244" w:author="Peter Hambly" w:date="2018-09-07T14:12:00Z">
          <w:pPr/>
        </w:pPrChange>
      </w:pPr>
    </w:p>
    <w:p w14:paraId="59839969" w14:textId="77777777" w:rsidR="005D0FC3" w:rsidRDefault="005D0FC3">
      <w:pPr>
        <w:rPr>
          <w:ins w:id="1245" w:author="Peter Hambly" w:date="2018-09-07T14:06:00Z"/>
          <w:rFonts w:asciiTheme="majorHAnsi" w:eastAsiaTheme="majorEastAsia" w:hAnsiTheme="majorHAnsi" w:cstheme="majorBidi"/>
          <w:b/>
          <w:bCs/>
          <w:color w:val="365F91" w:themeColor="accent1" w:themeShade="BF"/>
          <w:sz w:val="28"/>
          <w:szCs w:val="28"/>
        </w:rPr>
      </w:pPr>
      <w:ins w:id="1246" w:author="Peter Hambly" w:date="2018-09-07T14:06:00Z">
        <w:r>
          <w:br w:type="page"/>
        </w:r>
      </w:ins>
    </w:p>
    <w:p w14:paraId="5F13F70B" w14:textId="34526F46" w:rsidR="00150DD8" w:rsidRDefault="00390C3B" w:rsidP="00390C3B">
      <w:pPr>
        <w:pStyle w:val="Heading1"/>
      </w:pPr>
      <w:bookmarkStart w:id="1247" w:name="_Toc524096418"/>
      <w:r>
        <w:lastRenderedPageBreak/>
        <w:t>Appendices</w:t>
      </w:r>
      <w:bookmarkEnd w:id="1247"/>
    </w:p>
    <w:p w14:paraId="1BF95CA1" w14:textId="77777777" w:rsidR="00390C3B" w:rsidRDefault="00390C3B" w:rsidP="00390C3B">
      <w:pPr>
        <w:pStyle w:val="Heading2"/>
      </w:pPr>
      <w:bookmarkStart w:id="1248" w:name="_Toc524096419"/>
      <w:r>
        <w:t>Appendix A. Statistical methods</w:t>
      </w:r>
      <w:bookmarkEnd w:id="1248"/>
    </w:p>
    <w:p w14:paraId="48635B16" w14:textId="77777777" w:rsidR="002A2E03" w:rsidRDefault="002A2E03" w:rsidP="002A2E03">
      <w:pPr>
        <w:spacing w:after="0"/>
        <w:rPr>
          <w:b/>
          <w:i/>
        </w:rPr>
      </w:pPr>
      <w:r>
        <w:rPr>
          <w:b/>
          <w:i/>
        </w:rPr>
        <w:t>Disease mapping</w:t>
      </w:r>
    </w:p>
    <w:p w14:paraId="26AA4997" w14:textId="77777777" w:rsidR="002A2E03" w:rsidRDefault="002A2E03" w:rsidP="00D7777F">
      <w:pPr>
        <w:jc w:val="both"/>
      </w:pPr>
      <w:r>
        <w:t xml:space="preserve">Disease maps aim at representing the geographical distribution of the incidence of disease. In the frame of the RIF software, only maps produced with counts of data are considered. Counts of disease cases are reported for a list of regions, denoted here areas, and delimited by geographical boundaries. The easiest way to map the geographical variations of the disease would be to directly map the counts. However, these counts depend strongly of the age-sex composition of the population at risk within each area, and cannot be directly compared. Consequently it is necessary to apply the use of </w:t>
      </w:r>
      <w:r w:rsidRPr="002A2E03">
        <w:rPr>
          <w:b/>
        </w:rPr>
        <w:t>standardisation</w:t>
      </w:r>
      <w:r>
        <w:t xml:space="preserve"> and </w:t>
      </w:r>
      <w:r w:rsidRPr="002A2E03">
        <w:rPr>
          <w:b/>
        </w:rPr>
        <w:t>standardised rates</w:t>
      </w:r>
      <w:r>
        <w:t xml:space="preserve"> to exclude the effect of populations. Standardisation requires the definition of a ‘comparison’ population associated to each area. </w:t>
      </w:r>
      <w:commentRangeStart w:id="1249"/>
      <w:r>
        <w:t xml:space="preserve">The comparison population may be the total population of all study areas, or subsets of study areas. </w:t>
      </w:r>
      <w:commentRangeEnd w:id="1249"/>
      <w:r>
        <w:rPr>
          <w:rStyle w:val="CommentReference"/>
        </w:rPr>
        <w:commentReference w:id="1249"/>
      </w:r>
    </w:p>
    <w:p w14:paraId="6DD5DD3A" w14:textId="77777777" w:rsidR="00390C3B" w:rsidRDefault="002A2E03" w:rsidP="005C10C8">
      <w:pPr>
        <w:jc w:val="both"/>
      </w:pPr>
      <w:r>
        <w:t xml:space="preserve">Standardised disease rates in populations can be calculated using </w:t>
      </w:r>
      <w:r>
        <w:rPr>
          <w:b/>
        </w:rPr>
        <w:t xml:space="preserve">direct </w:t>
      </w:r>
      <w:r>
        <w:t xml:space="preserve">and </w:t>
      </w:r>
      <w:r>
        <w:rPr>
          <w:b/>
        </w:rPr>
        <w:t>indirect standardisation</w:t>
      </w:r>
      <w:r>
        <w:t xml:space="preserve">. </w:t>
      </w:r>
      <w:commentRangeStart w:id="1250"/>
      <w:r w:rsidR="00D7777F">
        <w:t>Direct standardisation involves applying the disease rates found in the study areas to a standard population. This is not always available so, currently the</w:t>
      </w:r>
      <w:r>
        <w:t xml:space="preserve"> RIF version 4.0 </w:t>
      </w:r>
      <w:r w:rsidR="00D7777F">
        <w:t>does not attempt direct standardisation of disease rates.</w:t>
      </w:r>
      <w:commentRangeEnd w:id="1250"/>
      <w:r w:rsidR="004021B4">
        <w:rPr>
          <w:rStyle w:val="CommentReference"/>
        </w:rPr>
        <w:commentReference w:id="1250"/>
      </w:r>
      <w:r w:rsidR="00D7777F">
        <w:t xml:space="preserve"> When applying indirect standardisation, the standard disease rates from a comparison po</w:t>
      </w:r>
      <w:r w:rsidR="004021B4">
        <w:t>pulation</w:t>
      </w:r>
      <w:r w:rsidR="00D7777F">
        <w:t xml:space="preserve"> are applied to the study population to give the </w:t>
      </w:r>
      <w:r w:rsidR="00D7777F">
        <w:rPr>
          <w:b/>
        </w:rPr>
        <w:t xml:space="preserve">expected </w:t>
      </w:r>
      <w:r w:rsidR="00D7777F">
        <w:t xml:space="preserve">disease counts such as the </w:t>
      </w:r>
      <w:r w:rsidR="00D7777F">
        <w:rPr>
          <w:b/>
        </w:rPr>
        <w:t xml:space="preserve">standardised mortality </w:t>
      </w:r>
      <w:commentRangeStart w:id="1251"/>
      <w:r w:rsidR="00D7777F">
        <w:rPr>
          <w:b/>
        </w:rPr>
        <w:t>rates</w:t>
      </w:r>
      <w:commentRangeEnd w:id="1251"/>
      <w:r w:rsidR="00491EFE">
        <w:rPr>
          <w:rStyle w:val="CommentReference"/>
        </w:rPr>
        <w:commentReference w:id="1251"/>
      </w:r>
      <w:r w:rsidR="00D7777F">
        <w:rPr>
          <w:b/>
        </w:rPr>
        <w:t xml:space="preserve"> (SMR) </w:t>
      </w:r>
      <w:r w:rsidR="00D7777F">
        <w:t xml:space="preserve">or the </w:t>
      </w:r>
      <w:r w:rsidR="00D7777F">
        <w:rPr>
          <w:b/>
        </w:rPr>
        <w:t>standardised incidence rates (SIR)</w:t>
      </w:r>
      <w:r w:rsidR="00D7777F">
        <w:t>.</w:t>
      </w:r>
    </w:p>
    <w:p w14:paraId="4094DCD3" w14:textId="77777777" w:rsidR="0082680E" w:rsidRDefault="0082680E" w:rsidP="005C10C8">
      <w:pPr>
        <w:pStyle w:val="Heading3"/>
        <w:jc w:val="both"/>
      </w:pPr>
      <w:bookmarkStart w:id="1252" w:name="_Toc524096420"/>
      <w:r>
        <w:t>Indirectly standardised r</w:t>
      </w:r>
      <w:r w:rsidR="00BC2954">
        <w:t>isks</w:t>
      </w:r>
      <w:bookmarkEnd w:id="1252"/>
    </w:p>
    <w:p w14:paraId="29E87414" w14:textId="77777777" w:rsidR="0082680E" w:rsidRDefault="00326FA2" w:rsidP="005C10C8">
      <w:pPr>
        <w:jc w:val="both"/>
      </w:pPr>
      <w:r>
        <w:t xml:space="preserve">The standard disease rates are taken from the regions defined by the comparison area when the study was submitted. </w:t>
      </w:r>
      <w:r w:rsidR="005C10C8">
        <w:t xml:space="preserve">Cases occurring in the comparison population are located for male and females in each five year age band and per covariate. Standardised rates of disease in the comparison population are calculated for each gender, age and covariate by dividing the number of cases in each group by the total population in each corresponding gender, age and covariate stratum. </w:t>
      </w:r>
      <w:r>
        <w:t>The comparison area populations need to be large enough such that the age-sex</w:t>
      </w:r>
      <w:r w:rsidR="005C10C8">
        <w:t>-covariate</w:t>
      </w:r>
      <w:r>
        <w:t xml:space="preserve"> specific disease rates are reliable. These standardised rates (</w:t>
      </w:r>
      <w:r w:rsidRPr="00326FA2">
        <w:rPr>
          <w:i/>
        </w:rPr>
        <w:t>r</w:t>
      </w:r>
      <w:r w:rsidRPr="00326FA2">
        <w:rPr>
          <w:i/>
          <w:vertAlign w:val="subscript"/>
        </w:rPr>
        <w:t>j</w:t>
      </w:r>
      <w:r w:rsidRPr="00326FA2">
        <w:rPr>
          <w:i/>
        </w:rPr>
        <w:t>*</w:t>
      </w:r>
      <w:r>
        <w:t>) are applied to the study area population strata (</w:t>
      </w:r>
      <w:r w:rsidRPr="00326FA2">
        <w:rPr>
          <w:i/>
        </w:rPr>
        <w:t>j</w:t>
      </w:r>
      <w:r>
        <w:t xml:space="preserve">) to calculate the </w:t>
      </w:r>
      <w:r>
        <w:rPr>
          <w:b/>
        </w:rPr>
        <w:t xml:space="preserve">expected </w:t>
      </w:r>
      <w:r>
        <w:t>counts (</w:t>
      </w:r>
      <w:r>
        <w:rPr>
          <w:i/>
        </w:rPr>
        <w:t>E</w:t>
      </w:r>
      <w:r>
        <w:rPr>
          <w:i/>
          <w:vertAlign w:val="subscript"/>
        </w:rPr>
        <w:t>i</w:t>
      </w:r>
      <w:r>
        <w:t>),</w:t>
      </w:r>
    </w:p>
    <w:p w14:paraId="55B9EC8B" w14:textId="77777777" w:rsidR="00326FA2" w:rsidRDefault="00AC0582" w:rsidP="005C10C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N</m:t>
                  </m:r>
                </m:e>
                <m:sub>
                  <m:r>
                    <w:rPr>
                      <w:rFonts w:ascii="Cambria Math" w:hAnsi="Cambria Math"/>
                    </w:rPr>
                    <m:t>ij</m:t>
                  </m:r>
                </m:sub>
              </m:sSub>
              <m:sSubSup>
                <m:sSubSupPr>
                  <m:ctrlPr>
                    <w:rPr>
                      <w:rFonts w:ascii="Cambria Math" w:hAnsi="Cambria Math"/>
                      <w:i/>
                    </w:rPr>
                  </m:ctrlPr>
                </m:sSubSupPr>
                <m:e>
                  <m:r>
                    <w:rPr>
                      <w:rFonts w:ascii="Cambria Math" w:hAnsi="Cambria Math"/>
                    </w:rPr>
                    <m:t>r</m:t>
                  </m:r>
                </m:e>
                <m:sub>
                  <m:r>
                    <w:rPr>
                      <w:rFonts w:ascii="Cambria Math" w:hAnsi="Cambria Math"/>
                    </w:rPr>
                    <m:t>j</m:t>
                  </m:r>
                </m:sub>
                <m:sup>
                  <m:r>
                    <w:rPr>
                      <w:rFonts w:ascii="Cambria Math" w:hAnsi="Cambria Math"/>
                    </w:rPr>
                    <m:t>*</m:t>
                  </m:r>
                </m:sup>
              </m:sSubSup>
            </m:e>
          </m:nary>
        </m:oMath>
      </m:oMathPara>
    </w:p>
    <w:p w14:paraId="58B4830F" w14:textId="77777777" w:rsidR="00CC30CF" w:rsidRDefault="00326FA2" w:rsidP="005C10C8">
      <w:pPr>
        <w:jc w:val="both"/>
      </w:pPr>
      <w:r>
        <w:t xml:space="preserve">Where </w:t>
      </w:r>
      <w:r w:rsidRPr="00326FA2">
        <w:rPr>
          <w:i/>
        </w:rPr>
        <w:t>N</w:t>
      </w:r>
      <w:r w:rsidRPr="00326FA2">
        <w:rPr>
          <w:i/>
          <w:vertAlign w:val="subscript"/>
        </w:rPr>
        <w:t>ij</w:t>
      </w:r>
      <w:r>
        <w:t xml:space="preserve"> is the study population in </w:t>
      </w:r>
      <w:commentRangeStart w:id="1253"/>
      <w:r>
        <w:t xml:space="preserve">strata </w:t>
      </w:r>
      <w:commentRangeEnd w:id="1253"/>
      <w:r w:rsidR="005C10C8">
        <w:rPr>
          <w:rStyle w:val="CommentReference"/>
        </w:rPr>
        <w:commentReference w:id="1253"/>
      </w:r>
      <w:r w:rsidRPr="00326FA2">
        <w:rPr>
          <w:i/>
        </w:rPr>
        <w:t>j</w:t>
      </w:r>
      <w:r>
        <w:t xml:space="preserve"> of area </w:t>
      </w:r>
      <w:r w:rsidRPr="00326FA2">
        <w:rPr>
          <w:i/>
        </w:rPr>
        <w:t>i</w:t>
      </w:r>
      <w:r w:rsidR="006428E2">
        <w:t>.</w:t>
      </w:r>
      <w:r w:rsidR="005C10C8">
        <w:t xml:space="preserve"> </w:t>
      </w:r>
      <w:r w:rsidR="00491EFE">
        <w:t>The SMR</w:t>
      </w:r>
      <w:r w:rsidR="005C10C8">
        <w:t xml:space="preserve"> for the study population(s)</w:t>
      </w:r>
      <w:r w:rsidR="00491EFE">
        <w:t xml:space="preserve"> is the</w:t>
      </w:r>
      <w:r w:rsidR="005C10C8">
        <w:t>n simply given by the</w:t>
      </w:r>
      <w:r w:rsidR="00491EFE">
        <w:t xml:space="preserve"> ratio of the observed</w:t>
      </w:r>
      <w:r w:rsidR="00CC30CF">
        <w:t xml:space="preserve"> (</w:t>
      </w:r>
      <w:r w:rsidR="00CC30CF" w:rsidRPr="00CC30CF">
        <w:rPr>
          <w:i/>
        </w:rPr>
        <w:t>O</w:t>
      </w:r>
      <w:r w:rsidR="00CC30CF" w:rsidRPr="00CC30CF">
        <w:rPr>
          <w:i/>
          <w:vertAlign w:val="subscript"/>
        </w:rPr>
        <w:t>i</w:t>
      </w:r>
      <w:r w:rsidR="00CC30CF">
        <w:t>)</w:t>
      </w:r>
      <w:r w:rsidR="00491EFE">
        <w:t xml:space="preserve"> to expected c</w:t>
      </w:r>
      <w:r w:rsidR="005C10C8">
        <w:t>ounts</w:t>
      </w:r>
      <w:r w:rsidR="00CC30CF">
        <w:t xml:space="preserve"> (</w:t>
      </w:r>
      <w:r w:rsidR="00CC30CF" w:rsidRPr="00CC30CF">
        <w:rPr>
          <w:i/>
        </w:rPr>
        <w:t>E</w:t>
      </w:r>
      <w:r w:rsidR="00CC30CF" w:rsidRPr="00CC30CF">
        <w:rPr>
          <w:i/>
          <w:vertAlign w:val="subscript"/>
        </w:rPr>
        <w:t>i</w:t>
      </w:r>
      <w:r w:rsidR="00CC30CF">
        <w:t>):</w:t>
      </w:r>
      <w:r w:rsidR="005C10C8">
        <w:t xml:space="preserve"> </w:t>
      </w:r>
    </w:p>
    <w:p w14:paraId="2014CC3D" w14:textId="77777777" w:rsidR="00CC30CF" w:rsidRPr="00CC30CF" w:rsidRDefault="00AC0582" w:rsidP="005C10C8">
      <w:pPr>
        <w:jc w:val="both"/>
        <w:rPr>
          <w:rFonts w:eastAsiaTheme="minorEastAsia"/>
        </w:rPr>
      </w:pPr>
      <m:oMathPara>
        <m:oMath>
          <m:sSub>
            <m:sSubPr>
              <m:ctrlPr>
                <w:rPr>
                  <w:rFonts w:ascii="Cambria Math" w:hAnsi="Cambria Math"/>
                  <w:i/>
                </w:rPr>
              </m:ctrlPr>
            </m:sSubPr>
            <m:e>
              <m:r>
                <w:rPr>
                  <w:rFonts w:ascii="Cambria Math" w:hAnsi="Cambria Math"/>
                </w:rPr>
                <m:t>SMR</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i</m:t>
                  </m:r>
                </m:sub>
              </m:sSub>
            </m:num>
            <m:den>
              <m:sSub>
                <m:sSubPr>
                  <m:ctrlPr>
                    <w:rPr>
                      <w:rFonts w:ascii="Cambria Math" w:hAnsi="Cambria Math"/>
                      <w:i/>
                    </w:rPr>
                  </m:ctrlPr>
                </m:sSubPr>
                <m:e>
                  <m:r>
                    <w:rPr>
                      <w:rFonts w:ascii="Cambria Math" w:hAnsi="Cambria Math"/>
                    </w:rPr>
                    <m:t>E</m:t>
                  </m:r>
                </m:e>
                <m:sub>
                  <m:r>
                    <w:rPr>
                      <w:rFonts w:ascii="Cambria Math" w:hAnsi="Cambria Math"/>
                    </w:rPr>
                    <m:t>i</m:t>
                  </m:r>
                </m:sub>
              </m:sSub>
            </m:den>
          </m:f>
        </m:oMath>
      </m:oMathPara>
    </w:p>
    <w:p w14:paraId="58EC0851" w14:textId="77777777" w:rsidR="00491EFE" w:rsidRDefault="00CC30CF" w:rsidP="005C10C8">
      <w:pPr>
        <w:jc w:val="both"/>
      </w:pPr>
      <w:r>
        <w:rPr>
          <w:rFonts w:eastAsiaTheme="minorEastAsia"/>
        </w:rPr>
        <w:t xml:space="preserve">Values of the </w:t>
      </w:r>
      <w:commentRangeStart w:id="1254"/>
      <w:r>
        <w:rPr>
          <w:rFonts w:eastAsiaTheme="minorEastAsia"/>
        </w:rPr>
        <w:t xml:space="preserve">relative risk </w:t>
      </w:r>
      <w:commentRangeEnd w:id="1254"/>
      <w:r w:rsidR="000A6D0E">
        <w:rPr>
          <w:rStyle w:val="CommentReference"/>
        </w:rPr>
        <w:commentReference w:id="1254"/>
      </w:r>
      <w:r>
        <w:rPr>
          <w:rFonts w:eastAsiaTheme="minorEastAsia"/>
        </w:rPr>
        <w:t xml:space="preserve">larger than one indicate an excess of risk relatively to the underlying ‘comparison population’, whereas values smaller than 1 indicate a deficit of risk. Since each observation, is divided to the expected counts given the structure of the population, this variable has no unit, </w:t>
      </w:r>
      <w:commentRangeStart w:id="1255"/>
      <w:r>
        <w:rPr>
          <w:rFonts w:eastAsiaTheme="minorEastAsia"/>
        </w:rPr>
        <w:t xml:space="preserve">and comparisons between areas can be done. </w:t>
      </w:r>
      <w:r w:rsidR="005C10C8">
        <w:t xml:space="preserve">The risks obtained for two or more study populations (e.g. different ‘bands’ of exposure around a putative source of pollution), should not be directly compared as they are not based on the same standard population </w:t>
      </w:r>
      <w:commentRangeEnd w:id="1255"/>
      <w:r>
        <w:rPr>
          <w:rStyle w:val="CommentReference"/>
        </w:rPr>
        <w:commentReference w:id="1255"/>
      </w:r>
      <w:r w:rsidR="005C10C8">
        <w:t>(i.e. the age, gender and covariate make up between the population being compared are not exactly the same).</w:t>
      </w:r>
    </w:p>
    <w:p w14:paraId="7207E231" w14:textId="77777777" w:rsidR="00CC30CF" w:rsidRPr="00A63459" w:rsidRDefault="00CC30CF" w:rsidP="00CC30CF">
      <w:pPr>
        <w:jc w:val="both"/>
        <w:rPr>
          <w:rFonts w:eastAsiaTheme="minorEastAsia"/>
        </w:rPr>
      </w:pPr>
      <w:r>
        <w:t>The</w:t>
      </w:r>
      <w:r w:rsidR="004B0884">
        <w:t xml:space="preserve"> uncertainty associated with the SMR estimate is quantified by calculating the </w:t>
      </w:r>
      <w:r>
        <w:rPr>
          <w:rFonts w:eastAsiaTheme="minorEastAsia"/>
        </w:rPr>
        <w:t xml:space="preserve">95% </w:t>
      </w:r>
      <w:r w:rsidR="004B0884">
        <w:rPr>
          <w:rFonts w:eastAsiaTheme="minorEastAsia"/>
        </w:rPr>
        <w:t>confidence</w:t>
      </w:r>
      <w:r>
        <w:rPr>
          <w:rFonts w:eastAsiaTheme="minorEastAsia"/>
        </w:rPr>
        <w:t xml:space="preserve">. Here we </w:t>
      </w:r>
      <w:commentRangeStart w:id="1256"/>
      <w:r>
        <w:rPr>
          <w:rFonts w:eastAsiaTheme="minorEastAsia"/>
        </w:rPr>
        <w:t>not</w:t>
      </w:r>
      <w:r w:rsidR="004B0884">
        <w:rPr>
          <w:rFonts w:eastAsiaTheme="minorEastAsia"/>
        </w:rPr>
        <w:t>e</w:t>
      </w:r>
      <w:r>
        <w:rPr>
          <w:rFonts w:eastAsiaTheme="minorEastAsia"/>
        </w:rPr>
        <w:t xml:space="preserve"> </w:t>
      </w:r>
      <w:commentRangeEnd w:id="1256"/>
      <w:r w:rsidR="004B0884">
        <w:rPr>
          <w:rStyle w:val="CommentReference"/>
        </w:rPr>
        <w:commentReference w:id="1256"/>
      </w:r>
      <w:r>
        <w:rPr>
          <w:rFonts w:eastAsiaTheme="minorEastAsia"/>
        </w:rPr>
        <w:t>that</w:t>
      </w:r>
      <w:r>
        <w:t xml:space="preserve"> relative risk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eastAsiaTheme="minorEastAsia"/>
        </w:rPr>
        <w:t xml:space="preserve"> is the parameter of a Poisson distribution,</w:t>
      </w:r>
    </w:p>
    <w:p w14:paraId="337D58AE" w14:textId="77777777" w:rsidR="00CC30CF" w:rsidRPr="00143F14" w:rsidRDefault="00AC0582" w:rsidP="00CC30CF">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eastAsiaTheme="minorEastAsia" w:hAnsi="Cambria Math"/>
            </w:rPr>
            <m:t>.</m:t>
          </m:r>
        </m:oMath>
      </m:oMathPara>
    </w:p>
    <w:p w14:paraId="6ABFCDD2" w14:textId="77777777" w:rsidR="00CC30CF" w:rsidRPr="00B84EAF" w:rsidRDefault="00CC30CF" w:rsidP="00CC30CF">
      <w:pPr>
        <w:pStyle w:val="ListParagraph"/>
        <w:numPr>
          <w:ilvl w:val="0"/>
          <w:numId w:val="14"/>
        </w:numPr>
        <w:rPr>
          <w:rFonts w:eastAsiaTheme="minorEastAsia"/>
        </w:rPr>
      </w:pPr>
      <w:r w:rsidRPr="00B84EAF">
        <w:rPr>
          <w:rFonts w:eastAsiaTheme="minorEastAsia"/>
        </w:rPr>
        <w:t xml:space="preserve">If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&lt;100</m:t>
        </m:r>
      </m:oMath>
      <w:r>
        <w:rPr>
          <w:rFonts w:eastAsiaTheme="minorEastAsia"/>
        </w:rPr>
        <w:t>, confidence intervals are fou</w:t>
      </w:r>
      <w:r w:rsidRPr="00B84EAF">
        <w:rPr>
          <w:rFonts w:eastAsiaTheme="minorEastAsia"/>
        </w:rPr>
        <w:t xml:space="preserve">nd by using the Chi-squared method. </w:t>
      </w:r>
    </w:p>
    <w:p w14:paraId="5B47DD7C" w14:textId="77777777" w:rsidR="00CC30CF" w:rsidRDefault="00CC30CF" w:rsidP="00CC30CF">
      <w:pPr>
        <w:tabs>
          <w:tab w:val="left" w:pos="5543"/>
        </w:tabs>
        <w:ind w:left="709"/>
        <w:rPr>
          <w:rFonts w:eastAsiaTheme="minorEastAsia"/>
        </w:rPr>
      </w:pPr>
      <w:r>
        <w:rPr>
          <w:rFonts w:eastAsiaTheme="minorEastAsia"/>
        </w:rPr>
        <w:lastRenderedPageBreak/>
        <w:t xml:space="preserve">For instance, if </w:t>
      </w:r>
      <m:oMath>
        <m:r>
          <w:rPr>
            <w:rFonts w:ascii="Cambria Math" w:eastAsiaTheme="minorEastAsia" w:hAnsi="Cambria Math"/>
          </w:rPr>
          <m:t>R</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m:t>
            </m:r>
          </m:sub>
          <m:sup>
            <m:r>
              <w:rPr>
                <w:rFonts w:ascii="Cambria Math" w:eastAsiaTheme="minorEastAsia" w:hAnsi="Cambria Math"/>
              </w:rPr>
              <m:t>U</m:t>
            </m:r>
          </m:sup>
        </m:sSubSup>
      </m:oMath>
      <w:r>
        <w:rPr>
          <w:rFonts w:eastAsiaTheme="minorEastAsia"/>
        </w:rPr>
        <w:t xml:space="preserve"> is the upper bound, then, by definition, for any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R</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m:t>
                </m:r>
              </m:sub>
              <m:sup>
                <m:r>
                  <w:rPr>
                    <w:rFonts w:ascii="Cambria Math" w:eastAsiaTheme="minorEastAsia" w:hAnsi="Cambria Math"/>
                  </w:rPr>
                  <m:t>U</m:t>
                </m:r>
              </m:sup>
            </m:sSubSup>
          </m:e>
        </m:d>
      </m:oMath>
      <w:r>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oMath>
      <w:r>
        <w:rPr>
          <w:rFonts w:eastAsiaTheme="minorEastAsia"/>
        </w:rPr>
        <w:t xml:space="preserve">. </w:t>
      </w:r>
    </w:p>
    <w:p w14:paraId="6F08C2F9" w14:textId="77777777" w:rsidR="00CC30CF" w:rsidRDefault="00CC30CF" w:rsidP="00CC30CF">
      <w:pPr>
        <w:tabs>
          <w:tab w:val="left" w:pos="5543"/>
        </w:tabs>
        <w:ind w:left="709"/>
        <w:rPr>
          <w:rFonts w:eastAsiaTheme="minorEastAsia"/>
        </w:rPr>
      </w:pPr>
      <w:r>
        <w:rPr>
          <w:rFonts w:eastAsiaTheme="minorEastAsia"/>
        </w:rPr>
        <w:t xml:space="preserve">We know that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 xml:space="preserve"> </m:t>
            </m:r>
          </m:e>
        </m:d>
        <m:r>
          <w:rPr>
            <w:rFonts w:ascii="Cambria Math" w:eastAsiaTheme="minorEastAsia" w:hAnsi="Cambria Math"/>
          </w:rPr>
          <m:t>=1-P</m:t>
        </m:r>
        <m:d>
          <m:dPr>
            <m:ctrlPr>
              <w:rPr>
                <w:rFonts w:ascii="Cambria Math" w:eastAsiaTheme="minorEastAsia" w:hAnsi="Cambria Math"/>
                <w:i/>
              </w:rPr>
            </m:ctrlPr>
          </m:dPr>
          <m:e>
            <m:r>
              <w:rPr>
                <w:rFonts w:ascii="Cambria Math" w:eastAsiaTheme="minorEastAsia" w:hAnsi="Cambria Math"/>
              </w:rPr>
              <m:t xml:space="preserve">Y≤2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R</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m:t>
                </m:r>
              </m:sub>
              <m:sup>
                <m:r>
                  <w:rPr>
                    <w:rFonts w:ascii="Cambria Math" w:eastAsiaTheme="minorEastAsia" w:hAnsi="Cambria Math"/>
                  </w:rPr>
                  <m:t>U</m:t>
                </m:r>
              </m:sup>
            </m:sSubSup>
          </m:e>
        </m:d>
      </m:oMath>
      <w:r>
        <w:rPr>
          <w:rFonts w:eastAsiaTheme="minorEastAsia"/>
        </w:rPr>
        <w:t xml:space="preserve">, with </w:t>
      </w:r>
      <m:oMath>
        <m:r>
          <w:rPr>
            <w:rFonts w:ascii="Cambria Math" w:eastAsiaTheme="minorEastAsia" w:hAnsi="Cambria Math"/>
          </w:rPr>
          <m:t>Y ∼</m:t>
        </m:r>
        <m:sSubSup>
          <m:sSubSupPr>
            <m:ctrlPr>
              <w:rPr>
                <w:rFonts w:ascii="Cambria Math" w:eastAsiaTheme="minorEastAsia" w:hAnsi="Cambria Math"/>
                <w:i/>
              </w:rPr>
            </m:ctrlPr>
          </m:sSubSupPr>
          <m:e>
            <m:r>
              <m:rPr>
                <m:sty m:val="p"/>
              </m:rPr>
              <w:rPr>
                <w:rFonts w:ascii="Cambria Math" w:eastAsiaTheme="minorEastAsia" w:hAnsi="Cambria Math"/>
              </w:rPr>
              <m:t>Χ</m:t>
            </m:r>
          </m:e>
          <m: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+2</m:t>
            </m:r>
          </m:sub>
          <m:sup>
            <m:r>
              <w:rPr>
                <w:rFonts w:ascii="Cambria Math" w:eastAsiaTheme="minorEastAsia" w:hAnsi="Cambria Math"/>
              </w:rPr>
              <m:t>2</m:t>
            </m:r>
          </m:sup>
        </m:sSubSup>
      </m:oMath>
      <w:r>
        <w:rPr>
          <w:rFonts w:eastAsiaTheme="minorEastAsia"/>
        </w:rPr>
        <w:t xml:space="preserve">. Consequently, </w:t>
      </w:r>
    </w:p>
    <w:p w14:paraId="3E2CBDFF" w14:textId="77777777" w:rsidR="00CC30CF" w:rsidRPr="00330CC2" w:rsidRDefault="00CC30CF" w:rsidP="00CC30CF">
      <w:pPr>
        <w:pStyle w:val="ListParagraph"/>
        <w:numPr>
          <w:ilvl w:val="1"/>
          <w:numId w:val="14"/>
        </w:numPr>
        <w:tabs>
          <w:tab w:val="left" w:pos="5543"/>
        </w:tabs>
        <w:rPr>
          <w:rFonts w:eastAsiaTheme="minorEastAsia"/>
          <w:lang w:val="fr-FR"/>
        </w:rPr>
      </w:pPr>
      <w:commentRangeStart w:id="1257"/>
      <w:r w:rsidRPr="00330CC2">
        <w:rPr>
          <w:rFonts w:eastAsiaTheme="minorEastAsia"/>
          <w:iCs/>
          <w:lang w:val="fr-FR"/>
        </w:rPr>
        <w:t xml:space="preserve">upper 95% CI </w:t>
      </w:r>
      <m:oMath>
        <m:r>
          <w:rPr>
            <w:rFonts w:ascii="Cambria Math" w:eastAsiaTheme="minorEastAsia" w:hAnsi="Cambria Math"/>
            <w:lang w:val="fr-FR"/>
          </w:rPr>
          <m:t>=</m:t>
        </m:r>
        <m:f>
          <m:fPr>
            <m:ctrlPr>
              <w:rPr>
                <w:rFonts w:ascii="Cambria Math" w:eastAsiaTheme="minorEastAsia" w:hAnsi="Cambria Math"/>
                <w:i/>
              </w:rPr>
            </m:ctrlPr>
          </m:fPr>
          <m:num>
            <m:r>
              <w:rPr>
                <w:rFonts w:ascii="Cambria Math" w:eastAsiaTheme="minorEastAsia" w:hAnsi="Cambria Math"/>
                <w:lang w:val="fr-FR"/>
              </w:rPr>
              <m:t>1</m:t>
            </m:r>
          </m:num>
          <m:den>
            <m:r>
              <w:rPr>
                <w:rFonts w:ascii="Cambria Math" w:eastAsiaTheme="minorEastAsia" w:hAnsi="Cambria Math"/>
                <w:lang w:val="fr-FR"/>
              </w:rPr>
              <m:t>2</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den>
        </m:f>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α</m:t>
            </m:r>
            <m:r>
              <w:rPr>
                <w:rFonts w:ascii="Cambria Math" w:eastAsiaTheme="minorEastAsia" w:hAnsi="Cambria Math"/>
                <w:lang w:val="fr-FR"/>
              </w:rPr>
              <m:t>/2</m:t>
            </m:r>
          </m:sub>
          <m:sup>
            <m:sSubSup>
              <m:sSubSupPr>
                <m:ctrlPr>
                  <w:rPr>
                    <w:rFonts w:ascii="Cambria Math" w:eastAsiaTheme="minorEastAsia" w:hAnsi="Cambria Math"/>
                    <w:i/>
                  </w:rPr>
                </m:ctrlPr>
              </m:sSubSupPr>
              <m:e>
                <m:r>
                  <w:rPr>
                    <w:rFonts w:ascii="Cambria Math" w:eastAsiaTheme="minorEastAsia" w:hAnsi="Cambria Math"/>
                  </w:rPr>
                  <m:t>χ</m:t>
                </m:r>
              </m:e>
              <m:sub>
                <m:r>
                  <w:rPr>
                    <w:rFonts w:ascii="Cambria Math" w:eastAsiaTheme="minorEastAsia" w:hAnsi="Cambria Math"/>
                    <w:lang w:val="fr-FR"/>
                  </w:rPr>
                  <m:t>2</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lang w:val="fr-FR"/>
                  </w:rPr>
                  <m:t>+2</m:t>
                </m:r>
              </m:sub>
              <m:sup>
                <m:r>
                  <w:rPr>
                    <w:rFonts w:ascii="Cambria Math" w:eastAsiaTheme="minorEastAsia" w:hAnsi="Cambria Math"/>
                    <w:lang w:val="fr-FR"/>
                  </w:rPr>
                  <m:t>2</m:t>
                </m:r>
              </m:sup>
            </m:sSubSup>
          </m:sup>
        </m:sSubSup>
      </m:oMath>
    </w:p>
    <w:p w14:paraId="5581BD12" w14:textId="77777777" w:rsidR="00CC30CF" w:rsidRDefault="00CC30CF" w:rsidP="00CC30CF">
      <w:pPr>
        <w:pStyle w:val="ListParagraph"/>
        <w:numPr>
          <w:ilvl w:val="1"/>
          <w:numId w:val="14"/>
        </w:numPr>
        <w:tabs>
          <w:tab w:val="left" w:pos="5543"/>
        </w:tabs>
        <w:rPr>
          <w:rFonts w:eastAsiaTheme="minorEastAsia"/>
        </w:rPr>
      </w:pPr>
      <w:r>
        <w:rPr>
          <w:rFonts w:eastAsiaTheme="minorEastAsia"/>
        </w:rPr>
        <w:t xml:space="preserve">lower 95% CI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den>
        </m:f>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1-α/2</m:t>
            </m:r>
          </m:sub>
          <m:sup>
            <m:sSubSup>
              <m:sSubSupPr>
                <m:ctrlPr>
                  <w:rPr>
                    <w:rFonts w:ascii="Cambria Math" w:eastAsiaTheme="minorEastAsia" w:hAnsi="Cambria Math"/>
                    <w:i/>
                  </w:rPr>
                </m:ctrlPr>
              </m:sSubSupPr>
              <m:e>
                <m:r>
                  <w:rPr>
                    <w:rFonts w:ascii="Cambria Math" w:eastAsiaTheme="minorEastAsia" w:hAnsi="Cambria Math"/>
                  </w:rPr>
                  <m:t>χ</m:t>
                </m:r>
              </m:e>
              <m: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+2</m:t>
                </m:r>
              </m:sub>
              <m:sup>
                <m:r>
                  <w:rPr>
                    <w:rFonts w:ascii="Cambria Math" w:eastAsiaTheme="minorEastAsia" w:hAnsi="Cambria Math"/>
                  </w:rPr>
                  <m:t>2</m:t>
                </m:r>
              </m:sup>
            </m:sSubSup>
          </m:sup>
        </m:sSubSup>
      </m:oMath>
      <w:r>
        <w:rPr>
          <w:rFonts w:eastAsiaTheme="minorEastAsia"/>
        </w:rPr>
        <w:t xml:space="preserve">. </w:t>
      </w:r>
      <w:commentRangeEnd w:id="1257"/>
      <w:r w:rsidR="006C4D00">
        <w:rPr>
          <w:rStyle w:val="CommentReference"/>
        </w:rPr>
        <w:commentReference w:id="1257"/>
      </w:r>
    </w:p>
    <w:p w14:paraId="6D3F48C8" w14:textId="77777777" w:rsidR="001B4F28" w:rsidRPr="001B4F28" w:rsidRDefault="001B4F28" w:rsidP="001B4F28">
      <w:pPr>
        <w:ind w:left="709"/>
        <w:rPr>
          <w:rFonts w:eastAsiaTheme="minorEastAsia"/>
        </w:rPr>
      </w:pPr>
      <w:r>
        <w:rPr>
          <w:rFonts w:eastAsiaTheme="minorEastAsia"/>
        </w:rPr>
        <w:t>For confidence level 100(1-</w:t>
      </w:r>
      <w:r w:rsidRPr="001B4F28">
        <w:rPr>
          <w:rFonts w:eastAsiaTheme="minorEastAsia"/>
          <w:i/>
        </w:rPr>
        <w:t>α</w:t>
      </w:r>
      <w:r>
        <w:rPr>
          <w:rFonts w:eastAsiaTheme="minorEastAsia"/>
        </w:rPr>
        <w:t>)%.</w:t>
      </w:r>
    </w:p>
    <w:p w14:paraId="2FD81A6B" w14:textId="77777777" w:rsidR="00CC30CF" w:rsidRPr="001D6DA4" w:rsidRDefault="00CC30CF" w:rsidP="00CC30CF">
      <w:pPr>
        <w:pStyle w:val="ListParagraph"/>
        <w:numPr>
          <w:ilvl w:val="0"/>
          <w:numId w:val="13"/>
        </w:numPr>
      </w:pPr>
      <w:r>
        <w:t xml:space="preserve">If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≥100</m:t>
        </m:r>
      </m:oMath>
      <w:r>
        <w:rPr>
          <w:rFonts w:eastAsiaTheme="minorEastAsia"/>
        </w:rPr>
        <w:t xml:space="preserve">, a Gaussian approximation of the log relative risk is done, </w:t>
      </w:r>
      <m:oMath>
        <m:r>
          <m:rPr>
            <m:sty m:val="p"/>
          </m:rPr>
          <w:rPr>
            <w:rFonts w:ascii="Cambria Math" w:eastAsiaTheme="minorEastAsia" w:hAnsi="Cambria Math"/>
          </w:rPr>
          <m:t>log⁡</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is assumed to follow a Gaussian distribution with mean </w:t>
      </w:r>
      <m:oMath>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e>
        </m:func>
      </m:oMath>
      <w:r>
        <w:rPr>
          <w:rFonts w:eastAsiaTheme="minorEastAsia"/>
        </w:rPr>
        <w:t xml:space="preserve">, and variance </w:t>
      </w:r>
      <m:oMath>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oMath>
      <w:r>
        <w:rPr>
          <w:rFonts w:eastAsiaTheme="minorEastAsia"/>
        </w:rPr>
        <w:t xml:space="preserve">. Then, </w:t>
      </w:r>
    </w:p>
    <w:p w14:paraId="107A34CB" w14:textId="77777777" w:rsidR="00CC30CF" w:rsidRPr="001D6DA4" w:rsidRDefault="00CC30CF" w:rsidP="00CC30CF">
      <w:pPr>
        <w:pStyle w:val="ListParagraph"/>
        <w:numPr>
          <w:ilvl w:val="1"/>
          <w:numId w:val="13"/>
        </w:numPr>
      </w:pPr>
      <w:r>
        <w:rPr>
          <w:rFonts w:eastAsiaTheme="minorEastAsia"/>
        </w:rPr>
        <w:t xml:space="preserve">lower 95% CI </w:t>
      </w:r>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num>
          <m:den>
            <m:r>
              <m:rPr>
                <m:sty m:val="p"/>
              </m:rPr>
              <w:rPr>
                <w:rFonts w:ascii="Cambria Math" w:eastAsiaTheme="minorEastAsia" w:hAnsi="Cambria Math"/>
              </w:rPr>
              <m:t>exp⁡</m:t>
            </m:r>
            <m:r>
              <w:rPr>
                <w:rFonts w:ascii="Cambria Math" w:eastAsiaTheme="minorEastAsia" w:hAnsi="Cambria Math"/>
              </w:rPr>
              <m:t>(1.96</m:t>
            </m:r>
            <m:rad>
              <m:radPr>
                <m:degHide m:val="1"/>
                <m:ctrlPr>
                  <w:rPr>
                    <w:rFonts w:ascii="Cambria Math" w:eastAsiaTheme="minorEastAsia" w:hAnsi="Cambria Math"/>
                    <w:i/>
                  </w:rPr>
                </m:ctrlPr>
              </m:radPr>
              <m:deg/>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e>
            </m:rad>
            <m:r>
              <w:rPr>
                <w:rFonts w:ascii="Cambria Math" w:eastAsiaTheme="minorEastAsia" w:hAnsi="Cambria Math"/>
              </w:rPr>
              <m:t>)</m:t>
            </m:r>
          </m:den>
        </m:f>
      </m:oMath>
    </w:p>
    <w:p w14:paraId="3B4812E2" w14:textId="77777777" w:rsidR="00CC30CF" w:rsidRPr="00646711" w:rsidRDefault="00CC30CF" w:rsidP="008C6614">
      <w:pPr>
        <w:pStyle w:val="ListParagraph"/>
        <w:numPr>
          <w:ilvl w:val="1"/>
          <w:numId w:val="13"/>
        </w:numPr>
        <w:jc w:val="both"/>
        <w:rPr>
          <w:rFonts w:eastAsiaTheme="minorEastAsia"/>
          <w:lang w:val="fr-FR"/>
        </w:rPr>
      </w:pPr>
      <w:r w:rsidRPr="00330CC2">
        <w:rPr>
          <w:rFonts w:eastAsiaTheme="minorEastAsia"/>
          <w:lang w:val="fr-FR"/>
        </w:rPr>
        <w:t xml:space="preserve">upper 95% CI </w:t>
      </w:r>
      <m:oMath>
        <m:r>
          <w:rPr>
            <w:rFonts w:ascii="Cambria Math" w:eastAsiaTheme="minorEastAsia" w:hAnsi="Cambria Math"/>
            <w:lang w:val="fr-FR"/>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den>
        </m:f>
        <m:r>
          <w:rPr>
            <w:rFonts w:ascii="Cambria Math" w:eastAsiaTheme="minorEastAsia" w:hAnsi="Cambria Math"/>
            <w:lang w:val="fr-FR"/>
          </w:rPr>
          <m:t>×</m:t>
        </m:r>
        <m:func>
          <m:funcPr>
            <m:ctrlPr>
              <w:rPr>
                <w:rFonts w:ascii="Cambria Math" w:eastAsiaTheme="minorEastAsia" w:hAnsi="Cambria Math"/>
              </w:rPr>
            </m:ctrlPr>
          </m:funcPr>
          <m:fName>
            <m:r>
              <m:rPr>
                <m:sty m:val="p"/>
              </m:rPr>
              <w:rPr>
                <w:rFonts w:ascii="Cambria Math" w:eastAsiaTheme="minorEastAsia" w:hAnsi="Cambria Math"/>
                <w:lang w:val="fr-FR"/>
              </w:rPr>
              <m:t>exp</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lang w:val="fr-FR"/>
                  </w:rPr>
                  <m:t>1.96</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lang w:val="fr-FR"/>
                          </w:rPr>
                          <m:t>1</m:t>
                        </m:r>
                      </m:num>
                      <m:den>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den>
                    </m:f>
                  </m:e>
                </m:rad>
              </m:e>
            </m:d>
          </m:e>
        </m:func>
      </m:oMath>
    </w:p>
    <w:p w14:paraId="57093859" w14:textId="77777777" w:rsidR="00CC30CF" w:rsidRDefault="00792BC7" w:rsidP="008C6614">
      <w:pPr>
        <w:pStyle w:val="Heading3"/>
        <w:jc w:val="both"/>
      </w:pPr>
      <w:bookmarkStart w:id="1258" w:name="_Toc524096421"/>
      <w:r>
        <w:t>Empirical Bayes Analysis</w:t>
      </w:r>
      <w:bookmarkEnd w:id="1258"/>
    </w:p>
    <w:p w14:paraId="17C39CC7" w14:textId="77777777" w:rsidR="00792BC7" w:rsidRPr="006B6EBE" w:rsidRDefault="00792BC7" w:rsidP="008C6614">
      <w:pPr>
        <w:jc w:val="both"/>
      </w:pPr>
      <w:r>
        <w:t xml:space="preserve">The maps of the standardised mortality or incidence ratio may lead to misinterpretations, since the extreme values are more often the consequence of small counts than a true extreme relative risk. Consequently, a non-significantly positive standardized mortality risk may be higher than a significant one for which the population at risk is higher. To reduce the influence of the small counts, </w:t>
      </w:r>
      <w:r w:rsidR="00BE3B7E" w:rsidRPr="00792BC7">
        <w:t>Clayton and Kaldor (1987)</w:t>
      </w:r>
      <w:r w:rsidR="00BE3B7E">
        <w:t xml:space="preserve"> </w:t>
      </w:r>
      <w:r>
        <w:t xml:space="preserve">proposed empirical Bayes estimates of the relative risk. They are based on a Poisson-Gamma hierarchical model. </w:t>
      </w:r>
      <w:r w:rsidR="00BE3B7E">
        <w:t>By accounting for differential variability in the data, this hierarchical approach provides more precise estimates of relative risk and more accurate assessments of significant changes that the standard methods. The estimates are smoothed toward a global value b</w:t>
      </w:r>
      <w:r>
        <w:t>y assuming that all the relative risks are sampled in the same g</w:t>
      </w:r>
      <w:r w:rsidR="00BE3B7E">
        <w:t>amma distribution</w:t>
      </w:r>
      <w:r>
        <w:t xml:space="preserve">. Moreover, the smaller the count, the stronger the shrinkage effect. In detail, relative risks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eastAsiaTheme="minorEastAsia"/>
        </w:rPr>
        <w:t xml:space="preserve"> are assumed to come from a single Gamma distribution of scale </w:t>
      </w:r>
      <m:oMath>
        <m:r>
          <w:rPr>
            <w:rFonts w:ascii="Cambria Math" w:eastAsiaTheme="minorEastAsia" w:hAnsi="Cambria Math"/>
          </w:rPr>
          <m:t>α</m:t>
        </m:r>
      </m:oMath>
      <w:r>
        <w:rPr>
          <w:rFonts w:eastAsiaTheme="minorEastAsia"/>
        </w:rPr>
        <w:t xml:space="preserve"> and shape </w:t>
      </w:r>
      <m:oMath>
        <m:r>
          <w:rPr>
            <w:rFonts w:ascii="Cambria Math" w:eastAsiaTheme="minorEastAsia" w:hAnsi="Cambria Math"/>
          </w:rPr>
          <m:t>β</m:t>
        </m:r>
      </m:oMath>
      <w:r>
        <w:rPr>
          <w:rFonts w:eastAsiaTheme="minorEastAsia"/>
        </w:rPr>
        <w:t>,</w:t>
      </w:r>
    </w:p>
    <w:p w14:paraId="46624E17" w14:textId="77777777" w:rsidR="00792BC7" w:rsidRPr="00C12AE1" w:rsidRDefault="00AC0582" w:rsidP="008C6614">
      <w:pPr>
        <w:jc w:val="both"/>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∼Poisson</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e>
          </m:d>
        </m:oMath>
      </m:oMathPara>
    </w:p>
    <w:p w14:paraId="445AB35A" w14:textId="77777777" w:rsidR="00792BC7" w:rsidRDefault="00792BC7" w:rsidP="008C6614">
      <w:pPr>
        <w:jc w:val="both"/>
        <w:rPr>
          <w:rFonts w:eastAsiaTheme="minorEastAsia"/>
        </w:rPr>
      </w:pPr>
      <m:oMath>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∼Gamma</m:t>
        </m:r>
        <m:d>
          <m:dPr>
            <m:ctrlPr>
              <w:rPr>
                <w:rFonts w:ascii="Cambria Math" w:eastAsiaTheme="minorEastAsia" w:hAnsi="Cambria Math"/>
                <w:i/>
              </w:rPr>
            </m:ctrlPr>
          </m:dPr>
          <m:e>
            <m:r>
              <w:rPr>
                <w:rFonts w:ascii="Cambria Math" w:eastAsiaTheme="minorEastAsia" w:hAnsi="Cambria Math"/>
              </w:rPr>
              <m:t>α, β</m:t>
            </m:r>
          </m:e>
        </m:d>
      </m:oMath>
      <w:r>
        <w:rPr>
          <w:rFonts w:eastAsiaTheme="minorEastAsia"/>
        </w:rPr>
        <w:t>.</w:t>
      </w:r>
    </w:p>
    <w:p w14:paraId="669F6C38" w14:textId="77777777" w:rsidR="00792BC7" w:rsidRDefault="00792BC7" w:rsidP="008C6614">
      <w:pPr>
        <w:jc w:val="both"/>
        <w:rPr>
          <w:rFonts w:eastAsiaTheme="minorEastAsia"/>
        </w:rPr>
      </w:pPr>
      <w:r>
        <w:rPr>
          <w:rFonts w:eastAsiaTheme="minorEastAsia"/>
        </w:rPr>
        <w:t xml:space="preserve"> Approximation of the posterior mean of relative risk </w:t>
      </w:r>
      <m:oMath>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are given by the empirical Bayes estimates, </w:t>
      </w:r>
    </w:p>
    <w:p w14:paraId="0D078919" w14:textId="77777777" w:rsidR="00792BC7" w:rsidRPr="00CD3999" w:rsidRDefault="00792BC7" w:rsidP="008C6614">
      <w:pPr>
        <w:jc w:val="both"/>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α</m:t>
                  </m:r>
                </m:e>
              </m:acc>
              <m:r>
                <w:rPr>
                  <w:rFonts w:ascii="Cambria Math" w:eastAsiaTheme="minorEastAsia" w:hAnsi="Cambria Math"/>
                </w:rPr>
                <m:t xml:space="preserve">, </m:t>
              </m:r>
              <m:acc>
                <m:accPr>
                  <m:ctrlPr>
                    <w:rPr>
                      <w:rFonts w:ascii="Cambria Math" w:eastAsiaTheme="minorEastAsia" w:hAnsi="Cambria Math"/>
                      <w:i/>
                    </w:rPr>
                  </m:ctrlPr>
                </m:accPr>
                <m:e>
                  <m:r>
                    <w:rPr>
                      <w:rFonts w:ascii="Cambria Math" w:eastAsiaTheme="minorEastAsia" w:hAnsi="Cambria Math"/>
                    </w:rPr>
                    <m:t>β</m:t>
                  </m:r>
                </m:e>
              </m:acc>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β</m:t>
                  </m:r>
                </m:e>
              </m:acc>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 xml:space="preserve">+ </m:t>
              </m:r>
              <m:acc>
                <m:accPr>
                  <m:ctrlPr>
                    <w:rPr>
                      <w:rFonts w:ascii="Cambria Math" w:eastAsiaTheme="minorEastAsia" w:hAnsi="Cambria Math"/>
                      <w:i/>
                    </w:rPr>
                  </m:ctrlPr>
                </m:accPr>
                <m:e>
                  <m:r>
                    <w:rPr>
                      <w:rFonts w:ascii="Cambria Math" w:eastAsiaTheme="minorEastAsia" w:hAnsi="Cambria Math"/>
                    </w:rPr>
                    <m:t>α</m:t>
                  </m:r>
                </m:e>
              </m:acc>
            </m:den>
          </m:f>
        </m:oMath>
      </m:oMathPara>
    </w:p>
    <w:p w14:paraId="75233502" w14:textId="77777777" w:rsidR="00792BC7" w:rsidRPr="00CD3999" w:rsidRDefault="00792BC7" w:rsidP="008C6614">
      <w:pPr>
        <w:jc w:val="both"/>
        <w:rPr>
          <w:rFonts w:eastAsiaTheme="minorEastAsia"/>
        </w:rPr>
      </w:pPr>
      <w:r>
        <w:rPr>
          <w:rFonts w:eastAsiaTheme="minorEastAsia"/>
        </w:rPr>
        <w:t xml:space="preserve">where </w:t>
      </w:r>
      <m:oMath>
        <m:acc>
          <m:accPr>
            <m:ctrlPr>
              <w:rPr>
                <w:rFonts w:ascii="Cambria Math" w:eastAsiaTheme="minorEastAsia" w:hAnsi="Cambria Math"/>
                <w:i/>
              </w:rPr>
            </m:ctrlPr>
          </m:accPr>
          <m:e>
            <m:r>
              <w:rPr>
                <w:rFonts w:ascii="Cambria Math" w:eastAsiaTheme="minorEastAsia" w:hAnsi="Cambria Math"/>
              </w:rPr>
              <m:t xml:space="preserve">α </m:t>
            </m:r>
          </m:e>
        </m:acc>
      </m:oMath>
      <w:r>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β</m:t>
            </m:r>
          </m:e>
        </m:acc>
      </m:oMath>
      <w:r>
        <w:rPr>
          <w:rFonts w:eastAsiaTheme="minorEastAsia"/>
        </w:rPr>
        <w:t xml:space="preserve"> are the maximum likelihood estimates of </w:t>
      </w:r>
      <m:oMath>
        <m:r>
          <w:rPr>
            <w:rFonts w:ascii="Cambria Math" w:eastAsiaTheme="minorEastAsia"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 xml:space="preserve">. </w:t>
      </w:r>
    </w:p>
    <w:p w14:paraId="62B57F04" w14:textId="77777777" w:rsidR="00792BC7" w:rsidRDefault="00792BC7" w:rsidP="008C6614">
      <w:pPr>
        <w:jc w:val="both"/>
        <w:rPr>
          <w:rFonts w:eastAsiaTheme="minorEastAsia"/>
        </w:rPr>
      </w:pPr>
      <w:r>
        <w:rPr>
          <w:rFonts w:eastAsiaTheme="minorEastAsia"/>
        </w:rPr>
        <w:t xml:space="preserve">In practice, these estimates of the relative risk are obtained through the following iterative procedure: </w:t>
      </w:r>
    </w:p>
    <w:p w14:paraId="67D6AEDE" w14:textId="77777777" w:rsidR="00D26ACB" w:rsidRDefault="00792BC7" w:rsidP="008C6614">
      <w:pPr>
        <w:pStyle w:val="ListParagraph"/>
        <w:numPr>
          <w:ilvl w:val="0"/>
          <w:numId w:val="15"/>
        </w:numPr>
        <w:jc w:val="both"/>
        <w:rPr>
          <w:rFonts w:eastAsiaTheme="minorEastAsia"/>
        </w:rPr>
      </w:pPr>
      <w:r>
        <w:rPr>
          <w:rFonts w:eastAsiaTheme="minorEastAsia"/>
        </w:rPr>
        <w:t xml:space="preserve">Start with initial values for the relative risk </w:t>
      </w:r>
      <m:oMath>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For instance</w:t>
      </w:r>
    </w:p>
    <w:p w14:paraId="31FF6280" w14:textId="77777777" w:rsidR="00792BC7" w:rsidRPr="00D26ACB" w:rsidRDefault="00AC0582" w:rsidP="008C6614">
      <w:pPr>
        <w:jc w:val="both"/>
        <w:rPr>
          <w:rFonts w:eastAsiaTheme="minorEastAsia"/>
        </w:rPr>
      </w:pPr>
      <m:oMath>
        <m:acc>
          <m:accPr>
            <m:ctrlPr>
              <w:rPr>
                <w:rFonts w:ascii="Cambria Math" w:eastAsiaTheme="minorEastAsia" w:hAnsi="Cambria Math"/>
                <w:i/>
              </w:rPr>
            </m:ctrlPr>
          </m:accPr>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den>
        </m:f>
      </m:oMath>
      <w:r w:rsidR="00792BC7" w:rsidRPr="00D26ACB">
        <w:rPr>
          <w:rFonts w:eastAsiaTheme="minorEastAsia"/>
        </w:rPr>
        <w:t>.</w:t>
      </w:r>
    </w:p>
    <w:p w14:paraId="2D7298E6" w14:textId="77777777" w:rsidR="00D26ACB" w:rsidRDefault="00792BC7" w:rsidP="008C6614">
      <w:pPr>
        <w:pStyle w:val="ListParagraph"/>
        <w:numPr>
          <w:ilvl w:val="0"/>
          <w:numId w:val="15"/>
        </w:numPr>
        <w:spacing w:line="360" w:lineRule="auto"/>
        <w:jc w:val="both"/>
        <w:rPr>
          <w:rFonts w:eastAsiaTheme="minorEastAsia"/>
        </w:rPr>
      </w:pPr>
      <w:r>
        <w:rPr>
          <w:rFonts w:eastAsiaTheme="minorEastAsia"/>
        </w:rPr>
        <w:t>Obtain estimators  </w:t>
      </w:r>
      <m:oMath>
        <m:acc>
          <m:accPr>
            <m:ctrlPr>
              <w:rPr>
                <w:rFonts w:ascii="Cambria Math" w:eastAsiaTheme="minorEastAsia" w:hAnsi="Cambria Math"/>
                <w:i/>
              </w:rPr>
            </m:ctrlPr>
          </m:accPr>
          <m:e>
            <m:r>
              <w:rPr>
                <w:rFonts w:ascii="Cambria Math" w:eastAsiaTheme="minorEastAsia" w:hAnsi="Cambria Math"/>
              </w:rPr>
              <m:t>α</m:t>
            </m:r>
          </m:e>
        </m:acc>
      </m:oMath>
      <w:r>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β</m:t>
            </m:r>
          </m:e>
        </m:acc>
      </m:oMath>
      <w:r>
        <w:rPr>
          <w:rFonts w:eastAsiaTheme="minorEastAsia"/>
        </w:rPr>
        <w:t xml:space="preserve"> using equations</w:t>
      </w:r>
    </w:p>
    <w:p w14:paraId="20608593" w14:textId="77777777" w:rsidR="00D26ACB" w:rsidRPr="00D26ACB" w:rsidRDefault="00AC0582" w:rsidP="008C6614">
      <w:pPr>
        <w:pStyle w:val="ListParagraph"/>
        <w:spacing w:line="360" w:lineRule="auto"/>
        <w:ind w:left="0"/>
        <w:jc w:val="both"/>
        <w:rPr>
          <w:rFonts w:eastAsiaTheme="minorEastAsia"/>
        </w:rPr>
      </w:pPr>
      <m:oMathPara>
        <m:oMath>
          <m:f>
            <m:fPr>
              <m:ctrlPr>
                <w:rPr>
                  <w:rFonts w:ascii="Cambria Math" w:eastAsiaTheme="minorEastAsia" w:hAnsi="Cambria Math"/>
                  <w:i/>
                </w:rPr>
              </m:ctrlPr>
            </m:fPr>
            <m:num>
              <m:acc>
                <m:accPr>
                  <m:ctrlPr>
                    <w:rPr>
                      <w:rFonts w:ascii="Cambria Math" w:eastAsiaTheme="minorEastAsia" w:hAnsi="Cambria Math"/>
                      <w:i/>
                    </w:rPr>
                  </m:ctrlPr>
                </m:accPr>
                <m:e>
                  <m:r>
                    <w:rPr>
                      <w:rFonts w:ascii="Cambria Math" w:eastAsiaTheme="minorEastAsia" w:hAnsi="Cambria Math"/>
                    </w:rPr>
                    <m:t>α</m:t>
                  </m:r>
                </m:e>
              </m:acc>
            </m:num>
            <m:den>
              <m:acc>
                <m:accPr>
                  <m:ctrlPr>
                    <w:rPr>
                      <w:rFonts w:ascii="Cambria Math" w:eastAsiaTheme="minorEastAsia" w:hAnsi="Cambria Math"/>
                      <w:i/>
                    </w:rPr>
                  </m:ctrlPr>
                </m:accPr>
                <m:e>
                  <m:r>
                    <w:rPr>
                      <w:rFonts w:ascii="Cambria Math" w:eastAsiaTheme="minorEastAsia" w:hAnsi="Cambria Math"/>
                    </w:rPr>
                    <m:t xml:space="preserve">β </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acc>
                <m:accPr>
                  <m:ctrlPr>
                    <w:rPr>
                      <w:rFonts w:ascii="Cambria Math" w:eastAsiaTheme="minorEastAsia" w:hAnsi="Cambria Math"/>
                      <w:i/>
                    </w:rPr>
                  </m:ctrlPr>
                </m:accPr>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acc>
            </m:e>
          </m:nary>
          <m:r>
            <w:rPr>
              <w:rFonts w:ascii="Cambria Math" w:eastAsiaTheme="minorEastAsia" w:hAnsi="Cambria Math"/>
            </w:rPr>
            <m:t xml:space="preserve"> </m:t>
          </m:r>
        </m:oMath>
      </m:oMathPara>
    </w:p>
    <w:p w14:paraId="31F11FF6" w14:textId="77777777" w:rsidR="00D26ACB" w:rsidRDefault="00D26ACB" w:rsidP="008C6614">
      <w:pPr>
        <w:pStyle w:val="ListParagraph"/>
        <w:spacing w:line="360" w:lineRule="auto"/>
        <w:ind w:left="2552" w:hanging="1843"/>
        <w:jc w:val="both"/>
        <w:rPr>
          <w:rFonts w:eastAsiaTheme="minorEastAsia"/>
        </w:rPr>
      </w:pPr>
      <w:r>
        <w:rPr>
          <w:rFonts w:eastAsiaTheme="minorEastAsia"/>
        </w:rPr>
        <w:t>a</w:t>
      </w:r>
      <w:r w:rsidR="00792BC7" w:rsidRPr="00FA7F78">
        <w:rPr>
          <w:rFonts w:eastAsiaTheme="minorEastAsia"/>
        </w:rPr>
        <w:t>nd</w:t>
      </w:r>
    </w:p>
    <w:p w14:paraId="0A63E5C1" w14:textId="77777777" w:rsidR="00792BC7" w:rsidRPr="00D26ACB" w:rsidRDefault="00792BC7" w:rsidP="008C6614">
      <w:pPr>
        <w:pStyle w:val="ListParagraph"/>
        <w:spacing w:line="360" w:lineRule="auto"/>
        <w:ind w:left="2552" w:firstLine="283"/>
        <w:jc w:val="both"/>
        <w:rPr>
          <w:rFonts w:eastAsiaTheme="minorEastAsia"/>
        </w:rPr>
      </w:pPr>
      <w:r w:rsidRPr="00FA7F78">
        <w:rPr>
          <w:rFonts w:eastAsiaTheme="minorEastAsia"/>
        </w:rPr>
        <w:t xml:space="preserve"> </w:t>
      </w:r>
      <m:oMath>
        <m:f>
          <m:fPr>
            <m:ctrlPr>
              <w:rPr>
                <w:rFonts w:ascii="Cambria Math" w:eastAsiaTheme="minorEastAsia" w:hAnsi="Cambria Math"/>
                <w:i/>
              </w:rPr>
            </m:ctrlPr>
          </m:fPr>
          <m:num>
            <m:acc>
              <m:accPr>
                <m:ctrlPr>
                  <w:rPr>
                    <w:rFonts w:ascii="Cambria Math" w:eastAsiaTheme="minorEastAsia" w:hAnsi="Cambria Math"/>
                    <w:i/>
                  </w:rPr>
                </m:ctrlPr>
              </m:accPr>
              <m:e>
                <m:r>
                  <w:rPr>
                    <w:rFonts w:ascii="Cambria Math" w:eastAsiaTheme="minorEastAsia" w:hAnsi="Cambria Math"/>
                  </w:rPr>
                  <m:t>α</m:t>
                </m:r>
              </m:e>
            </m:acc>
          </m:num>
          <m:den>
            <m:sSup>
              <m:sSupPr>
                <m:ctrlPr>
                  <w:rPr>
                    <w:rFonts w:ascii="Cambria Math" w:eastAsiaTheme="minorEastAsia" w:hAnsi="Cambria Math"/>
                    <w:i/>
                  </w:rPr>
                </m:ctrlPr>
              </m:sSupPr>
              <m:e>
                <m:acc>
                  <m:accPr>
                    <m:ctrlPr>
                      <w:rPr>
                        <w:rFonts w:ascii="Cambria Math" w:eastAsiaTheme="minorEastAsia" w:hAnsi="Cambria Math"/>
                        <w:i/>
                      </w:rPr>
                    </m:ctrlPr>
                  </m:accPr>
                  <m:e>
                    <m:r>
                      <w:rPr>
                        <w:rFonts w:ascii="Cambria Math" w:eastAsiaTheme="minorEastAsia" w:hAnsi="Cambria Math"/>
                      </w:rPr>
                      <m:t xml:space="preserve">β </m:t>
                    </m:r>
                  </m:e>
                </m:acc>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(1+</m:t>
            </m:r>
            <m:f>
              <m:fPr>
                <m:ctrlPr>
                  <w:rPr>
                    <w:rFonts w:ascii="Cambria Math" w:eastAsiaTheme="minorEastAsia" w:hAnsi="Cambria Math"/>
                    <w:i/>
                  </w:rPr>
                </m:ctrlPr>
              </m:fPr>
              <m:num>
                <m:acc>
                  <m:accPr>
                    <m:ctrlPr>
                      <w:rPr>
                        <w:rFonts w:ascii="Cambria Math" w:eastAsiaTheme="minorEastAsia" w:hAnsi="Cambria Math"/>
                        <w:i/>
                      </w:rPr>
                    </m:ctrlPr>
                  </m:accPr>
                  <m:e>
                    <m:r>
                      <w:rPr>
                        <w:rFonts w:ascii="Cambria Math" w:eastAsiaTheme="minorEastAsia" w:hAnsi="Cambria Math"/>
                      </w:rPr>
                      <m:t>β</m:t>
                    </m:r>
                  </m:e>
                </m:acc>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den>
            </m:f>
          </m:e>
        </m:nary>
        <m:r>
          <w:rPr>
            <w:rFonts w:ascii="Cambria Math" w:eastAsiaTheme="minorEastAsia" w:hAnsi="Cambria Math"/>
          </w:rPr>
          <m:t>) (</m:t>
        </m:r>
        <m:acc>
          <m:accPr>
            <m:ctrlPr>
              <w:rPr>
                <w:rFonts w:ascii="Cambria Math" w:eastAsiaTheme="minorEastAsia" w:hAnsi="Cambria Math"/>
                <w:i/>
              </w:rPr>
            </m:ctrlPr>
          </m:accPr>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xml:space="preserve"> </m:t>
            </m:r>
          </m:e>
        </m:acc>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r>
                  <w:rPr>
                    <w:rFonts w:ascii="Cambria Math" w:eastAsiaTheme="minorEastAsia" w:hAnsi="Cambria Math"/>
                  </w:rPr>
                  <m:t>α</m:t>
                </m:r>
              </m:e>
            </m:acc>
          </m:num>
          <m:den>
            <m:sSup>
              <m:sSupPr>
                <m:ctrlPr>
                  <w:rPr>
                    <w:rFonts w:ascii="Cambria Math" w:eastAsiaTheme="minorEastAsia" w:hAnsi="Cambria Math"/>
                    <w:i/>
                  </w:rPr>
                </m:ctrlPr>
              </m:sSupPr>
              <m:e>
                <m:acc>
                  <m:accPr>
                    <m:ctrlPr>
                      <w:rPr>
                        <w:rFonts w:ascii="Cambria Math" w:eastAsiaTheme="minorEastAsia" w:hAnsi="Cambria Math"/>
                        <w:i/>
                      </w:rPr>
                    </m:ctrlPr>
                  </m:accPr>
                  <m:e>
                    <m:r>
                      <w:rPr>
                        <w:rFonts w:ascii="Cambria Math" w:eastAsiaTheme="minorEastAsia" w:hAnsi="Cambria Math"/>
                      </w:rPr>
                      <m:t xml:space="preserve">β </m:t>
                    </m:r>
                  </m:e>
                </m:acc>
              </m:e>
              <m:sup>
                <m:r>
                  <w:rPr>
                    <w:rFonts w:ascii="Cambria Math" w:eastAsiaTheme="minorEastAsia" w:hAnsi="Cambria Math"/>
                  </w:rPr>
                  <m:t>2</m:t>
                </m:r>
              </m:sup>
            </m:sSup>
          </m:den>
        </m:f>
        <m:r>
          <w:rPr>
            <w:rFonts w:ascii="Cambria Math" w:eastAsiaTheme="minorEastAsia" w:hAnsi="Cambria Math"/>
          </w:rPr>
          <m:t xml:space="preserve">) </m:t>
        </m:r>
      </m:oMath>
    </w:p>
    <w:p w14:paraId="3571D83C" w14:textId="77777777" w:rsidR="00D26ACB" w:rsidRDefault="00792BC7" w:rsidP="008C6614">
      <w:pPr>
        <w:pStyle w:val="ListParagraph"/>
        <w:numPr>
          <w:ilvl w:val="0"/>
          <w:numId w:val="15"/>
        </w:numPr>
        <w:spacing w:before="240" w:line="360" w:lineRule="auto"/>
        <w:jc w:val="both"/>
        <w:rPr>
          <w:rFonts w:eastAsiaTheme="minorEastAsia"/>
        </w:rPr>
      </w:pPr>
      <w:r>
        <w:rPr>
          <w:rFonts w:eastAsiaTheme="minorEastAsia"/>
        </w:rPr>
        <w:lastRenderedPageBreak/>
        <w:t>Obtain new estimated values for the relative risks</w:t>
      </w:r>
    </w:p>
    <w:p w14:paraId="6B813555" w14:textId="77777777" w:rsidR="00792BC7" w:rsidRDefault="00AC0582" w:rsidP="008C6614">
      <w:pPr>
        <w:pStyle w:val="ListParagraph"/>
        <w:spacing w:before="240" w:line="360" w:lineRule="auto"/>
        <w:ind w:left="0"/>
        <w:jc w:val="both"/>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acc>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β</m:t>
                  </m:r>
                </m:e>
              </m:acc>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 xml:space="preserve">+ </m:t>
              </m:r>
              <m:acc>
                <m:accPr>
                  <m:ctrlPr>
                    <w:rPr>
                      <w:rFonts w:ascii="Cambria Math" w:eastAsiaTheme="minorEastAsia" w:hAnsi="Cambria Math"/>
                      <w:i/>
                    </w:rPr>
                  </m:ctrlPr>
                </m:accPr>
                <m:e>
                  <m:r>
                    <w:rPr>
                      <w:rFonts w:ascii="Cambria Math" w:eastAsiaTheme="minorEastAsia" w:hAnsi="Cambria Math"/>
                    </w:rPr>
                    <m:t>α</m:t>
                  </m:r>
                </m:e>
              </m:acc>
            </m:den>
          </m:f>
        </m:oMath>
      </m:oMathPara>
    </w:p>
    <w:p w14:paraId="56E7FF47" w14:textId="77777777" w:rsidR="00792BC7" w:rsidRPr="00DC4E76" w:rsidRDefault="00792BC7" w:rsidP="008C6614">
      <w:pPr>
        <w:pStyle w:val="ListParagraph"/>
        <w:numPr>
          <w:ilvl w:val="0"/>
          <w:numId w:val="15"/>
        </w:numPr>
        <w:jc w:val="both"/>
        <w:rPr>
          <w:rFonts w:eastAsiaTheme="minorEastAsia"/>
        </w:rPr>
      </w:pPr>
      <w:r>
        <w:rPr>
          <w:rFonts w:eastAsiaTheme="minorEastAsia"/>
        </w:rPr>
        <w:t xml:space="preserve">Repeat steps 2 and 3 until estimated values for </w:t>
      </w:r>
      <m:oMath>
        <m:acc>
          <m:accPr>
            <m:ctrlPr>
              <w:rPr>
                <w:rFonts w:ascii="Cambria Math" w:eastAsiaTheme="minorEastAsia" w:hAnsi="Cambria Math"/>
                <w:i/>
              </w:rPr>
            </m:ctrlPr>
          </m:accPr>
          <m:e>
            <m:r>
              <w:rPr>
                <w:rFonts w:ascii="Cambria Math" w:eastAsiaTheme="minorEastAsia" w:hAnsi="Cambria Math"/>
              </w:rPr>
              <m:t xml:space="preserve">α </m:t>
            </m:r>
          </m:e>
        </m:acc>
      </m:oMath>
      <w:r>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β</m:t>
            </m:r>
          </m:e>
        </m:acc>
      </m:oMath>
      <w:r>
        <w:rPr>
          <w:rFonts w:eastAsiaTheme="minorEastAsia"/>
        </w:rPr>
        <w:t xml:space="preserve"> do not change significantly. </w:t>
      </w:r>
    </w:p>
    <w:p w14:paraId="1D393B4F" w14:textId="77777777" w:rsidR="00792BC7" w:rsidRDefault="00B61A3A" w:rsidP="008C6614">
      <w:pPr>
        <w:pStyle w:val="Heading3"/>
        <w:spacing w:after="240"/>
        <w:jc w:val="both"/>
      </w:pPr>
      <w:bookmarkStart w:id="1259" w:name="_Toc524096422"/>
      <w:r>
        <w:t>Full Bayesian smoothing</w:t>
      </w:r>
      <w:bookmarkEnd w:id="1259"/>
    </w:p>
    <w:p w14:paraId="37A50A7C" w14:textId="77777777" w:rsidR="00B61A3A" w:rsidRDefault="00B61A3A" w:rsidP="008C6614">
      <w:pPr>
        <w:spacing w:after="240"/>
        <w:jc w:val="both"/>
        <w:rPr>
          <w:rFonts w:eastAsiaTheme="minorEastAsia"/>
        </w:rPr>
      </w:pPr>
      <w:r>
        <w:t xml:space="preserve">If some degree of spatial dependence of the risk is assumed, meaning that the risks in close areas are similar, we can estimate the risk in one area with information borrowed from its neighbours. Since these estimates are based on more information than SMR estimates, they are more robust. The BYM model </w:t>
      </w:r>
      <w:r w:rsidRPr="00B61A3A">
        <w:t>(Besag, York, and Mollié 1991)</w:t>
      </w:r>
      <w:r>
        <w:t xml:space="preserve"> was developed to address this issue of spatial dependence of risk. First a neighbour</w:t>
      </w:r>
      <w:r w:rsidR="00231BAB">
        <w:t xml:space="preserve">hood structure of the study area must be defined </w:t>
      </w:r>
      <w:r>
        <w:t xml:space="preserve">which specifies the neighbour relationships between areas. Here, we denotes </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eastAsiaTheme="minorEastAsia"/>
        </w:rPr>
        <w:t xml:space="preserve"> the set neighbours for area </w:t>
      </w:r>
      <m:oMath>
        <m:r>
          <w:rPr>
            <w:rFonts w:ascii="Cambria Math" w:eastAsiaTheme="minorEastAsia" w:hAnsi="Cambria Math"/>
          </w:rPr>
          <m:t>i</m:t>
        </m:r>
      </m:oMath>
      <w:r>
        <w:rPr>
          <w:rFonts w:eastAsiaTheme="minorEastAsia"/>
        </w:rPr>
        <w:t xml:space="preserve">. The log relative risk is then split into two terms,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Pr>
          <w:rFonts w:eastAsiaTheme="minorEastAsia"/>
        </w:rPr>
        <w:t xml:space="preserve"> a spatial term which accounts for the spatial variations within the risk,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Pr>
          <w:rFonts w:eastAsiaTheme="minorEastAsia"/>
        </w:rPr>
        <w:t xml:space="preserve"> a noise which accounts for independent local variations,</w:t>
      </w:r>
    </w:p>
    <w:p w14:paraId="51900725" w14:textId="77777777" w:rsidR="00B61A3A" w:rsidRDefault="00AC0582" w:rsidP="008C6614">
      <w:pPr>
        <w:jc w:val="both"/>
      </w:pPr>
      <m:oMathPara>
        <m:oMath>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RR</m:t>
                      </m:r>
                    </m:e>
                    <m:sub>
                      <m:r>
                        <w:rPr>
                          <w:rFonts w:ascii="Cambria Math" w:eastAsiaTheme="minorEastAsia" w:hAnsi="Cambria Math"/>
                        </w:rPr>
                        <m:t>i</m:t>
                      </m:r>
                    </m:sub>
                  </m:sSub>
                </m:e>
              </m:d>
            </m:e>
          </m:func>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oMath>
      </m:oMathPara>
    </w:p>
    <w:p w14:paraId="1D6EF6F4" w14:textId="77777777" w:rsidR="00B61A3A" w:rsidRDefault="00B61A3A" w:rsidP="008C6614">
      <w:pPr>
        <w:jc w:val="both"/>
        <w:rPr>
          <w:rFonts w:eastAsiaTheme="minorEastAsia"/>
        </w:rPr>
      </w:pPr>
      <w:r>
        <w:t>The spatial term is modelled with an intrinsic conditional auto-regressive</w:t>
      </w:r>
      <w:r w:rsidR="00231BAB">
        <w:t xml:space="preserve"> (CAR)</w:t>
      </w:r>
      <w:r>
        <w:t xml:space="preserve"> model, meaning that for each </w:t>
      </w:r>
      <w:r w:rsidR="00231BAB">
        <w:t xml:space="preserve">area </w:t>
      </w:r>
      <w:r w:rsidR="00231BAB" w:rsidRPr="00231BAB">
        <w:rPr>
          <w:i/>
        </w:rPr>
        <w:t>i</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Pr>
          <w:rFonts w:eastAsiaTheme="minorEastAsia"/>
        </w:rPr>
        <w:t xml:space="preserve"> is given conditionally to its neighbours. Specifically, it is assumed to follow a normal distribution with mean, the neighbour mean and variance, a variance parameter,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u</m:t>
            </m:r>
          </m:sub>
          <m:sup>
            <m:r>
              <w:rPr>
                <w:rFonts w:ascii="Cambria Math" w:eastAsiaTheme="minorEastAsia" w:hAnsi="Cambria Math"/>
              </w:rPr>
              <m:t>2</m:t>
            </m:r>
          </m:sup>
        </m:sSubSup>
      </m:oMath>
      <w:r>
        <w:rPr>
          <w:rFonts w:eastAsiaTheme="minorEastAsia"/>
        </w:rPr>
        <w:t xml:space="preserve">, divided by the number of neighbours,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Pr>
          <w:rFonts w:eastAsiaTheme="minorEastAsia"/>
        </w:rPr>
        <w:t xml:space="preserve">, </w:t>
      </w:r>
    </w:p>
    <w:p w14:paraId="4504A051" w14:textId="77777777" w:rsidR="00B61A3A" w:rsidRPr="00B0600B" w:rsidRDefault="00AC0582" w:rsidP="008C6614">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∼N</m:t>
          </m:r>
          <m:d>
            <m:dPr>
              <m:ctrlPr>
                <w:rPr>
                  <w:rFonts w:ascii="Cambria Math" w:eastAsiaTheme="minorEastAsia" w:hAnsi="Cambria Math"/>
                  <w:i/>
                </w:rPr>
              </m:ctrlPr>
            </m:dPr>
            <m:e>
              <m:f>
                <m:fPr>
                  <m:ctrlPr>
                    <w:rPr>
                      <w:rFonts w:ascii="Cambria Math" w:eastAsiaTheme="minorEastAsia" w:hAnsi="Cambria Math"/>
                      <w:i/>
                    </w:rPr>
                  </m:ctrlPr>
                </m:fPr>
                <m:num>
                  <m:nary>
                    <m:naryPr>
                      <m:chr m:val="∑"/>
                      <m:limLoc m:val="undOvr"/>
                      <m:supHide m:val="1"/>
                      <m:ctrlPr>
                        <w:rPr>
                          <w:rFonts w:ascii="Cambria Math" w:eastAsiaTheme="minorEastAsia" w:hAnsi="Cambria Math"/>
                          <w:i/>
                        </w:rPr>
                      </m:ctrlPr>
                    </m:naryPr>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i</m:t>
                          </m:r>
                        </m:sub>
                      </m:sSub>
                      <m:r>
                        <w:rPr>
                          <w:rFonts w:ascii="Cambria Math" w:eastAsiaTheme="minorEastAsia" w:hAnsi="Cambria Math"/>
                        </w:rPr>
                        <m:t xml:space="preserve"> </m:t>
                      </m:r>
                    </m:sub>
                    <m:sup/>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e>
                  </m:nary>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den>
              </m:f>
              <m:r>
                <w:rPr>
                  <w:rFonts w:ascii="Cambria Math" w:eastAsiaTheme="minorEastAsia" w:hAnsi="Cambria Math"/>
                </w:rPr>
                <m:t xml:space="preserve">, </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u</m:t>
                      </m:r>
                    </m:sub>
                    <m:sup>
                      <m:r>
                        <w:rPr>
                          <w:rFonts w:ascii="Cambria Math" w:eastAsiaTheme="minorEastAsia" w:hAnsi="Cambria Math"/>
                        </w:rPr>
                        <m:t>2</m:t>
                      </m:r>
                    </m:sup>
                  </m:sSub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den>
              </m:f>
            </m:e>
          </m:d>
          <m:r>
            <w:rPr>
              <w:rFonts w:ascii="Cambria Math" w:eastAsiaTheme="minorEastAsia" w:hAnsi="Cambria Math"/>
            </w:rPr>
            <m:t>.</m:t>
          </m:r>
        </m:oMath>
      </m:oMathPara>
    </w:p>
    <w:p w14:paraId="5D872DAC" w14:textId="77777777" w:rsidR="00B61A3A" w:rsidRDefault="00B61A3A" w:rsidP="008C6614">
      <w:pPr>
        <w:jc w:val="both"/>
        <w:rPr>
          <w:rFonts w:eastAsiaTheme="minorEastAsia"/>
        </w:rPr>
      </w:pPr>
      <w:r>
        <w:rPr>
          <w:rFonts w:eastAsiaTheme="minorEastAsia"/>
        </w:rPr>
        <w:t xml:space="preserve">The larger the number of neighbours, the smaller the variance. </w:t>
      </w:r>
      <w:r>
        <w:t>The Gaussian noises, denoted</w:t>
      </w:r>
      <w:r w:rsidR="00231BAB">
        <w:t xml:space="preserve"> </w:t>
      </w:r>
      <w:r w:rsidR="00231BAB" w:rsidRPr="00231BAB">
        <w:rPr>
          <w:i/>
        </w:rPr>
        <w:t>v</w:t>
      </w:r>
      <w:r w:rsidR="00231BAB" w:rsidRPr="00231BAB">
        <w:rPr>
          <w:i/>
          <w:vertAlign w:val="subscript"/>
        </w:rPr>
        <w:t>i</w:t>
      </w:r>
      <w:r>
        <w:rPr>
          <w:rFonts w:eastAsiaTheme="minorEastAsia"/>
        </w:rPr>
        <w:t xml:space="preserve">, are supposed to be independent and identically distributed with </w:t>
      </w:r>
      <w:r w:rsidR="00231BAB">
        <w:rPr>
          <w:rFonts w:eastAsiaTheme="minorEastAsia"/>
        </w:rPr>
        <w:t>variance</w:t>
      </w:r>
      <m:oMath>
        <m:sSubSup>
          <m:sSubSupPr>
            <m:ctrlPr>
              <w:rPr>
                <w:rFonts w:ascii="Cambria Math" w:eastAsiaTheme="minorEastAsia" w:hAnsi="Cambria Math"/>
                <w:i/>
              </w:rPr>
            </m:ctrlPr>
          </m:sSubSupPr>
          <m:e>
            <m:r>
              <w:rPr>
                <w:rFonts w:ascii="Cambria Math" w:eastAsiaTheme="minorEastAsia" w:hAnsi="Cambria Math"/>
              </w:rPr>
              <m:t xml:space="preserve"> σ</m:t>
            </m:r>
          </m:e>
          <m:sub>
            <m:r>
              <w:rPr>
                <w:rFonts w:ascii="Cambria Math" w:eastAsiaTheme="minorEastAsia" w:hAnsi="Cambria Math"/>
              </w:rPr>
              <m:t>v</m:t>
            </m:r>
          </m:sub>
          <m:sup>
            <m:r>
              <w:rPr>
                <w:rFonts w:ascii="Cambria Math" w:eastAsiaTheme="minorEastAsia" w:hAnsi="Cambria Math"/>
              </w:rPr>
              <m:t>2</m:t>
            </m:r>
          </m:sup>
        </m:sSubSup>
      </m:oMath>
      <w:r>
        <w:rPr>
          <w:rFonts w:eastAsiaTheme="minorEastAsia"/>
        </w:rPr>
        <w:t>.</w:t>
      </w:r>
    </w:p>
    <w:p w14:paraId="25F00F0E" w14:textId="77777777" w:rsidR="00B61A3A" w:rsidRDefault="00B61A3A" w:rsidP="008C6614">
      <w:pPr>
        <w:jc w:val="both"/>
      </w:pPr>
      <w:r>
        <w:t>One can consider the map of the uniquely spatially structured term given by (</w:t>
      </w:r>
      <m:oMath>
        <m:r>
          <m:rPr>
            <m:sty m:val="p"/>
          </m:rPr>
          <w:rPr>
            <w:rFonts w:ascii="Cambria Math" w:eastAsiaTheme="minorEastAsia" w:hAnsi="Cambria Math"/>
          </w:rPr>
          <m:t>exp⁡</m:t>
        </m:r>
        <m: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oMath>
      <w:r>
        <w:t>). They display uniquely the part of the risk which has a smooth spatial distribution. The independent term is then seen as residual. But one can also consider the estimate of the entire relative risk which leads to robust estimate thanks to the spatial CAR term, but also allows individual variability.</w:t>
      </w:r>
    </w:p>
    <w:p w14:paraId="057E5153" w14:textId="77777777" w:rsidR="00231BAB" w:rsidRDefault="00B61A3A" w:rsidP="008C6614">
      <w:pPr>
        <w:jc w:val="both"/>
        <w:rPr>
          <w:rFonts w:eastAsiaTheme="minorEastAsia"/>
        </w:rPr>
      </w:pPr>
      <w:r>
        <w:rPr>
          <w:rFonts w:eastAsiaTheme="minorEastAsia"/>
        </w:rPr>
        <w:t xml:space="preserve">Other models are also proposed in the RIF, the ‘CAR’ model, in which the log relative risk is only modelled by the conditional autoregressive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Pr>
          <w:rFonts w:eastAsiaTheme="minorEastAsia"/>
        </w:rPr>
        <w:t xml:space="preserve"> term. In this model, the relative risk is assumed to be spatially smooth without any local independent variations. In the CAR and the BYM model, estimates are smoothed towards a local mean.</w:t>
      </w:r>
    </w:p>
    <w:p w14:paraId="5A028A55" w14:textId="77777777" w:rsidR="00B61A3A" w:rsidRDefault="00B61A3A" w:rsidP="008C6614">
      <w:pPr>
        <w:jc w:val="both"/>
        <w:rPr>
          <w:rFonts w:eastAsiaTheme="minorEastAsia"/>
        </w:rPr>
      </w:pPr>
      <w:r>
        <w:rPr>
          <w:rFonts w:eastAsiaTheme="minorEastAsia"/>
        </w:rPr>
        <w:t xml:space="preserve">Finally the ‘HET’ </w:t>
      </w:r>
      <w:r w:rsidR="00231BAB">
        <w:rPr>
          <w:rFonts w:eastAsiaTheme="minorEastAsia"/>
        </w:rPr>
        <w:t xml:space="preserve">(heterogeneous) </w:t>
      </w:r>
      <w:r>
        <w:rPr>
          <w:rFonts w:eastAsiaTheme="minorEastAsia"/>
        </w:rPr>
        <w:t>model is also proposed. In this model, the log relative risk is only composed of the independent term</w:t>
      </w:r>
      <w:r w:rsidR="00231BAB">
        <w:rPr>
          <w:rFonts w:eastAsiaTheme="minorEastAsia"/>
        </w:rPr>
        <w:t xml:space="preserve"> </w:t>
      </w:r>
      <w:r w:rsidR="00231BAB" w:rsidRPr="00231BAB">
        <w:rPr>
          <w:rFonts w:eastAsiaTheme="minorEastAsia"/>
          <w:i/>
        </w:rPr>
        <w:t>v</w:t>
      </w:r>
      <w:r w:rsidR="00231BAB" w:rsidRPr="00231BAB">
        <w:rPr>
          <w:rFonts w:eastAsiaTheme="minorEastAsia"/>
          <w:i/>
          <w:vertAlign w:val="subscript"/>
        </w:rPr>
        <w:t>i</w:t>
      </w:r>
      <w:r>
        <w:rPr>
          <w:rFonts w:eastAsiaTheme="minorEastAsia"/>
        </w:rPr>
        <w:t>. As for empirical Bayes estimates, with this model the log relative risk estimates are smoothed toward a global mean. These two models are thus similar, they only differ by their prior (Gaussian vs gamma), and their inference method (fully Bayesian vs empirical Bayes).</w:t>
      </w:r>
    </w:p>
    <w:p w14:paraId="2E81CD06" w14:textId="77777777" w:rsidR="00B61A3A" w:rsidRDefault="00B61A3A" w:rsidP="008C6614">
      <w:pPr>
        <w:pStyle w:val="ListParagraph"/>
        <w:ind w:left="0"/>
        <w:jc w:val="both"/>
        <w:rPr>
          <w:rFonts w:eastAsiaTheme="minorEastAsia"/>
        </w:rPr>
      </w:pPr>
      <w:r>
        <w:rPr>
          <w:rFonts w:eastAsiaTheme="minorEastAsia"/>
          <w:i/>
        </w:rPr>
        <w:t>Prior</w:t>
      </w:r>
      <w:r w:rsidRPr="00133C12">
        <w:rPr>
          <w:rFonts w:eastAsiaTheme="minorEastAsia"/>
          <w:i/>
        </w:rPr>
        <w:t xml:space="preserve"> specification</w:t>
      </w:r>
    </w:p>
    <w:p w14:paraId="44A33978" w14:textId="77777777" w:rsidR="00B61A3A" w:rsidRDefault="00FE79DF" w:rsidP="008C6614">
      <w:pPr>
        <w:jc w:val="both"/>
        <w:rPr>
          <w:rFonts w:eastAsiaTheme="minorEastAsia"/>
        </w:rPr>
      </w:pPr>
      <w:commentRangeStart w:id="1260"/>
      <w:r>
        <w:rPr>
          <w:rFonts w:eastAsiaTheme="minorEastAsia"/>
        </w:rPr>
        <w:t>Minimally informative i</w:t>
      </w:r>
      <w:r w:rsidR="00B61A3A">
        <w:rPr>
          <w:rFonts w:eastAsiaTheme="minorEastAsia"/>
        </w:rPr>
        <w:t xml:space="preserve">ndependent </w:t>
      </w:r>
      <w:commentRangeStart w:id="1261"/>
      <w:r w:rsidR="00B61A3A">
        <w:rPr>
          <w:rFonts w:eastAsiaTheme="minorEastAsia"/>
        </w:rPr>
        <w:t xml:space="preserve">inverse gamma </w:t>
      </w:r>
      <w:commentRangeEnd w:id="1261"/>
      <w:r w:rsidR="00326D28">
        <w:rPr>
          <w:rStyle w:val="CommentReference"/>
        </w:rPr>
        <w:commentReference w:id="1261"/>
      </w:r>
      <m:oMath>
        <m:r>
          <w:rPr>
            <w:rFonts w:ascii="Cambria Math" w:eastAsiaTheme="minorEastAsia" w:hAnsi="Cambria Math"/>
          </w:rPr>
          <m:t>IGamma(0.5,0.0005)</m:t>
        </m:r>
      </m:oMath>
      <w:r w:rsidR="00B61A3A">
        <w:rPr>
          <w:rFonts w:eastAsiaTheme="minorEastAsia"/>
        </w:rPr>
        <w:t xml:space="preserve"> priors are assigned to the model parameters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u</m:t>
            </m:r>
          </m:sub>
          <m:sup>
            <m:r>
              <w:rPr>
                <w:rFonts w:ascii="Cambria Math" w:eastAsiaTheme="minorEastAsia" w:hAnsi="Cambria Math"/>
              </w:rPr>
              <m:t>2</m:t>
            </m:r>
          </m:sup>
        </m:sSubSup>
      </m:oMath>
      <w:r w:rsidR="00B61A3A">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v</m:t>
            </m:r>
          </m:sub>
          <m:sup>
            <m:r>
              <w:rPr>
                <w:rFonts w:ascii="Cambria Math" w:eastAsiaTheme="minorEastAsia" w:hAnsi="Cambria Math"/>
              </w:rPr>
              <m:t>2</m:t>
            </m:r>
          </m:sup>
        </m:sSubSup>
      </m:oMath>
      <w:r w:rsidR="00B61A3A">
        <w:rPr>
          <w:rFonts w:eastAsiaTheme="minorEastAsia"/>
        </w:rPr>
        <w:t>.</w:t>
      </w:r>
      <w:commentRangeEnd w:id="1260"/>
      <w:r>
        <w:rPr>
          <w:rStyle w:val="CommentReference"/>
        </w:rPr>
        <w:commentReference w:id="1260"/>
      </w:r>
    </w:p>
    <w:p w14:paraId="44E085B6" w14:textId="77777777" w:rsidR="00822786" w:rsidRDefault="00FE79DF" w:rsidP="008C6614">
      <w:pPr>
        <w:pStyle w:val="Heading3"/>
        <w:jc w:val="both"/>
      </w:pPr>
      <w:bookmarkStart w:id="1262" w:name="_Toc524096423"/>
      <w:r>
        <w:t>R and R-INLA</w:t>
      </w:r>
      <w:bookmarkEnd w:id="1262"/>
    </w:p>
    <w:p w14:paraId="74767E24" w14:textId="77777777" w:rsidR="003B4F5C" w:rsidRDefault="00FE79DF" w:rsidP="008C6614">
      <w:pPr>
        <w:jc w:val="both"/>
      </w:pPr>
      <w:r>
        <w:t xml:space="preserve">The statistical calculations described above are performed by the RIF server calling an instance of a R procedure </w:t>
      </w:r>
      <w:r w:rsidR="00A81C86">
        <w:t>(</w:t>
      </w:r>
      <w:r w:rsidR="00A81C86" w:rsidRPr="00A81C86">
        <w:t>R Core Team</w:t>
      </w:r>
      <w:r w:rsidR="00A81C86">
        <w:t xml:space="preserve">, </w:t>
      </w:r>
      <w:r w:rsidR="00A81C86" w:rsidRPr="00A81C86">
        <w:t>2015)</w:t>
      </w:r>
      <w:r>
        <w:t xml:space="preserve">. </w:t>
      </w:r>
      <w:r w:rsidR="001B34BE">
        <w:t>The full Bayesian smoothing is performed using the integrated nested Laplace approximations (INLA), proposed by Rue et al. (2009)</w:t>
      </w:r>
      <w:r>
        <w:t xml:space="preserve"> </w:t>
      </w:r>
      <w:r w:rsidR="001B34BE">
        <w:t>. Whereas Bayesian inference often makes use of Markov Chain Monte Carlo (MCMC) simulation methods (Casella and George, 1992)</w:t>
      </w:r>
      <w:r w:rsidR="008C6614">
        <w:t xml:space="preserve">, the increasing size and related high spatial resolution of the datasets supported by the RIF mean that even state of the art, high powered servers would take several days to </w:t>
      </w:r>
      <w:r w:rsidR="008C6614">
        <w:lastRenderedPageBreak/>
        <w:t xml:space="preserve">perform Bayesian inference via MCMC. Since INLA uses a deterministic algorithm it produces accurate results much faster than MCMC methods (Blangiardo and Cameletti, 2015). The INLA functionality is delivered through and R package called R-INLA. The website </w:t>
      </w:r>
      <w:r w:rsidR="00AC0582">
        <w:rPr>
          <w:rStyle w:val="Hyperlink"/>
        </w:rPr>
        <w:fldChar w:fldCharType="begin"/>
      </w:r>
      <w:r w:rsidR="00AC0582">
        <w:rPr>
          <w:rStyle w:val="Hyperlink"/>
        </w:rPr>
        <w:instrText xml:space="preserve"> HYPERLINK "http://www.r-inla.org" </w:instrText>
      </w:r>
      <w:r w:rsidR="00AC0582">
        <w:rPr>
          <w:rStyle w:val="Hyperlink"/>
        </w:rPr>
        <w:fldChar w:fldCharType="separate"/>
      </w:r>
      <w:r w:rsidR="008C6614" w:rsidRPr="00424635">
        <w:rPr>
          <w:rStyle w:val="Hyperlink"/>
        </w:rPr>
        <w:t>www.r-inla.org</w:t>
      </w:r>
      <w:r w:rsidR="00AC0582">
        <w:rPr>
          <w:rStyle w:val="Hyperlink"/>
        </w:rPr>
        <w:fldChar w:fldCharType="end"/>
      </w:r>
      <w:r w:rsidR="008C6614">
        <w:t xml:space="preserve"> is a useful</w:t>
      </w:r>
      <w:r w:rsidR="00EE5F56">
        <w:t xml:space="preserve"> source of further information; i</w:t>
      </w:r>
      <w:r w:rsidR="008C6614">
        <w:t>t provides many papers, tutorials and examples that assist in the understanding and implementation of INLA.</w:t>
      </w:r>
    </w:p>
    <w:p w14:paraId="00D221EB" w14:textId="77777777" w:rsidR="003B4F5C" w:rsidRDefault="003B4F5C" w:rsidP="003B4F5C">
      <w:r>
        <w:br w:type="page"/>
      </w:r>
    </w:p>
    <w:p w14:paraId="186BEB25" w14:textId="77777777" w:rsidR="003B4F5C" w:rsidRDefault="003B4F5C" w:rsidP="003B4F5C">
      <w:pPr>
        <w:pStyle w:val="Heading2"/>
      </w:pPr>
      <w:bookmarkStart w:id="1263" w:name="_Toc524096424"/>
      <w:r>
        <w:lastRenderedPageBreak/>
        <w:t>Appendix B. Descriptive analysis of Sahsuland</w:t>
      </w:r>
      <w:bookmarkEnd w:id="1263"/>
    </w:p>
    <w:p w14:paraId="7F28BBD0" w14:textId="77777777" w:rsidR="003B4F5C" w:rsidRDefault="003B4F5C">
      <w:r>
        <w:t>Sahsuland is a fictitious island nation of approximately 32860 km</w:t>
      </w:r>
      <w:r w:rsidRPr="003B4F5C">
        <w:rPr>
          <w:vertAlign w:val="superscript"/>
        </w:rPr>
        <w:t>2</w:t>
      </w:r>
      <w:r>
        <w:t xml:space="preserve"> comprising 4 different hierarchical levels of geography. </w:t>
      </w:r>
    </w:p>
    <w:p w14:paraId="58BA09F1" w14:textId="77777777" w:rsidR="003B4F5C" w:rsidRDefault="003B4F5C" w:rsidP="003B4F5C">
      <w:pPr>
        <w:jc w:val="center"/>
      </w:pPr>
      <w:commentRangeStart w:id="1264"/>
      <w:r>
        <w:rPr>
          <w:noProof/>
          <w:lang w:eastAsia="en-GB"/>
        </w:rPr>
        <w:drawing>
          <wp:inline distT="0" distB="0" distL="0" distR="0" wp14:anchorId="2430BEEA" wp14:editId="7D18E84D">
            <wp:extent cx="5037826" cy="7670676"/>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1648" cy="7676495"/>
                    </a:xfrm>
                    <a:prstGeom prst="rect">
                      <a:avLst/>
                    </a:prstGeom>
                    <a:noFill/>
                    <a:ln>
                      <a:noFill/>
                    </a:ln>
                  </pic:spPr>
                </pic:pic>
              </a:graphicData>
            </a:graphic>
          </wp:inline>
        </w:drawing>
      </w:r>
    </w:p>
    <w:p w14:paraId="741C5005" w14:textId="77777777" w:rsidR="003B4F5C" w:rsidRDefault="003B4F5C" w:rsidP="003B4F5C">
      <w:pPr>
        <w:jc w:val="center"/>
      </w:pPr>
      <w:r>
        <w:t>Figure XXX. Sahsuland</w:t>
      </w:r>
      <w:commentRangeEnd w:id="1264"/>
      <w:r>
        <w:rPr>
          <w:rStyle w:val="CommentReference"/>
        </w:rPr>
        <w:commentReference w:id="1264"/>
      </w:r>
    </w:p>
    <w:p w14:paraId="7D36B81D" w14:textId="77777777" w:rsidR="0094319C" w:rsidRDefault="003B4F5C" w:rsidP="003B4F5C">
      <w:pPr>
        <w:pStyle w:val="Heading3"/>
      </w:pPr>
      <w:bookmarkStart w:id="1265" w:name="_Toc524096425"/>
      <w:r>
        <w:t>Sahsuland population</w:t>
      </w:r>
      <w:bookmarkEnd w:id="1265"/>
    </w:p>
    <w:p w14:paraId="37422ABE" w14:textId="77777777" w:rsidR="0094319C" w:rsidRDefault="0094319C" w:rsidP="0094319C">
      <w:r>
        <w:t>Population data is available for the period 1989-1996 in five year age groups from ages 5 to 85 and one year age groups for the ages 0 to 4.</w:t>
      </w:r>
    </w:p>
    <w:p w14:paraId="006E9EC2" w14:textId="77777777" w:rsidR="0094319C" w:rsidRDefault="0094319C" w:rsidP="0094319C">
      <w:r>
        <w:lastRenderedPageBreak/>
        <w:t>Table XXX. Sahsuland population by age.</w:t>
      </w:r>
    </w:p>
    <w:tbl>
      <w:tblPr>
        <w:tblStyle w:val="TableGrid"/>
        <w:tblW w:w="0" w:type="auto"/>
        <w:tblLook w:val="04A0" w:firstRow="1" w:lastRow="0" w:firstColumn="1" w:lastColumn="0" w:noHBand="0" w:noVBand="1"/>
      </w:tblPr>
      <w:tblGrid>
        <w:gridCol w:w="799"/>
        <w:gridCol w:w="940"/>
        <w:gridCol w:w="940"/>
        <w:gridCol w:w="1107"/>
        <w:gridCol w:w="1107"/>
        <w:gridCol w:w="1107"/>
        <w:gridCol w:w="1107"/>
        <w:gridCol w:w="940"/>
        <w:gridCol w:w="1218"/>
      </w:tblGrid>
      <w:tr w:rsidR="00286CFA" w14:paraId="447D9959" w14:textId="77777777" w:rsidTr="0006447B">
        <w:tc>
          <w:tcPr>
            <w:tcW w:w="799" w:type="dxa"/>
          </w:tcPr>
          <w:p w14:paraId="2ECD22E3" w14:textId="77777777" w:rsidR="00286CFA" w:rsidRDefault="00286CFA" w:rsidP="0094319C">
            <w:r>
              <w:t>Year</w:t>
            </w:r>
          </w:p>
        </w:tc>
        <w:tc>
          <w:tcPr>
            <w:tcW w:w="886" w:type="dxa"/>
          </w:tcPr>
          <w:p w14:paraId="0EC030F7" w14:textId="77777777" w:rsidR="00286CFA" w:rsidRDefault="00286CFA" w:rsidP="0094319C">
            <w:r>
              <w:t>0-4</w:t>
            </w:r>
          </w:p>
        </w:tc>
        <w:tc>
          <w:tcPr>
            <w:tcW w:w="886" w:type="dxa"/>
          </w:tcPr>
          <w:p w14:paraId="7E23322E" w14:textId="77777777" w:rsidR="00286CFA" w:rsidRDefault="00286CFA" w:rsidP="006C7F6F">
            <w:r>
              <w:t>5-9</w:t>
            </w:r>
          </w:p>
        </w:tc>
        <w:tc>
          <w:tcPr>
            <w:tcW w:w="997" w:type="dxa"/>
          </w:tcPr>
          <w:p w14:paraId="27490AFB" w14:textId="77777777" w:rsidR="00286CFA" w:rsidRDefault="00286CFA" w:rsidP="006C7F6F">
            <w:r>
              <w:t>10-19</w:t>
            </w:r>
          </w:p>
        </w:tc>
        <w:tc>
          <w:tcPr>
            <w:tcW w:w="997" w:type="dxa"/>
          </w:tcPr>
          <w:p w14:paraId="38370F95" w14:textId="77777777" w:rsidR="00286CFA" w:rsidRDefault="00286CFA" w:rsidP="00286CFA">
            <w:r>
              <w:t>20-39</w:t>
            </w:r>
          </w:p>
        </w:tc>
        <w:tc>
          <w:tcPr>
            <w:tcW w:w="997" w:type="dxa"/>
          </w:tcPr>
          <w:p w14:paraId="335D9D26" w14:textId="77777777" w:rsidR="00286CFA" w:rsidRDefault="00286CFA" w:rsidP="00286CFA">
            <w:r>
              <w:t>40-59</w:t>
            </w:r>
          </w:p>
        </w:tc>
        <w:tc>
          <w:tcPr>
            <w:tcW w:w="997" w:type="dxa"/>
          </w:tcPr>
          <w:p w14:paraId="2962825D" w14:textId="77777777" w:rsidR="00286CFA" w:rsidRDefault="00286CFA" w:rsidP="00286CFA">
            <w:r>
              <w:t>60-79</w:t>
            </w:r>
          </w:p>
        </w:tc>
        <w:tc>
          <w:tcPr>
            <w:tcW w:w="886" w:type="dxa"/>
          </w:tcPr>
          <w:p w14:paraId="432FEF2B" w14:textId="77777777" w:rsidR="00286CFA" w:rsidRDefault="00286CFA" w:rsidP="00286CFA">
            <w:r>
              <w:t>80+</w:t>
            </w:r>
          </w:p>
        </w:tc>
        <w:tc>
          <w:tcPr>
            <w:tcW w:w="1218" w:type="dxa"/>
          </w:tcPr>
          <w:p w14:paraId="20F7261B" w14:textId="77777777" w:rsidR="00286CFA" w:rsidRDefault="00286CFA" w:rsidP="0094319C">
            <w:r>
              <w:t>Total</w:t>
            </w:r>
          </w:p>
        </w:tc>
      </w:tr>
      <w:tr w:rsidR="0006447B" w14:paraId="55F642EC" w14:textId="77777777" w:rsidTr="0006447B">
        <w:tc>
          <w:tcPr>
            <w:tcW w:w="799" w:type="dxa"/>
          </w:tcPr>
          <w:p w14:paraId="2170C65F" w14:textId="77777777" w:rsidR="0006447B" w:rsidRDefault="0006447B" w:rsidP="0094319C">
            <w:r>
              <w:t>1989</w:t>
            </w:r>
          </w:p>
        </w:tc>
        <w:tc>
          <w:tcPr>
            <w:tcW w:w="886" w:type="dxa"/>
          </w:tcPr>
          <w:p w14:paraId="7E76F895" w14:textId="77777777" w:rsidR="0006447B" w:rsidRPr="00396CAA" w:rsidRDefault="0006447B" w:rsidP="00570015">
            <w:r w:rsidRPr="00396CAA">
              <w:t>622,270</w:t>
            </w:r>
          </w:p>
        </w:tc>
        <w:tc>
          <w:tcPr>
            <w:tcW w:w="886" w:type="dxa"/>
          </w:tcPr>
          <w:p w14:paraId="352B76AC" w14:textId="77777777" w:rsidR="0006447B" w:rsidRPr="00396CAA" w:rsidRDefault="0006447B" w:rsidP="00570015">
            <w:r w:rsidRPr="00396CAA">
              <w:t>600,646</w:t>
            </w:r>
          </w:p>
        </w:tc>
        <w:tc>
          <w:tcPr>
            <w:tcW w:w="997" w:type="dxa"/>
          </w:tcPr>
          <w:p w14:paraId="5F7478C7" w14:textId="77777777" w:rsidR="0006447B" w:rsidRPr="00396CAA" w:rsidRDefault="0006447B" w:rsidP="00570015">
            <w:r w:rsidRPr="00396CAA">
              <w:t>1,283,290</w:t>
            </w:r>
          </w:p>
        </w:tc>
        <w:tc>
          <w:tcPr>
            <w:tcW w:w="997" w:type="dxa"/>
          </w:tcPr>
          <w:p w14:paraId="124A5166" w14:textId="77777777" w:rsidR="0006447B" w:rsidRPr="00396CAA" w:rsidRDefault="0006447B" w:rsidP="00570015">
            <w:r w:rsidRPr="00396CAA">
              <w:t>2,893,970</w:t>
            </w:r>
          </w:p>
        </w:tc>
        <w:tc>
          <w:tcPr>
            <w:tcW w:w="997" w:type="dxa"/>
          </w:tcPr>
          <w:p w14:paraId="48216722" w14:textId="77777777" w:rsidR="0006447B" w:rsidRPr="00396CAA" w:rsidRDefault="0006447B" w:rsidP="00570015">
            <w:r w:rsidRPr="00396CAA">
              <w:t>2,380,576</w:t>
            </w:r>
          </w:p>
        </w:tc>
        <w:tc>
          <w:tcPr>
            <w:tcW w:w="997" w:type="dxa"/>
          </w:tcPr>
          <w:p w14:paraId="447E5C37" w14:textId="77777777" w:rsidR="0006447B" w:rsidRPr="00396CAA" w:rsidRDefault="0006447B" w:rsidP="00570015">
            <w:r w:rsidRPr="00396CAA">
              <w:t>1,961,654</w:t>
            </w:r>
          </w:p>
        </w:tc>
        <w:tc>
          <w:tcPr>
            <w:tcW w:w="886" w:type="dxa"/>
          </w:tcPr>
          <w:p w14:paraId="3EA49427" w14:textId="77777777" w:rsidR="0006447B" w:rsidRPr="00396CAA" w:rsidRDefault="0006447B" w:rsidP="00570015">
            <w:r w:rsidRPr="00396CAA">
              <w:t>460,856</w:t>
            </w:r>
          </w:p>
        </w:tc>
        <w:tc>
          <w:tcPr>
            <w:tcW w:w="1218" w:type="dxa"/>
          </w:tcPr>
          <w:p w14:paraId="4AD484C4" w14:textId="77777777" w:rsidR="0006447B" w:rsidRDefault="0006447B" w:rsidP="0094319C">
            <w:r>
              <w:t>10,203,262</w:t>
            </w:r>
          </w:p>
        </w:tc>
      </w:tr>
      <w:tr w:rsidR="0006447B" w14:paraId="1D76BB4B" w14:textId="77777777" w:rsidTr="0006447B">
        <w:tc>
          <w:tcPr>
            <w:tcW w:w="799" w:type="dxa"/>
          </w:tcPr>
          <w:p w14:paraId="63722AE7" w14:textId="77777777" w:rsidR="0006447B" w:rsidRDefault="0006447B" w:rsidP="0094319C">
            <w:r>
              <w:t>1990</w:t>
            </w:r>
          </w:p>
        </w:tc>
        <w:tc>
          <w:tcPr>
            <w:tcW w:w="886" w:type="dxa"/>
          </w:tcPr>
          <w:p w14:paraId="2DE4D196" w14:textId="77777777" w:rsidR="0006447B" w:rsidRPr="00396CAA" w:rsidRDefault="0006447B" w:rsidP="00570015">
            <w:r w:rsidRPr="00396CAA">
              <w:t>631,650</w:t>
            </w:r>
          </w:p>
        </w:tc>
        <w:tc>
          <w:tcPr>
            <w:tcW w:w="886" w:type="dxa"/>
          </w:tcPr>
          <w:p w14:paraId="3E493006" w14:textId="77777777" w:rsidR="0006447B" w:rsidRPr="00396CAA" w:rsidRDefault="0006447B" w:rsidP="00570015">
            <w:r w:rsidRPr="00396CAA">
              <w:t>602,524</w:t>
            </w:r>
          </w:p>
        </w:tc>
        <w:tc>
          <w:tcPr>
            <w:tcW w:w="997" w:type="dxa"/>
          </w:tcPr>
          <w:p w14:paraId="18C4296E" w14:textId="77777777" w:rsidR="0006447B" w:rsidRPr="00396CAA" w:rsidRDefault="0006447B" w:rsidP="00570015">
            <w:r w:rsidRPr="00396CAA">
              <w:t>1,261,454</w:t>
            </w:r>
          </w:p>
        </w:tc>
        <w:tc>
          <w:tcPr>
            <w:tcW w:w="997" w:type="dxa"/>
          </w:tcPr>
          <w:p w14:paraId="38760CDF" w14:textId="77777777" w:rsidR="0006447B" w:rsidRPr="00396CAA" w:rsidRDefault="0006447B" w:rsidP="00570015">
            <w:r w:rsidRPr="00396CAA">
              <w:t>2,899,864</w:t>
            </w:r>
          </w:p>
        </w:tc>
        <w:tc>
          <w:tcPr>
            <w:tcW w:w="997" w:type="dxa"/>
          </w:tcPr>
          <w:p w14:paraId="23D88B6C" w14:textId="77777777" w:rsidR="0006447B" w:rsidRPr="00396CAA" w:rsidRDefault="0006447B" w:rsidP="00570015">
            <w:r w:rsidRPr="00396CAA">
              <w:t>2,416,484</w:t>
            </w:r>
          </w:p>
        </w:tc>
        <w:tc>
          <w:tcPr>
            <w:tcW w:w="997" w:type="dxa"/>
          </w:tcPr>
          <w:p w14:paraId="456981DB" w14:textId="77777777" w:rsidR="0006447B" w:rsidRPr="00396CAA" w:rsidRDefault="0006447B" w:rsidP="00570015">
            <w:r w:rsidRPr="00396CAA">
              <w:t>1,960,170</w:t>
            </w:r>
          </w:p>
        </w:tc>
        <w:tc>
          <w:tcPr>
            <w:tcW w:w="886" w:type="dxa"/>
          </w:tcPr>
          <w:p w14:paraId="7BA77D4E" w14:textId="77777777" w:rsidR="0006447B" w:rsidRPr="00396CAA" w:rsidRDefault="0006447B" w:rsidP="00570015">
            <w:r w:rsidRPr="00396CAA">
              <w:t>472,292</w:t>
            </w:r>
          </w:p>
        </w:tc>
        <w:tc>
          <w:tcPr>
            <w:tcW w:w="1218" w:type="dxa"/>
          </w:tcPr>
          <w:p w14:paraId="637F15DD" w14:textId="77777777" w:rsidR="0006447B" w:rsidRDefault="0006447B" w:rsidP="0094319C">
            <w:r w:rsidRPr="00286CFA">
              <w:t>10</w:t>
            </w:r>
            <w:r>
              <w:t>,</w:t>
            </w:r>
            <w:r w:rsidRPr="00286CFA">
              <w:t>244</w:t>
            </w:r>
            <w:r>
              <w:t>,</w:t>
            </w:r>
            <w:r w:rsidRPr="00286CFA">
              <w:t>438</w:t>
            </w:r>
          </w:p>
        </w:tc>
      </w:tr>
      <w:tr w:rsidR="0006447B" w14:paraId="6F27B0AF" w14:textId="77777777" w:rsidTr="0006447B">
        <w:tc>
          <w:tcPr>
            <w:tcW w:w="799" w:type="dxa"/>
          </w:tcPr>
          <w:p w14:paraId="6EFBF752" w14:textId="77777777" w:rsidR="0006447B" w:rsidRDefault="0006447B" w:rsidP="0094319C">
            <w:r>
              <w:t>1991</w:t>
            </w:r>
          </w:p>
        </w:tc>
        <w:tc>
          <w:tcPr>
            <w:tcW w:w="886" w:type="dxa"/>
          </w:tcPr>
          <w:p w14:paraId="534C0524" w14:textId="77777777" w:rsidR="0006447B" w:rsidRPr="00396CAA" w:rsidRDefault="0006447B" w:rsidP="00570015">
            <w:r w:rsidRPr="00396CAA">
              <w:t>642,260</w:t>
            </w:r>
          </w:p>
        </w:tc>
        <w:tc>
          <w:tcPr>
            <w:tcW w:w="886" w:type="dxa"/>
          </w:tcPr>
          <w:p w14:paraId="266E15C3" w14:textId="77777777" w:rsidR="0006447B" w:rsidRPr="00396CAA" w:rsidRDefault="0006447B" w:rsidP="00570015">
            <w:r w:rsidRPr="00396CAA">
              <w:t>607,206</w:t>
            </w:r>
          </w:p>
        </w:tc>
        <w:tc>
          <w:tcPr>
            <w:tcW w:w="997" w:type="dxa"/>
          </w:tcPr>
          <w:p w14:paraId="6845B1F4" w14:textId="77777777" w:rsidR="0006447B" w:rsidRPr="00396CAA" w:rsidRDefault="0006447B" w:rsidP="00570015">
            <w:r w:rsidRPr="00396CAA">
              <w:t>1,239,456</w:t>
            </w:r>
          </w:p>
        </w:tc>
        <w:tc>
          <w:tcPr>
            <w:tcW w:w="997" w:type="dxa"/>
          </w:tcPr>
          <w:p w14:paraId="54C8CEDB" w14:textId="77777777" w:rsidR="0006447B" w:rsidRPr="00396CAA" w:rsidRDefault="0006447B" w:rsidP="00570015">
            <w:r w:rsidRPr="00396CAA">
              <w:t>2,914,374</w:t>
            </w:r>
          </w:p>
        </w:tc>
        <w:tc>
          <w:tcPr>
            <w:tcW w:w="997" w:type="dxa"/>
          </w:tcPr>
          <w:p w14:paraId="36B49302" w14:textId="77777777" w:rsidR="0006447B" w:rsidRPr="00396CAA" w:rsidRDefault="0006447B" w:rsidP="00570015">
            <w:r w:rsidRPr="00396CAA">
              <w:t>2,450,368</w:t>
            </w:r>
          </w:p>
        </w:tc>
        <w:tc>
          <w:tcPr>
            <w:tcW w:w="997" w:type="dxa"/>
          </w:tcPr>
          <w:p w14:paraId="48787956" w14:textId="77777777" w:rsidR="0006447B" w:rsidRPr="00396CAA" w:rsidRDefault="0006447B" w:rsidP="00570015">
            <w:r w:rsidRPr="00396CAA">
              <w:t>1,961,088</w:t>
            </w:r>
          </w:p>
        </w:tc>
        <w:tc>
          <w:tcPr>
            <w:tcW w:w="886" w:type="dxa"/>
          </w:tcPr>
          <w:p w14:paraId="50D3A844" w14:textId="77777777" w:rsidR="0006447B" w:rsidRPr="00396CAA" w:rsidRDefault="0006447B" w:rsidP="00570015">
            <w:r w:rsidRPr="00396CAA">
              <w:t>484,834</w:t>
            </w:r>
          </w:p>
        </w:tc>
        <w:tc>
          <w:tcPr>
            <w:tcW w:w="1218" w:type="dxa"/>
          </w:tcPr>
          <w:p w14:paraId="62EB123E" w14:textId="77777777" w:rsidR="0006447B" w:rsidRDefault="0006447B" w:rsidP="0094319C">
            <w:r w:rsidRPr="00286CFA">
              <w:t>10</w:t>
            </w:r>
            <w:r>
              <w:t>,</w:t>
            </w:r>
            <w:r w:rsidRPr="00286CFA">
              <w:t>299</w:t>
            </w:r>
            <w:r>
              <w:t>,</w:t>
            </w:r>
            <w:r w:rsidRPr="00286CFA">
              <w:t>586</w:t>
            </w:r>
          </w:p>
        </w:tc>
      </w:tr>
      <w:tr w:rsidR="0006447B" w14:paraId="409F05E0" w14:textId="77777777" w:rsidTr="0006447B">
        <w:tc>
          <w:tcPr>
            <w:tcW w:w="799" w:type="dxa"/>
          </w:tcPr>
          <w:p w14:paraId="60B21372" w14:textId="77777777" w:rsidR="0006447B" w:rsidRDefault="0006447B" w:rsidP="0094319C">
            <w:r>
              <w:t>1992</w:t>
            </w:r>
          </w:p>
        </w:tc>
        <w:tc>
          <w:tcPr>
            <w:tcW w:w="886" w:type="dxa"/>
          </w:tcPr>
          <w:p w14:paraId="2AA0EF95" w14:textId="77777777" w:rsidR="0006447B" w:rsidRPr="00396CAA" w:rsidRDefault="0006447B" w:rsidP="00570015">
            <w:r w:rsidRPr="00396CAA">
              <w:t>644,900</w:t>
            </w:r>
          </w:p>
        </w:tc>
        <w:tc>
          <w:tcPr>
            <w:tcW w:w="886" w:type="dxa"/>
          </w:tcPr>
          <w:p w14:paraId="7B13E192" w14:textId="77777777" w:rsidR="0006447B" w:rsidRPr="00396CAA" w:rsidRDefault="0006447B" w:rsidP="00570015">
            <w:r w:rsidRPr="00396CAA">
              <w:t>616,862</w:t>
            </w:r>
          </w:p>
        </w:tc>
        <w:tc>
          <w:tcPr>
            <w:tcW w:w="997" w:type="dxa"/>
          </w:tcPr>
          <w:p w14:paraId="44C191F4" w14:textId="77777777" w:rsidR="0006447B" w:rsidRPr="00396CAA" w:rsidRDefault="0006447B" w:rsidP="00570015">
            <w:r w:rsidRPr="00396CAA">
              <w:t>1,223,550</w:t>
            </w:r>
          </w:p>
        </w:tc>
        <w:tc>
          <w:tcPr>
            <w:tcW w:w="997" w:type="dxa"/>
          </w:tcPr>
          <w:p w14:paraId="5109177B" w14:textId="77777777" w:rsidR="0006447B" w:rsidRPr="00396CAA" w:rsidRDefault="0006447B" w:rsidP="00570015">
            <w:r w:rsidRPr="00396CAA">
              <w:t>2,941,456</w:t>
            </w:r>
          </w:p>
        </w:tc>
        <w:tc>
          <w:tcPr>
            <w:tcW w:w="997" w:type="dxa"/>
          </w:tcPr>
          <w:p w14:paraId="64D69B5A" w14:textId="77777777" w:rsidR="0006447B" w:rsidRPr="00396CAA" w:rsidRDefault="0006447B" w:rsidP="00570015">
            <w:r w:rsidRPr="00396CAA">
              <w:t>2,477,394</w:t>
            </w:r>
          </w:p>
        </w:tc>
        <w:tc>
          <w:tcPr>
            <w:tcW w:w="997" w:type="dxa"/>
          </w:tcPr>
          <w:p w14:paraId="1812CB73" w14:textId="77777777" w:rsidR="0006447B" w:rsidRPr="00396CAA" w:rsidRDefault="0006447B" w:rsidP="00570015">
            <w:r w:rsidRPr="00396CAA">
              <w:t>1,954,206</w:t>
            </w:r>
          </w:p>
        </w:tc>
        <w:tc>
          <w:tcPr>
            <w:tcW w:w="886" w:type="dxa"/>
          </w:tcPr>
          <w:p w14:paraId="2413C901" w14:textId="77777777" w:rsidR="0006447B" w:rsidRPr="00396CAA" w:rsidRDefault="0006447B" w:rsidP="00570015">
            <w:r w:rsidRPr="00396CAA">
              <w:t>497,464</w:t>
            </w:r>
          </w:p>
        </w:tc>
        <w:tc>
          <w:tcPr>
            <w:tcW w:w="1218" w:type="dxa"/>
          </w:tcPr>
          <w:p w14:paraId="2612F71E" w14:textId="77777777" w:rsidR="0006447B" w:rsidRDefault="0006447B" w:rsidP="0094319C">
            <w:r w:rsidRPr="00286CFA">
              <w:t>10</w:t>
            </w:r>
            <w:r>
              <w:t>,</w:t>
            </w:r>
            <w:r w:rsidRPr="00286CFA">
              <w:t>355</w:t>
            </w:r>
            <w:r>
              <w:t>,</w:t>
            </w:r>
            <w:r w:rsidRPr="00286CFA">
              <w:t>832</w:t>
            </w:r>
          </w:p>
        </w:tc>
      </w:tr>
      <w:tr w:rsidR="0006447B" w14:paraId="5CBB784B" w14:textId="77777777" w:rsidTr="0006447B">
        <w:tc>
          <w:tcPr>
            <w:tcW w:w="799" w:type="dxa"/>
          </w:tcPr>
          <w:p w14:paraId="2FB14342" w14:textId="77777777" w:rsidR="0006447B" w:rsidRDefault="0006447B" w:rsidP="0094319C">
            <w:r>
              <w:t>1993</w:t>
            </w:r>
          </w:p>
        </w:tc>
        <w:tc>
          <w:tcPr>
            <w:tcW w:w="886" w:type="dxa"/>
          </w:tcPr>
          <w:p w14:paraId="3E6E0F7F" w14:textId="77777777" w:rsidR="0006447B" w:rsidRPr="00396CAA" w:rsidRDefault="0006447B" w:rsidP="00570015">
            <w:r w:rsidRPr="00396CAA">
              <w:t>639,190</w:t>
            </w:r>
          </w:p>
        </w:tc>
        <w:tc>
          <w:tcPr>
            <w:tcW w:w="886" w:type="dxa"/>
          </w:tcPr>
          <w:p w14:paraId="1F5550C8" w14:textId="77777777" w:rsidR="0006447B" w:rsidRPr="00396CAA" w:rsidRDefault="0006447B" w:rsidP="00570015">
            <w:r w:rsidRPr="00396CAA">
              <w:t>631,042</w:t>
            </w:r>
          </w:p>
        </w:tc>
        <w:tc>
          <w:tcPr>
            <w:tcW w:w="997" w:type="dxa"/>
          </w:tcPr>
          <w:p w14:paraId="2708D3BC" w14:textId="77777777" w:rsidR="0006447B" w:rsidRPr="00396CAA" w:rsidRDefault="0006447B" w:rsidP="00570015">
            <w:r w:rsidRPr="00396CAA">
              <w:t>1,216,676</w:t>
            </w:r>
          </w:p>
        </w:tc>
        <w:tc>
          <w:tcPr>
            <w:tcW w:w="997" w:type="dxa"/>
          </w:tcPr>
          <w:p w14:paraId="18AFAD4A" w14:textId="77777777" w:rsidR="0006447B" w:rsidRPr="00396CAA" w:rsidRDefault="0006447B" w:rsidP="00570015">
            <w:r w:rsidRPr="00396CAA">
              <w:t>2,949,324</w:t>
            </w:r>
          </w:p>
        </w:tc>
        <w:tc>
          <w:tcPr>
            <w:tcW w:w="997" w:type="dxa"/>
          </w:tcPr>
          <w:p w14:paraId="2697A921" w14:textId="77777777" w:rsidR="0006447B" w:rsidRPr="00396CAA" w:rsidRDefault="0006447B" w:rsidP="00570015">
            <w:r w:rsidRPr="00396CAA">
              <w:t>2,508,448</w:t>
            </w:r>
          </w:p>
        </w:tc>
        <w:tc>
          <w:tcPr>
            <w:tcW w:w="997" w:type="dxa"/>
          </w:tcPr>
          <w:p w14:paraId="23402823" w14:textId="77777777" w:rsidR="0006447B" w:rsidRPr="00396CAA" w:rsidRDefault="0006447B" w:rsidP="00570015">
            <w:r w:rsidRPr="00396CAA">
              <w:t>1,942,956</w:t>
            </w:r>
          </w:p>
        </w:tc>
        <w:tc>
          <w:tcPr>
            <w:tcW w:w="886" w:type="dxa"/>
          </w:tcPr>
          <w:p w14:paraId="6F5095B0" w14:textId="77777777" w:rsidR="0006447B" w:rsidRPr="00396CAA" w:rsidRDefault="0006447B" w:rsidP="00570015">
            <w:r w:rsidRPr="00396CAA">
              <w:t>511,690</w:t>
            </w:r>
          </w:p>
        </w:tc>
        <w:tc>
          <w:tcPr>
            <w:tcW w:w="1218" w:type="dxa"/>
          </w:tcPr>
          <w:p w14:paraId="018B6C04" w14:textId="77777777" w:rsidR="0006447B" w:rsidRDefault="0006447B" w:rsidP="0094319C">
            <w:r w:rsidRPr="00286CFA">
              <w:t>10</w:t>
            </w:r>
            <w:r>
              <w:t>,</w:t>
            </w:r>
            <w:r w:rsidRPr="00286CFA">
              <w:t>399</w:t>
            </w:r>
            <w:r>
              <w:t>,</w:t>
            </w:r>
            <w:r w:rsidRPr="00286CFA">
              <w:t>326</w:t>
            </w:r>
          </w:p>
        </w:tc>
      </w:tr>
      <w:tr w:rsidR="0006447B" w14:paraId="68D68628" w14:textId="77777777" w:rsidTr="0006447B">
        <w:tc>
          <w:tcPr>
            <w:tcW w:w="799" w:type="dxa"/>
          </w:tcPr>
          <w:p w14:paraId="1F02C0D9" w14:textId="77777777" w:rsidR="0006447B" w:rsidRDefault="0006447B" w:rsidP="0094319C">
            <w:r>
              <w:t>1994</w:t>
            </w:r>
          </w:p>
        </w:tc>
        <w:tc>
          <w:tcPr>
            <w:tcW w:w="886" w:type="dxa"/>
          </w:tcPr>
          <w:p w14:paraId="47ACFD7A" w14:textId="77777777" w:rsidR="0006447B" w:rsidRPr="00396CAA" w:rsidRDefault="0006447B" w:rsidP="00570015">
            <w:r w:rsidRPr="00396CAA">
              <w:t>637,090</w:t>
            </w:r>
          </w:p>
        </w:tc>
        <w:tc>
          <w:tcPr>
            <w:tcW w:w="886" w:type="dxa"/>
          </w:tcPr>
          <w:p w14:paraId="52851772" w14:textId="77777777" w:rsidR="0006447B" w:rsidRPr="00396CAA" w:rsidRDefault="0006447B" w:rsidP="00570015">
            <w:r w:rsidRPr="00396CAA">
              <w:t>645,432</w:t>
            </w:r>
          </w:p>
        </w:tc>
        <w:tc>
          <w:tcPr>
            <w:tcW w:w="997" w:type="dxa"/>
          </w:tcPr>
          <w:p w14:paraId="56E1605B" w14:textId="77777777" w:rsidR="0006447B" w:rsidRPr="00396CAA" w:rsidRDefault="0006447B" w:rsidP="00570015">
            <w:r w:rsidRPr="00396CAA">
              <w:t>1,212,252</w:t>
            </w:r>
          </w:p>
        </w:tc>
        <w:tc>
          <w:tcPr>
            <w:tcW w:w="997" w:type="dxa"/>
          </w:tcPr>
          <w:p w14:paraId="1F3A6B23" w14:textId="77777777" w:rsidR="0006447B" w:rsidRPr="00396CAA" w:rsidRDefault="0006447B" w:rsidP="00570015">
            <w:r w:rsidRPr="00396CAA">
              <w:t>2,966,698</w:t>
            </w:r>
          </w:p>
        </w:tc>
        <w:tc>
          <w:tcPr>
            <w:tcW w:w="997" w:type="dxa"/>
          </w:tcPr>
          <w:p w14:paraId="1F2CDCA8" w14:textId="77777777" w:rsidR="0006447B" w:rsidRPr="00396CAA" w:rsidRDefault="0006447B" w:rsidP="00570015">
            <w:r w:rsidRPr="00396CAA">
              <w:t>2,548,060</w:t>
            </w:r>
          </w:p>
        </w:tc>
        <w:tc>
          <w:tcPr>
            <w:tcW w:w="997" w:type="dxa"/>
          </w:tcPr>
          <w:p w14:paraId="1719E2B0" w14:textId="77777777" w:rsidR="0006447B" w:rsidRPr="00396CAA" w:rsidRDefault="0006447B" w:rsidP="00570015">
            <w:r w:rsidRPr="00396CAA">
              <w:t>1,931,200</w:t>
            </w:r>
          </w:p>
        </w:tc>
        <w:tc>
          <w:tcPr>
            <w:tcW w:w="886" w:type="dxa"/>
          </w:tcPr>
          <w:p w14:paraId="571A429E" w14:textId="77777777" w:rsidR="0006447B" w:rsidRPr="00396CAA" w:rsidRDefault="0006447B" w:rsidP="00570015">
            <w:r w:rsidRPr="00396CAA">
              <w:t>523,196</w:t>
            </w:r>
          </w:p>
        </w:tc>
        <w:tc>
          <w:tcPr>
            <w:tcW w:w="1218" w:type="dxa"/>
          </w:tcPr>
          <w:p w14:paraId="257A8895" w14:textId="77777777" w:rsidR="0006447B" w:rsidRDefault="0006447B" w:rsidP="0094319C">
            <w:r w:rsidRPr="00286CFA">
              <w:t>10</w:t>
            </w:r>
            <w:r>
              <w:t>,</w:t>
            </w:r>
            <w:r w:rsidRPr="00286CFA">
              <w:t>463</w:t>
            </w:r>
            <w:r>
              <w:t>,</w:t>
            </w:r>
            <w:r w:rsidRPr="00286CFA">
              <w:t>928</w:t>
            </w:r>
          </w:p>
        </w:tc>
      </w:tr>
      <w:tr w:rsidR="0006447B" w14:paraId="0C03996B" w14:textId="77777777" w:rsidTr="0006447B">
        <w:tc>
          <w:tcPr>
            <w:tcW w:w="799" w:type="dxa"/>
          </w:tcPr>
          <w:p w14:paraId="08E5980F" w14:textId="77777777" w:rsidR="0006447B" w:rsidRDefault="0006447B" w:rsidP="0094319C">
            <w:r>
              <w:t>1995</w:t>
            </w:r>
          </w:p>
        </w:tc>
        <w:tc>
          <w:tcPr>
            <w:tcW w:w="886" w:type="dxa"/>
          </w:tcPr>
          <w:p w14:paraId="6B071DA9" w14:textId="77777777" w:rsidR="0006447B" w:rsidRPr="00396CAA" w:rsidRDefault="0006447B" w:rsidP="00570015">
            <w:r w:rsidRPr="00396CAA">
              <w:t>628,860</w:t>
            </w:r>
          </w:p>
        </w:tc>
        <w:tc>
          <w:tcPr>
            <w:tcW w:w="886" w:type="dxa"/>
          </w:tcPr>
          <w:p w14:paraId="0B09CEAA" w14:textId="77777777" w:rsidR="0006447B" w:rsidRPr="00396CAA" w:rsidRDefault="0006447B" w:rsidP="00570015">
            <w:r w:rsidRPr="00396CAA">
              <w:t>655,334</w:t>
            </w:r>
          </w:p>
        </w:tc>
        <w:tc>
          <w:tcPr>
            <w:tcW w:w="997" w:type="dxa"/>
          </w:tcPr>
          <w:p w14:paraId="124A0363" w14:textId="77777777" w:rsidR="0006447B" w:rsidRPr="00396CAA" w:rsidRDefault="0006447B" w:rsidP="00570015">
            <w:r w:rsidRPr="00396CAA">
              <w:t>1,220,428</w:t>
            </w:r>
          </w:p>
        </w:tc>
        <w:tc>
          <w:tcPr>
            <w:tcW w:w="997" w:type="dxa"/>
          </w:tcPr>
          <w:p w14:paraId="3C70A636" w14:textId="77777777" w:rsidR="0006447B" w:rsidRPr="00396CAA" w:rsidRDefault="0006447B" w:rsidP="00570015">
            <w:r w:rsidRPr="00396CAA">
              <w:t>2,979,138</w:t>
            </w:r>
          </w:p>
        </w:tc>
        <w:tc>
          <w:tcPr>
            <w:tcW w:w="997" w:type="dxa"/>
          </w:tcPr>
          <w:p w14:paraId="48A536C4" w14:textId="77777777" w:rsidR="0006447B" w:rsidRPr="00396CAA" w:rsidRDefault="0006447B" w:rsidP="00570015">
            <w:r w:rsidRPr="00396CAA">
              <w:t>2,579,936</w:t>
            </w:r>
          </w:p>
        </w:tc>
        <w:tc>
          <w:tcPr>
            <w:tcW w:w="997" w:type="dxa"/>
          </w:tcPr>
          <w:p w14:paraId="0532CC2E" w14:textId="77777777" w:rsidR="0006447B" w:rsidRPr="00396CAA" w:rsidRDefault="0006447B" w:rsidP="00570015">
            <w:r w:rsidRPr="00396CAA">
              <w:t>1,925,502</w:t>
            </w:r>
          </w:p>
        </w:tc>
        <w:tc>
          <w:tcPr>
            <w:tcW w:w="886" w:type="dxa"/>
          </w:tcPr>
          <w:p w14:paraId="08CFC56D" w14:textId="77777777" w:rsidR="0006447B" w:rsidRPr="00396CAA" w:rsidRDefault="0006447B" w:rsidP="00570015">
            <w:r w:rsidRPr="00396CAA">
              <w:t>533,890</w:t>
            </w:r>
          </w:p>
        </w:tc>
        <w:tc>
          <w:tcPr>
            <w:tcW w:w="1218" w:type="dxa"/>
          </w:tcPr>
          <w:p w14:paraId="25D5895E" w14:textId="77777777" w:rsidR="0006447B" w:rsidRDefault="0006447B" w:rsidP="0094319C">
            <w:r w:rsidRPr="00286CFA">
              <w:t>10</w:t>
            </w:r>
            <w:r>
              <w:t>,</w:t>
            </w:r>
            <w:r w:rsidRPr="00286CFA">
              <w:t>523</w:t>
            </w:r>
            <w:r>
              <w:t>,</w:t>
            </w:r>
            <w:r w:rsidRPr="00286CFA">
              <w:t>088</w:t>
            </w:r>
          </w:p>
        </w:tc>
      </w:tr>
      <w:tr w:rsidR="0006447B" w14:paraId="50D85322" w14:textId="77777777" w:rsidTr="0006447B">
        <w:tc>
          <w:tcPr>
            <w:tcW w:w="799" w:type="dxa"/>
          </w:tcPr>
          <w:p w14:paraId="01214F2E" w14:textId="77777777" w:rsidR="0006447B" w:rsidRDefault="0006447B" w:rsidP="0094319C">
            <w:r>
              <w:t>1996</w:t>
            </w:r>
          </w:p>
        </w:tc>
        <w:tc>
          <w:tcPr>
            <w:tcW w:w="886" w:type="dxa"/>
          </w:tcPr>
          <w:p w14:paraId="75E738C0" w14:textId="77777777" w:rsidR="0006447B" w:rsidRPr="00396CAA" w:rsidRDefault="0006447B" w:rsidP="00570015">
            <w:r w:rsidRPr="00396CAA">
              <w:t>617,540</w:t>
            </w:r>
          </w:p>
        </w:tc>
        <w:tc>
          <w:tcPr>
            <w:tcW w:w="886" w:type="dxa"/>
          </w:tcPr>
          <w:p w14:paraId="427921ED" w14:textId="77777777" w:rsidR="0006447B" w:rsidRPr="00396CAA" w:rsidRDefault="0006447B" w:rsidP="00570015">
            <w:r w:rsidRPr="00396CAA">
              <w:t>661,308</w:t>
            </w:r>
          </w:p>
        </w:tc>
        <w:tc>
          <w:tcPr>
            <w:tcW w:w="997" w:type="dxa"/>
          </w:tcPr>
          <w:p w14:paraId="3C174FFF" w14:textId="77777777" w:rsidR="0006447B" w:rsidRPr="00396CAA" w:rsidRDefault="0006447B" w:rsidP="00570015">
            <w:r w:rsidRPr="00396CAA">
              <w:t>1,235,714</w:t>
            </w:r>
          </w:p>
        </w:tc>
        <w:tc>
          <w:tcPr>
            <w:tcW w:w="997" w:type="dxa"/>
          </w:tcPr>
          <w:p w14:paraId="6564CDBD" w14:textId="77777777" w:rsidR="0006447B" w:rsidRPr="00396CAA" w:rsidRDefault="0006447B" w:rsidP="00570015">
            <w:r w:rsidRPr="00396CAA">
              <w:t>2,964,174</w:t>
            </w:r>
          </w:p>
        </w:tc>
        <w:tc>
          <w:tcPr>
            <w:tcW w:w="997" w:type="dxa"/>
          </w:tcPr>
          <w:p w14:paraId="6735BF46" w14:textId="77777777" w:rsidR="0006447B" w:rsidRPr="00396CAA" w:rsidRDefault="0006447B" w:rsidP="00570015">
            <w:r w:rsidRPr="00396CAA">
              <w:t>2,610,400</w:t>
            </w:r>
          </w:p>
        </w:tc>
        <w:tc>
          <w:tcPr>
            <w:tcW w:w="997" w:type="dxa"/>
          </w:tcPr>
          <w:p w14:paraId="13F7C4B0" w14:textId="77777777" w:rsidR="0006447B" w:rsidRPr="00396CAA" w:rsidRDefault="0006447B" w:rsidP="00570015">
            <w:r w:rsidRPr="00396CAA">
              <w:t>1,922,848</w:t>
            </w:r>
          </w:p>
        </w:tc>
        <w:tc>
          <w:tcPr>
            <w:tcW w:w="886" w:type="dxa"/>
          </w:tcPr>
          <w:p w14:paraId="234148C4" w14:textId="77777777" w:rsidR="0006447B" w:rsidRDefault="0006447B" w:rsidP="00570015">
            <w:r w:rsidRPr="00396CAA">
              <w:t>538,526</w:t>
            </w:r>
          </w:p>
        </w:tc>
        <w:tc>
          <w:tcPr>
            <w:tcW w:w="1218" w:type="dxa"/>
          </w:tcPr>
          <w:p w14:paraId="1A913CDB" w14:textId="77777777" w:rsidR="0006447B" w:rsidRDefault="0006447B" w:rsidP="0094319C">
            <w:r w:rsidRPr="00286CFA">
              <w:t>10</w:t>
            </w:r>
            <w:r>
              <w:t>,</w:t>
            </w:r>
            <w:r w:rsidRPr="00286CFA">
              <w:t>550</w:t>
            </w:r>
            <w:r>
              <w:t>,</w:t>
            </w:r>
            <w:r w:rsidRPr="00286CFA">
              <w:t>510</w:t>
            </w:r>
          </w:p>
        </w:tc>
      </w:tr>
    </w:tbl>
    <w:p w14:paraId="15FA1453" w14:textId="77777777" w:rsidR="0094319C" w:rsidRDefault="0094319C" w:rsidP="0094319C"/>
    <w:p w14:paraId="35EA66E1" w14:textId="77777777" w:rsidR="0006447B" w:rsidRDefault="0006447B" w:rsidP="0094319C">
      <w:r>
        <w:t>Table XXX.</w:t>
      </w:r>
      <w:r w:rsidR="002F7A12">
        <w:t xml:space="preserve"> Suhsuland population by level 2 geography (17 divisions, equivalent to US Counties)</w:t>
      </w:r>
    </w:p>
    <w:tbl>
      <w:tblPr>
        <w:tblStyle w:val="TableGrid"/>
        <w:tblW w:w="0" w:type="auto"/>
        <w:tblLayout w:type="fixed"/>
        <w:tblLook w:val="04A0" w:firstRow="1" w:lastRow="0" w:firstColumn="1" w:lastColumn="0" w:noHBand="0" w:noVBand="1"/>
      </w:tblPr>
      <w:tblGrid>
        <w:gridCol w:w="935"/>
        <w:gridCol w:w="940"/>
        <w:gridCol w:w="1107"/>
        <w:gridCol w:w="1090"/>
        <w:gridCol w:w="1088"/>
        <w:gridCol w:w="1044"/>
        <w:gridCol w:w="992"/>
        <w:gridCol w:w="992"/>
        <w:gridCol w:w="1054"/>
      </w:tblGrid>
      <w:tr w:rsidR="00AE5501" w14:paraId="0EBF2653" w14:textId="77777777" w:rsidTr="00AE5501">
        <w:tc>
          <w:tcPr>
            <w:tcW w:w="935" w:type="dxa"/>
            <w:vMerge w:val="restart"/>
          </w:tcPr>
          <w:p w14:paraId="7C799E73" w14:textId="77777777" w:rsidR="00AE5501" w:rsidRDefault="00AE5501" w:rsidP="0094319C">
            <w:r>
              <w:t>Year</w:t>
            </w:r>
          </w:p>
        </w:tc>
        <w:tc>
          <w:tcPr>
            <w:tcW w:w="5269" w:type="dxa"/>
            <w:gridSpan w:val="5"/>
          </w:tcPr>
          <w:p w14:paraId="60C0A460" w14:textId="77777777" w:rsidR="00AE5501" w:rsidRDefault="00AE5501" w:rsidP="00AE5501">
            <w:pPr>
              <w:jc w:val="center"/>
            </w:pPr>
            <w:r>
              <w:t>Population</w:t>
            </w:r>
          </w:p>
        </w:tc>
        <w:tc>
          <w:tcPr>
            <w:tcW w:w="3038" w:type="dxa"/>
            <w:gridSpan w:val="3"/>
          </w:tcPr>
          <w:p w14:paraId="596EE7CA" w14:textId="77777777" w:rsidR="00AE5501" w:rsidRDefault="00AE5501" w:rsidP="00C6367B">
            <w:pPr>
              <w:jc w:val="center"/>
            </w:pPr>
            <w:r>
              <w:t>Divisions</w:t>
            </w:r>
          </w:p>
        </w:tc>
      </w:tr>
      <w:tr w:rsidR="00AE5501" w14:paraId="5BCBD1CF" w14:textId="77777777" w:rsidTr="00AE5501">
        <w:tc>
          <w:tcPr>
            <w:tcW w:w="935" w:type="dxa"/>
            <w:vMerge/>
          </w:tcPr>
          <w:p w14:paraId="562DEDE1" w14:textId="77777777" w:rsidR="00AE5501" w:rsidRDefault="00AE5501" w:rsidP="0094319C"/>
        </w:tc>
        <w:tc>
          <w:tcPr>
            <w:tcW w:w="940" w:type="dxa"/>
            <w:vMerge w:val="restart"/>
          </w:tcPr>
          <w:p w14:paraId="3B0BC5A1" w14:textId="77777777" w:rsidR="00AE5501" w:rsidRDefault="00AE5501" w:rsidP="00FB34E1">
            <w:r>
              <w:t>Min</w:t>
            </w:r>
          </w:p>
        </w:tc>
        <w:tc>
          <w:tcPr>
            <w:tcW w:w="1107" w:type="dxa"/>
            <w:vMerge w:val="restart"/>
          </w:tcPr>
          <w:p w14:paraId="4DA972C0" w14:textId="77777777" w:rsidR="00AE5501" w:rsidRDefault="00AE5501" w:rsidP="0094319C">
            <w:r>
              <w:t>Max</w:t>
            </w:r>
          </w:p>
        </w:tc>
        <w:tc>
          <w:tcPr>
            <w:tcW w:w="3222" w:type="dxa"/>
            <w:gridSpan w:val="3"/>
          </w:tcPr>
          <w:p w14:paraId="78A4119A" w14:textId="77777777" w:rsidR="00AE5501" w:rsidRDefault="00AE5501" w:rsidP="00AE5501">
            <w:pPr>
              <w:jc w:val="center"/>
            </w:pPr>
            <w:r>
              <w:t>Quartiles</w:t>
            </w:r>
          </w:p>
        </w:tc>
        <w:tc>
          <w:tcPr>
            <w:tcW w:w="3038" w:type="dxa"/>
            <w:gridSpan w:val="3"/>
          </w:tcPr>
          <w:p w14:paraId="494449B0" w14:textId="77777777" w:rsidR="00AE5501" w:rsidRDefault="00AE5501" w:rsidP="00C6367B">
            <w:pPr>
              <w:jc w:val="center"/>
            </w:pPr>
            <w:r>
              <w:t>Number with pop. less than:</w:t>
            </w:r>
          </w:p>
        </w:tc>
      </w:tr>
      <w:tr w:rsidR="00AE5501" w14:paraId="33A48899" w14:textId="77777777" w:rsidTr="00AE5501">
        <w:tc>
          <w:tcPr>
            <w:tcW w:w="935" w:type="dxa"/>
            <w:vMerge/>
          </w:tcPr>
          <w:p w14:paraId="353CC91E" w14:textId="77777777" w:rsidR="00AE5501" w:rsidRDefault="00AE5501" w:rsidP="0094319C"/>
        </w:tc>
        <w:tc>
          <w:tcPr>
            <w:tcW w:w="940" w:type="dxa"/>
            <w:vMerge/>
          </w:tcPr>
          <w:p w14:paraId="77FC5258" w14:textId="77777777" w:rsidR="00AE5501" w:rsidRDefault="00AE5501" w:rsidP="00FB34E1"/>
        </w:tc>
        <w:tc>
          <w:tcPr>
            <w:tcW w:w="1107" w:type="dxa"/>
            <w:vMerge/>
          </w:tcPr>
          <w:p w14:paraId="25F000FE" w14:textId="77777777" w:rsidR="00AE5501" w:rsidRDefault="00AE5501" w:rsidP="0094319C"/>
        </w:tc>
        <w:tc>
          <w:tcPr>
            <w:tcW w:w="1090" w:type="dxa"/>
          </w:tcPr>
          <w:p w14:paraId="0362D00B" w14:textId="77777777" w:rsidR="00AE5501" w:rsidRDefault="00AE5501" w:rsidP="0094319C">
            <w:r>
              <w:t>1</w:t>
            </w:r>
            <w:r w:rsidRPr="00FB34E1">
              <w:rPr>
                <w:vertAlign w:val="superscript"/>
              </w:rPr>
              <w:t>st</w:t>
            </w:r>
          </w:p>
        </w:tc>
        <w:tc>
          <w:tcPr>
            <w:tcW w:w="1088" w:type="dxa"/>
          </w:tcPr>
          <w:p w14:paraId="00D3D937" w14:textId="77777777" w:rsidR="00AE5501" w:rsidRDefault="00AE5501" w:rsidP="0094319C">
            <w:r>
              <w:t>Median</w:t>
            </w:r>
          </w:p>
        </w:tc>
        <w:tc>
          <w:tcPr>
            <w:tcW w:w="1044" w:type="dxa"/>
          </w:tcPr>
          <w:p w14:paraId="5A40D4B1" w14:textId="77777777" w:rsidR="00AE5501" w:rsidRDefault="00AE5501" w:rsidP="0094319C">
            <w:r>
              <w:t>3</w:t>
            </w:r>
            <w:r w:rsidRPr="00FB34E1">
              <w:rPr>
                <w:vertAlign w:val="superscript"/>
              </w:rPr>
              <w:t>rd</w:t>
            </w:r>
          </w:p>
        </w:tc>
        <w:tc>
          <w:tcPr>
            <w:tcW w:w="992" w:type="dxa"/>
          </w:tcPr>
          <w:p w14:paraId="042C6F9C" w14:textId="77777777" w:rsidR="00AE5501" w:rsidRDefault="00AE5501" w:rsidP="0094319C">
            <w:r>
              <w:t>100,000</w:t>
            </w:r>
          </w:p>
        </w:tc>
        <w:tc>
          <w:tcPr>
            <w:tcW w:w="992" w:type="dxa"/>
          </w:tcPr>
          <w:p w14:paraId="37C2626E" w14:textId="77777777" w:rsidR="00AE5501" w:rsidRDefault="00AE5501" w:rsidP="0094319C">
            <w:r>
              <w:t>500,000</w:t>
            </w:r>
          </w:p>
        </w:tc>
        <w:tc>
          <w:tcPr>
            <w:tcW w:w="1054" w:type="dxa"/>
          </w:tcPr>
          <w:p w14:paraId="3746D6A0" w14:textId="77777777" w:rsidR="00AE5501" w:rsidRDefault="00AE5501" w:rsidP="0094319C">
            <w:r>
              <w:t>1 million</w:t>
            </w:r>
          </w:p>
        </w:tc>
      </w:tr>
      <w:tr w:rsidR="00AE5501" w14:paraId="478C9245" w14:textId="77777777" w:rsidTr="00AE5501">
        <w:tc>
          <w:tcPr>
            <w:tcW w:w="935" w:type="dxa"/>
          </w:tcPr>
          <w:p w14:paraId="4A193291" w14:textId="77777777" w:rsidR="00AE5501" w:rsidRDefault="00AE5501" w:rsidP="0094319C">
            <w:r>
              <w:t>1989</w:t>
            </w:r>
          </w:p>
        </w:tc>
        <w:tc>
          <w:tcPr>
            <w:tcW w:w="940" w:type="dxa"/>
          </w:tcPr>
          <w:p w14:paraId="43B5CE7A" w14:textId="77777777" w:rsidR="00AE5501" w:rsidRPr="008140DB" w:rsidRDefault="00AE5501" w:rsidP="00C6367B">
            <w:pPr>
              <w:jc w:val="right"/>
            </w:pPr>
            <w:r w:rsidRPr="008140DB">
              <w:t>7,848</w:t>
            </w:r>
          </w:p>
        </w:tc>
        <w:tc>
          <w:tcPr>
            <w:tcW w:w="1107" w:type="dxa"/>
          </w:tcPr>
          <w:p w14:paraId="30BEE414" w14:textId="77777777" w:rsidR="00AE5501" w:rsidRPr="008140DB" w:rsidRDefault="00AE5501" w:rsidP="00C6367B">
            <w:pPr>
              <w:jc w:val="right"/>
            </w:pPr>
            <w:r w:rsidRPr="008140DB">
              <w:t>4,531,618</w:t>
            </w:r>
          </w:p>
        </w:tc>
        <w:tc>
          <w:tcPr>
            <w:tcW w:w="1090" w:type="dxa"/>
          </w:tcPr>
          <w:p w14:paraId="2640B13A" w14:textId="77777777" w:rsidR="00AE5501" w:rsidRPr="008140DB" w:rsidRDefault="00AE5501" w:rsidP="00C6367B">
            <w:pPr>
              <w:jc w:val="right"/>
            </w:pPr>
            <w:r w:rsidRPr="008140DB">
              <w:t>59,719</w:t>
            </w:r>
          </w:p>
        </w:tc>
        <w:tc>
          <w:tcPr>
            <w:tcW w:w="1088" w:type="dxa"/>
          </w:tcPr>
          <w:p w14:paraId="1ADBCF5F" w14:textId="77777777" w:rsidR="00AE5501" w:rsidRPr="008140DB" w:rsidRDefault="00AE5501" w:rsidP="00C6367B">
            <w:pPr>
              <w:jc w:val="right"/>
            </w:pPr>
            <w:r w:rsidRPr="008140DB">
              <w:t>145,340</w:t>
            </w:r>
          </w:p>
        </w:tc>
        <w:tc>
          <w:tcPr>
            <w:tcW w:w="1044" w:type="dxa"/>
          </w:tcPr>
          <w:p w14:paraId="7DAF260E" w14:textId="77777777" w:rsidR="00AE5501" w:rsidRPr="008140DB" w:rsidRDefault="00AE5501" w:rsidP="00C6367B">
            <w:pPr>
              <w:jc w:val="right"/>
            </w:pPr>
            <w:r w:rsidRPr="008140DB">
              <w:t>620,080</w:t>
            </w:r>
          </w:p>
        </w:tc>
        <w:tc>
          <w:tcPr>
            <w:tcW w:w="992" w:type="dxa"/>
          </w:tcPr>
          <w:p w14:paraId="4353F048" w14:textId="77777777" w:rsidR="00AE5501" w:rsidRPr="008140DB" w:rsidRDefault="00AE5501" w:rsidP="00C6367B">
            <w:pPr>
              <w:jc w:val="right"/>
            </w:pPr>
            <w:r w:rsidRPr="008140DB">
              <w:t>6</w:t>
            </w:r>
          </w:p>
        </w:tc>
        <w:tc>
          <w:tcPr>
            <w:tcW w:w="992" w:type="dxa"/>
          </w:tcPr>
          <w:p w14:paraId="0635C41D" w14:textId="77777777" w:rsidR="00AE5501" w:rsidRPr="008140DB" w:rsidRDefault="00AE5501" w:rsidP="00C6367B">
            <w:pPr>
              <w:jc w:val="right"/>
            </w:pPr>
            <w:r w:rsidRPr="008140DB">
              <w:t>13</w:t>
            </w:r>
          </w:p>
        </w:tc>
        <w:tc>
          <w:tcPr>
            <w:tcW w:w="1054" w:type="dxa"/>
          </w:tcPr>
          <w:p w14:paraId="57B14AB9" w14:textId="77777777" w:rsidR="00AE5501" w:rsidRDefault="00AE5501" w:rsidP="00C6367B">
            <w:pPr>
              <w:jc w:val="right"/>
            </w:pPr>
            <w:r w:rsidRPr="008140DB">
              <w:t>14</w:t>
            </w:r>
          </w:p>
        </w:tc>
      </w:tr>
      <w:tr w:rsidR="00AE5501" w14:paraId="2563CD73" w14:textId="77777777" w:rsidTr="00AE5501">
        <w:tc>
          <w:tcPr>
            <w:tcW w:w="935" w:type="dxa"/>
          </w:tcPr>
          <w:p w14:paraId="76D42C97" w14:textId="77777777" w:rsidR="00AE5501" w:rsidRDefault="00AE5501" w:rsidP="0094319C">
            <w:r>
              <w:t>1990</w:t>
            </w:r>
          </w:p>
        </w:tc>
        <w:tc>
          <w:tcPr>
            <w:tcW w:w="940" w:type="dxa"/>
          </w:tcPr>
          <w:p w14:paraId="44BFA0A8" w14:textId="77777777" w:rsidR="00AE5501" w:rsidRPr="008372EC" w:rsidRDefault="00AE5501" w:rsidP="00C6367B">
            <w:pPr>
              <w:jc w:val="right"/>
            </w:pPr>
            <w:r w:rsidRPr="008372EC">
              <w:t>7,942</w:t>
            </w:r>
          </w:p>
        </w:tc>
        <w:tc>
          <w:tcPr>
            <w:tcW w:w="1107" w:type="dxa"/>
          </w:tcPr>
          <w:p w14:paraId="068313FE" w14:textId="77777777" w:rsidR="00AE5501" w:rsidRPr="008372EC" w:rsidRDefault="00AE5501" w:rsidP="00C6367B">
            <w:pPr>
              <w:jc w:val="right"/>
            </w:pPr>
            <w:r w:rsidRPr="008372EC">
              <w:t>4,546,944</w:t>
            </w:r>
          </w:p>
        </w:tc>
        <w:tc>
          <w:tcPr>
            <w:tcW w:w="1090" w:type="dxa"/>
          </w:tcPr>
          <w:p w14:paraId="6DA2AB45" w14:textId="77777777" w:rsidR="00AE5501" w:rsidRPr="008372EC" w:rsidRDefault="00AE5501" w:rsidP="00C6367B">
            <w:pPr>
              <w:jc w:val="right"/>
            </w:pPr>
            <w:r w:rsidRPr="008372EC">
              <w:t>60,344</w:t>
            </w:r>
          </w:p>
        </w:tc>
        <w:tc>
          <w:tcPr>
            <w:tcW w:w="1088" w:type="dxa"/>
          </w:tcPr>
          <w:p w14:paraId="14917885" w14:textId="77777777" w:rsidR="00AE5501" w:rsidRPr="008372EC" w:rsidRDefault="00AE5501" w:rsidP="00C6367B">
            <w:pPr>
              <w:jc w:val="right"/>
            </w:pPr>
            <w:r w:rsidRPr="008372EC">
              <w:t>146,260</w:t>
            </w:r>
          </w:p>
        </w:tc>
        <w:tc>
          <w:tcPr>
            <w:tcW w:w="1044" w:type="dxa"/>
          </w:tcPr>
          <w:p w14:paraId="2BC942EF" w14:textId="77777777" w:rsidR="00AE5501" w:rsidRPr="008372EC" w:rsidRDefault="00AE5501" w:rsidP="00C6367B">
            <w:pPr>
              <w:jc w:val="right"/>
            </w:pPr>
            <w:r w:rsidRPr="008372EC">
              <w:t>621,506</w:t>
            </w:r>
          </w:p>
        </w:tc>
        <w:tc>
          <w:tcPr>
            <w:tcW w:w="992" w:type="dxa"/>
          </w:tcPr>
          <w:p w14:paraId="6319A2A3" w14:textId="77777777" w:rsidR="00AE5501" w:rsidRPr="008372EC" w:rsidRDefault="00AE5501" w:rsidP="00C6367B">
            <w:pPr>
              <w:jc w:val="right"/>
            </w:pPr>
            <w:r w:rsidRPr="008372EC">
              <w:t>6</w:t>
            </w:r>
          </w:p>
        </w:tc>
        <w:tc>
          <w:tcPr>
            <w:tcW w:w="992" w:type="dxa"/>
          </w:tcPr>
          <w:p w14:paraId="698142EB" w14:textId="77777777" w:rsidR="00AE5501" w:rsidRPr="008372EC" w:rsidRDefault="00AE5501" w:rsidP="00C6367B">
            <w:pPr>
              <w:jc w:val="right"/>
            </w:pPr>
            <w:r w:rsidRPr="008372EC">
              <w:t>13</w:t>
            </w:r>
          </w:p>
        </w:tc>
        <w:tc>
          <w:tcPr>
            <w:tcW w:w="1054" w:type="dxa"/>
          </w:tcPr>
          <w:p w14:paraId="1EF12D4E" w14:textId="77777777" w:rsidR="00AE5501" w:rsidRDefault="00AE5501" w:rsidP="00C6367B">
            <w:pPr>
              <w:jc w:val="right"/>
            </w:pPr>
            <w:r w:rsidRPr="008372EC">
              <w:t>14</w:t>
            </w:r>
          </w:p>
        </w:tc>
      </w:tr>
      <w:tr w:rsidR="00AE5501" w14:paraId="3838F2E3" w14:textId="77777777" w:rsidTr="00AE5501">
        <w:tc>
          <w:tcPr>
            <w:tcW w:w="935" w:type="dxa"/>
          </w:tcPr>
          <w:p w14:paraId="00CD6C87" w14:textId="77777777" w:rsidR="00AE5501" w:rsidRDefault="00AE5501" w:rsidP="0094319C">
            <w:r>
              <w:t>1991</w:t>
            </w:r>
          </w:p>
        </w:tc>
        <w:tc>
          <w:tcPr>
            <w:tcW w:w="940" w:type="dxa"/>
          </w:tcPr>
          <w:p w14:paraId="63C92FE9" w14:textId="77777777" w:rsidR="00AE5501" w:rsidRPr="00F97F3B" w:rsidRDefault="00AE5501" w:rsidP="00C6367B">
            <w:pPr>
              <w:jc w:val="right"/>
            </w:pPr>
            <w:r w:rsidRPr="00F97F3B">
              <w:t>8,060</w:t>
            </w:r>
          </w:p>
        </w:tc>
        <w:tc>
          <w:tcPr>
            <w:tcW w:w="1107" w:type="dxa"/>
          </w:tcPr>
          <w:p w14:paraId="383FF8AE" w14:textId="77777777" w:rsidR="00AE5501" w:rsidRPr="00F97F3B" w:rsidRDefault="00AE5501" w:rsidP="00C6367B">
            <w:pPr>
              <w:jc w:val="right"/>
            </w:pPr>
            <w:r w:rsidRPr="00F97F3B">
              <w:t>4,561,132</w:t>
            </w:r>
          </w:p>
        </w:tc>
        <w:tc>
          <w:tcPr>
            <w:tcW w:w="1090" w:type="dxa"/>
          </w:tcPr>
          <w:p w14:paraId="0933F3E5" w14:textId="77777777" w:rsidR="00AE5501" w:rsidRPr="00F97F3B" w:rsidRDefault="00AE5501" w:rsidP="00C6367B">
            <w:pPr>
              <w:jc w:val="right"/>
            </w:pPr>
            <w:r w:rsidRPr="00F97F3B">
              <w:t>60,948</w:t>
            </w:r>
          </w:p>
        </w:tc>
        <w:tc>
          <w:tcPr>
            <w:tcW w:w="1088" w:type="dxa"/>
          </w:tcPr>
          <w:p w14:paraId="29205303" w14:textId="77777777" w:rsidR="00AE5501" w:rsidRPr="00F97F3B" w:rsidRDefault="00AE5501" w:rsidP="00C6367B">
            <w:pPr>
              <w:jc w:val="right"/>
            </w:pPr>
            <w:r w:rsidRPr="00F97F3B">
              <w:t>146,930</w:t>
            </w:r>
          </w:p>
        </w:tc>
        <w:tc>
          <w:tcPr>
            <w:tcW w:w="1044" w:type="dxa"/>
          </w:tcPr>
          <w:p w14:paraId="581D641E" w14:textId="77777777" w:rsidR="00AE5501" w:rsidRPr="00F97F3B" w:rsidRDefault="00AE5501" w:rsidP="00C6367B">
            <w:pPr>
              <w:jc w:val="right"/>
            </w:pPr>
            <w:r w:rsidRPr="00F97F3B">
              <w:t>625,866</w:t>
            </w:r>
          </w:p>
        </w:tc>
        <w:tc>
          <w:tcPr>
            <w:tcW w:w="992" w:type="dxa"/>
          </w:tcPr>
          <w:p w14:paraId="7A96BE6B" w14:textId="77777777" w:rsidR="00AE5501" w:rsidRPr="00F97F3B" w:rsidRDefault="00AE5501" w:rsidP="00C6367B">
            <w:pPr>
              <w:jc w:val="right"/>
            </w:pPr>
            <w:r w:rsidRPr="00F97F3B">
              <w:t>6</w:t>
            </w:r>
          </w:p>
        </w:tc>
        <w:tc>
          <w:tcPr>
            <w:tcW w:w="992" w:type="dxa"/>
          </w:tcPr>
          <w:p w14:paraId="041401D1" w14:textId="77777777" w:rsidR="00AE5501" w:rsidRPr="00F97F3B" w:rsidRDefault="00AE5501" w:rsidP="00C6367B">
            <w:pPr>
              <w:jc w:val="right"/>
            </w:pPr>
            <w:r w:rsidRPr="00F97F3B">
              <w:t>13</w:t>
            </w:r>
          </w:p>
        </w:tc>
        <w:tc>
          <w:tcPr>
            <w:tcW w:w="1054" w:type="dxa"/>
          </w:tcPr>
          <w:p w14:paraId="0E96549E" w14:textId="77777777" w:rsidR="00AE5501" w:rsidRDefault="00AE5501" w:rsidP="00C6367B">
            <w:pPr>
              <w:jc w:val="right"/>
            </w:pPr>
            <w:r w:rsidRPr="00F97F3B">
              <w:t>14</w:t>
            </w:r>
          </w:p>
        </w:tc>
      </w:tr>
      <w:tr w:rsidR="00AE5501" w14:paraId="258854AD" w14:textId="77777777" w:rsidTr="00AE5501">
        <w:tc>
          <w:tcPr>
            <w:tcW w:w="935" w:type="dxa"/>
          </w:tcPr>
          <w:p w14:paraId="7BCABEDC" w14:textId="77777777" w:rsidR="00AE5501" w:rsidRDefault="00AE5501" w:rsidP="0094319C">
            <w:r>
              <w:t>1992</w:t>
            </w:r>
          </w:p>
        </w:tc>
        <w:tc>
          <w:tcPr>
            <w:tcW w:w="940" w:type="dxa"/>
          </w:tcPr>
          <w:p w14:paraId="2C08FA4E" w14:textId="77777777" w:rsidR="00AE5501" w:rsidRPr="00040EB9" w:rsidRDefault="00AE5501" w:rsidP="00C6367B">
            <w:pPr>
              <w:jc w:val="right"/>
            </w:pPr>
            <w:r w:rsidRPr="00040EB9">
              <w:t>8,076</w:t>
            </w:r>
          </w:p>
        </w:tc>
        <w:tc>
          <w:tcPr>
            <w:tcW w:w="1107" w:type="dxa"/>
          </w:tcPr>
          <w:p w14:paraId="6F7749E4" w14:textId="77777777" w:rsidR="00AE5501" w:rsidRPr="00040EB9" w:rsidRDefault="00AE5501" w:rsidP="00C6367B">
            <w:pPr>
              <w:jc w:val="right"/>
            </w:pPr>
            <w:r w:rsidRPr="00040EB9">
              <w:t>4,584,918</w:t>
            </w:r>
          </w:p>
        </w:tc>
        <w:tc>
          <w:tcPr>
            <w:tcW w:w="1090" w:type="dxa"/>
          </w:tcPr>
          <w:p w14:paraId="4E5A9B93" w14:textId="77777777" w:rsidR="00AE5501" w:rsidRPr="00040EB9" w:rsidRDefault="00AE5501" w:rsidP="00C6367B">
            <w:pPr>
              <w:jc w:val="right"/>
            </w:pPr>
            <w:r w:rsidRPr="00040EB9">
              <w:t>61,080</w:t>
            </w:r>
          </w:p>
        </w:tc>
        <w:tc>
          <w:tcPr>
            <w:tcW w:w="1088" w:type="dxa"/>
          </w:tcPr>
          <w:p w14:paraId="050F380A" w14:textId="77777777" w:rsidR="00AE5501" w:rsidRPr="00040EB9" w:rsidRDefault="00AE5501" w:rsidP="00C6367B">
            <w:pPr>
              <w:jc w:val="right"/>
            </w:pPr>
            <w:r w:rsidRPr="00040EB9">
              <w:t>147,852</w:t>
            </w:r>
          </w:p>
        </w:tc>
        <w:tc>
          <w:tcPr>
            <w:tcW w:w="1044" w:type="dxa"/>
          </w:tcPr>
          <w:p w14:paraId="33E57EBF" w14:textId="77777777" w:rsidR="00AE5501" w:rsidRPr="00040EB9" w:rsidRDefault="00AE5501" w:rsidP="00C6367B">
            <w:pPr>
              <w:jc w:val="right"/>
            </w:pPr>
            <w:r w:rsidRPr="00040EB9">
              <w:t>628,008</w:t>
            </w:r>
          </w:p>
        </w:tc>
        <w:tc>
          <w:tcPr>
            <w:tcW w:w="992" w:type="dxa"/>
          </w:tcPr>
          <w:p w14:paraId="063C3830" w14:textId="77777777" w:rsidR="00AE5501" w:rsidRPr="00040EB9" w:rsidRDefault="00AE5501" w:rsidP="00C6367B">
            <w:pPr>
              <w:jc w:val="right"/>
            </w:pPr>
            <w:r w:rsidRPr="00040EB9">
              <w:t>6</w:t>
            </w:r>
          </w:p>
        </w:tc>
        <w:tc>
          <w:tcPr>
            <w:tcW w:w="992" w:type="dxa"/>
          </w:tcPr>
          <w:p w14:paraId="4F4431E6" w14:textId="77777777" w:rsidR="00AE5501" w:rsidRPr="00040EB9" w:rsidRDefault="00AE5501" w:rsidP="00C6367B">
            <w:pPr>
              <w:jc w:val="right"/>
            </w:pPr>
            <w:r w:rsidRPr="00040EB9">
              <w:t>13</w:t>
            </w:r>
          </w:p>
        </w:tc>
        <w:tc>
          <w:tcPr>
            <w:tcW w:w="1054" w:type="dxa"/>
          </w:tcPr>
          <w:p w14:paraId="063B21B2" w14:textId="77777777" w:rsidR="00AE5501" w:rsidRDefault="00AE5501" w:rsidP="00C6367B">
            <w:pPr>
              <w:jc w:val="right"/>
            </w:pPr>
            <w:r w:rsidRPr="00040EB9">
              <w:t>14</w:t>
            </w:r>
          </w:p>
        </w:tc>
      </w:tr>
      <w:tr w:rsidR="00AE5501" w14:paraId="68C5210F" w14:textId="77777777" w:rsidTr="00AE5501">
        <w:tc>
          <w:tcPr>
            <w:tcW w:w="935" w:type="dxa"/>
          </w:tcPr>
          <w:p w14:paraId="7A252E5C" w14:textId="77777777" w:rsidR="00AE5501" w:rsidRDefault="00AE5501" w:rsidP="0094319C">
            <w:r>
              <w:t>1993</w:t>
            </w:r>
          </w:p>
        </w:tc>
        <w:tc>
          <w:tcPr>
            <w:tcW w:w="940" w:type="dxa"/>
          </w:tcPr>
          <w:p w14:paraId="7F70847E" w14:textId="77777777" w:rsidR="00AE5501" w:rsidRPr="00357834" w:rsidRDefault="00AE5501" w:rsidP="00C6367B">
            <w:pPr>
              <w:jc w:val="right"/>
            </w:pPr>
            <w:r w:rsidRPr="00357834">
              <w:t>8,096</w:t>
            </w:r>
          </w:p>
        </w:tc>
        <w:tc>
          <w:tcPr>
            <w:tcW w:w="1107" w:type="dxa"/>
          </w:tcPr>
          <w:p w14:paraId="1A97C665" w14:textId="77777777" w:rsidR="00AE5501" w:rsidRPr="00357834" w:rsidRDefault="00AE5501" w:rsidP="00C6367B">
            <w:pPr>
              <w:jc w:val="right"/>
            </w:pPr>
            <w:r w:rsidRPr="00357834">
              <w:t>4,604,640</w:t>
            </w:r>
          </w:p>
        </w:tc>
        <w:tc>
          <w:tcPr>
            <w:tcW w:w="1090" w:type="dxa"/>
          </w:tcPr>
          <w:p w14:paraId="4BA2C477" w14:textId="77777777" w:rsidR="00AE5501" w:rsidRPr="00357834" w:rsidRDefault="00AE5501" w:rsidP="00C6367B">
            <w:pPr>
              <w:jc w:val="right"/>
            </w:pPr>
            <w:r w:rsidRPr="00357834">
              <w:t>61,194</w:t>
            </w:r>
          </w:p>
        </w:tc>
        <w:tc>
          <w:tcPr>
            <w:tcW w:w="1088" w:type="dxa"/>
          </w:tcPr>
          <w:p w14:paraId="3E57F6C7" w14:textId="77777777" w:rsidR="00AE5501" w:rsidRPr="00357834" w:rsidRDefault="00AE5501" w:rsidP="00C6367B">
            <w:pPr>
              <w:jc w:val="right"/>
            </w:pPr>
            <w:r w:rsidRPr="00357834">
              <w:t>148,660</w:t>
            </w:r>
          </w:p>
        </w:tc>
        <w:tc>
          <w:tcPr>
            <w:tcW w:w="1044" w:type="dxa"/>
          </w:tcPr>
          <w:p w14:paraId="4FA2F933" w14:textId="77777777" w:rsidR="00AE5501" w:rsidRPr="00357834" w:rsidRDefault="00AE5501" w:rsidP="00C6367B">
            <w:pPr>
              <w:jc w:val="right"/>
            </w:pPr>
            <w:r w:rsidRPr="00357834">
              <w:t>629,334</w:t>
            </w:r>
          </w:p>
        </w:tc>
        <w:tc>
          <w:tcPr>
            <w:tcW w:w="992" w:type="dxa"/>
          </w:tcPr>
          <w:p w14:paraId="3A3EE940" w14:textId="77777777" w:rsidR="00AE5501" w:rsidRPr="00357834" w:rsidRDefault="00AE5501" w:rsidP="00C6367B">
            <w:pPr>
              <w:jc w:val="right"/>
            </w:pPr>
            <w:r w:rsidRPr="00357834">
              <w:t>6</w:t>
            </w:r>
          </w:p>
        </w:tc>
        <w:tc>
          <w:tcPr>
            <w:tcW w:w="992" w:type="dxa"/>
          </w:tcPr>
          <w:p w14:paraId="1A872048" w14:textId="77777777" w:rsidR="00AE5501" w:rsidRPr="00357834" w:rsidRDefault="00AE5501" w:rsidP="00C6367B">
            <w:pPr>
              <w:jc w:val="right"/>
            </w:pPr>
            <w:r w:rsidRPr="00357834">
              <w:t>13</w:t>
            </w:r>
          </w:p>
        </w:tc>
        <w:tc>
          <w:tcPr>
            <w:tcW w:w="1054" w:type="dxa"/>
          </w:tcPr>
          <w:p w14:paraId="4CEE3070" w14:textId="77777777" w:rsidR="00AE5501" w:rsidRDefault="00AE5501" w:rsidP="00C6367B">
            <w:pPr>
              <w:jc w:val="right"/>
            </w:pPr>
            <w:r w:rsidRPr="00357834">
              <w:t>14</w:t>
            </w:r>
          </w:p>
        </w:tc>
      </w:tr>
      <w:tr w:rsidR="00AE5501" w14:paraId="7B6E276E" w14:textId="77777777" w:rsidTr="00AE5501">
        <w:tc>
          <w:tcPr>
            <w:tcW w:w="935" w:type="dxa"/>
          </w:tcPr>
          <w:p w14:paraId="6D923DA0" w14:textId="77777777" w:rsidR="00AE5501" w:rsidRDefault="00AE5501" w:rsidP="0094319C">
            <w:r>
              <w:t>1994</w:t>
            </w:r>
          </w:p>
        </w:tc>
        <w:tc>
          <w:tcPr>
            <w:tcW w:w="940" w:type="dxa"/>
          </w:tcPr>
          <w:p w14:paraId="1E5302A9" w14:textId="77777777" w:rsidR="00AE5501" w:rsidRPr="00375A04" w:rsidRDefault="00AE5501" w:rsidP="00C6367B">
            <w:pPr>
              <w:jc w:val="right"/>
            </w:pPr>
            <w:r w:rsidRPr="00375A04">
              <w:t>8,096</w:t>
            </w:r>
          </w:p>
        </w:tc>
        <w:tc>
          <w:tcPr>
            <w:tcW w:w="1107" w:type="dxa"/>
          </w:tcPr>
          <w:p w14:paraId="7199D7A5" w14:textId="77777777" w:rsidR="00AE5501" w:rsidRPr="00375A04" w:rsidRDefault="00AE5501" w:rsidP="00C6367B">
            <w:pPr>
              <w:jc w:val="right"/>
            </w:pPr>
            <w:r w:rsidRPr="00375A04">
              <w:t>4,629,846</w:t>
            </w:r>
          </w:p>
        </w:tc>
        <w:tc>
          <w:tcPr>
            <w:tcW w:w="1090" w:type="dxa"/>
          </w:tcPr>
          <w:p w14:paraId="35F2D55F" w14:textId="77777777" w:rsidR="00AE5501" w:rsidRPr="00375A04" w:rsidRDefault="00AE5501" w:rsidP="00C6367B">
            <w:pPr>
              <w:jc w:val="right"/>
            </w:pPr>
            <w:r w:rsidRPr="00375A04">
              <w:t>61,260</w:t>
            </w:r>
          </w:p>
        </w:tc>
        <w:tc>
          <w:tcPr>
            <w:tcW w:w="1088" w:type="dxa"/>
          </w:tcPr>
          <w:p w14:paraId="3FF05DE0" w14:textId="77777777" w:rsidR="00AE5501" w:rsidRPr="00375A04" w:rsidRDefault="00AE5501" w:rsidP="00C6367B">
            <w:pPr>
              <w:jc w:val="right"/>
            </w:pPr>
            <w:r w:rsidRPr="00375A04">
              <w:t>149,888</w:t>
            </w:r>
          </w:p>
        </w:tc>
        <w:tc>
          <w:tcPr>
            <w:tcW w:w="1044" w:type="dxa"/>
          </w:tcPr>
          <w:p w14:paraId="034E3558" w14:textId="77777777" w:rsidR="00AE5501" w:rsidRPr="00375A04" w:rsidRDefault="00AE5501" w:rsidP="00C6367B">
            <w:pPr>
              <w:jc w:val="right"/>
            </w:pPr>
            <w:r w:rsidRPr="00375A04">
              <w:t>630,394</w:t>
            </w:r>
          </w:p>
        </w:tc>
        <w:tc>
          <w:tcPr>
            <w:tcW w:w="992" w:type="dxa"/>
          </w:tcPr>
          <w:p w14:paraId="6A6111B6" w14:textId="77777777" w:rsidR="00AE5501" w:rsidRPr="00375A04" w:rsidRDefault="00AE5501" w:rsidP="00C6367B">
            <w:pPr>
              <w:jc w:val="right"/>
            </w:pPr>
            <w:r w:rsidRPr="00375A04">
              <w:t>6</w:t>
            </w:r>
          </w:p>
        </w:tc>
        <w:tc>
          <w:tcPr>
            <w:tcW w:w="992" w:type="dxa"/>
          </w:tcPr>
          <w:p w14:paraId="28F15B6C" w14:textId="77777777" w:rsidR="00AE5501" w:rsidRPr="00375A04" w:rsidRDefault="00AE5501" w:rsidP="00C6367B">
            <w:pPr>
              <w:jc w:val="right"/>
            </w:pPr>
            <w:r w:rsidRPr="00375A04">
              <w:t>13</w:t>
            </w:r>
          </w:p>
        </w:tc>
        <w:tc>
          <w:tcPr>
            <w:tcW w:w="1054" w:type="dxa"/>
          </w:tcPr>
          <w:p w14:paraId="4E4D02B8" w14:textId="77777777" w:rsidR="00AE5501" w:rsidRDefault="00AE5501" w:rsidP="00C6367B">
            <w:pPr>
              <w:jc w:val="right"/>
            </w:pPr>
            <w:r w:rsidRPr="00375A04">
              <w:t>14</w:t>
            </w:r>
          </w:p>
        </w:tc>
      </w:tr>
      <w:tr w:rsidR="00AE5501" w14:paraId="2472BFAD" w14:textId="77777777" w:rsidTr="00AE5501">
        <w:tc>
          <w:tcPr>
            <w:tcW w:w="935" w:type="dxa"/>
          </w:tcPr>
          <w:p w14:paraId="4BEB97F4" w14:textId="77777777" w:rsidR="00AE5501" w:rsidRDefault="00AE5501" w:rsidP="0094319C">
            <w:r>
              <w:t>1995</w:t>
            </w:r>
          </w:p>
        </w:tc>
        <w:tc>
          <w:tcPr>
            <w:tcW w:w="940" w:type="dxa"/>
          </w:tcPr>
          <w:p w14:paraId="2831422F" w14:textId="77777777" w:rsidR="00AE5501" w:rsidRPr="00623A48" w:rsidRDefault="00AE5501" w:rsidP="00C6367B">
            <w:pPr>
              <w:jc w:val="right"/>
            </w:pPr>
            <w:r w:rsidRPr="00623A48">
              <w:t>8,100</w:t>
            </w:r>
          </w:p>
        </w:tc>
        <w:tc>
          <w:tcPr>
            <w:tcW w:w="1107" w:type="dxa"/>
          </w:tcPr>
          <w:p w14:paraId="04C4D70D" w14:textId="77777777" w:rsidR="00AE5501" w:rsidRPr="00623A48" w:rsidRDefault="00AE5501" w:rsidP="00C6367B">
            <w:pPr>
              <w:jc w:val="right"/>
            </w:pPr>
            <w:r w:rsidRPr="00623A48">
              <w:t>4,659,062</w:t>
            </w:r>
          </w:p>
        </w:tc>
        <w:tc>
          <w:tcPr>
            <w:tcW w:w="1090" w:type="dxa"/>
          </w:tcPr>
          <w:p w14:paraId="0E7AB643" w14:textId="77777777" w:rsidR="00AE5501" w:rsidRPr="00623A48" w:rsidRDefault="00AE5501" w:rsidP="00C6367B">
            <w:pPr>
              <w:jc w:val="right"/>
            </w:pPr>
            <w:r w:rsidRPr="00623A48">
              <w:t>61,357</w:t>
            </w:r>
          </w:p>
        </w:tc>
        <w:tc>
          <w:tcPr>
            <w:tcW w:w="1088" w:type="dxa"/>
          </w:tcPr>
          <w:p w14:paraId="14AEE615" w14:textId="77777777" w:rsidR="00AE5501" w:rsidRPr="00623A48" w:rsidRDefault="00AE5501" w:rsidP="00C6367B">
            <w:pPr>
              <w:jc w:val="right"/>
            </w:pPr>
            <w:r w:rsidRPr="00623A48">
              <w:t>150,888</w:t>
            </w:r>
          </w:p>
        </w:tc>
        <w:tc>
          <w:tcPr>
            <w:tcW w:w="1044" w:type="dxa"/>
          </w:tcPr>
          <w:p w14:paraId="14BD80E2" w14:textId="77777777" w:rsidR="00AE5501" w:rsidRPr="00623A48" w:rsidRDefault="00AE5501" w:rsidP="00C6367B">
            <w:pPr>
              <w:jc w:val="right"/>
            </w:pPr>
            <w:r w:rsidRPr="00623A48">
              <w:t>631,606</w:t>
            </w:r>
          </w:p>
        </w:tc>
        <w:tc>
          <w:tcPr>
            <w:tcW w:w="992" w:type="dxa"/>
          </w:tcPr>
          <w:p w14:paraId="45061BFE" w14:textId="77777777" w:rsidR="00AE5501" w:rsidRPr="00623A48" w:rsidRDefault="00AE5501" w:rsidP="00C6367B">
            <w:pPr>
              <w:jc w:val="right"/>
            </w:pPr>
            <w:r w:rsidRPr="00623A48">
              <w:t>6</w:t>
            </w:r>
          </w:p>
        </w:tc>
        <w:tc>
          <w:tcPr>
            <w:tcW w:w="992" w:type="dxa"/>
          </w:tcPr>
          <w:p w14:paraId="166CBA77" w14:textId="77777777" w:rsidR="00AE5501" w:rsidRPr="00623A48" w:rsidRDefault="00AE5501" w:rsidP="00C6367B">
            <w:pPr>
              <w:jc w:val="right"/>
            </w:pPr>
            <w:r w:rsidRPr="00623A48">
              <w:t>13</w:t>
            </w:r>
          </w:p>
        </w:tc>
        <w:tc>
          <w:tcPr>
            <w:tcW w:w="1054" w:type="dxa"/>
          </w:tcPr>
          <w:p w14:paraId="643A1CE1" w14:textId="77777777" w:rsidR="00AE5501" w:rsidRDefault="00AE5501" w:rsidP="00C6367B">
            <w:pPr>
              <w:jc w:val="right"/>
            </w:pPr>
            <w:r w:rsidRPr="00623A48">
              <w:t>14</w:t>
            </w:r>
          </w:p>
        </w:tc>
      </w:tr>
      <w:tr w:rsidR="00AE5501" w14:paraId="5F272495" w14:textId="77777777" w:rsidTr="00AE5501">
        <w:tc>
          <w:tcPr>
            <w:tcW w:w="935" w:type="dxa"/>
          </w:tcPr>
          <w:p w14:paraId="613024D1" w14:textId="77777777" w:rsidR="00AE5501" w:rsidRDefault="00AE5501" w:rsidP="0094319C">
            <w:r>
              <w:t>1996</w:t>
            </w:r>
          </w:p>
        </w:tc>
        <w:tc>
          <w:tcPr>
            <w:tcW w:w="940" w:type="dxa"/>
          </w:tcPr>
          <w:p w14:paraId="0F013F05" w14:textId="77777777" w:rsidR="00AE5501" w:rsidRPr="006A1AC5" w:rsidRDefault="00AE5501" w:rsidP="00C6367B">
            <w:pPr>
              <w:jc w:val="right"/>
            </w:pPr>
            <w:r w:rsidRPr="006A1AC5">
              <w:t>8,138</w:t>
            </w:r>
          </w:p>
        </w:tc>
        <w:tc>
          <w:tcPr>
            <w:tcW w:w="1107" w:type="dxa"/>
          </w:tcPr>
          <w:p w14:paraId="3DDB552B" w14:textId="77777777" w:rsidR="00AE5501" w:rsidRPr="006A1AC5" w:rsidRDefault="00AE5501" w:rsidP="00C6367B">
            <w:pPr>
              <w:jc w:val="right"/>
            </w:pPr>
            <w:r w:rsidRPr="006A1AC5">
              <w:t>4,668,972</w:t>
            </w:r>
          </w:p>
        </w:tc>
        <w:tc>
          <w:tcPr>
            <w:tcW w:w="1090" w:type="dxa"/>
          </w:tcPr>
          <w:p w14:paraId="225F2EDC" w14:textId="77777777" w:rsidR="00AE5501" w:rsidRPr="006A1AC5" w:rsidRDefault="00AE5501" w:rsidP="00C6367B">
            <w:pPr>
              <w:jc w:val="right"/>
            </w:pPr>
            <w:r w:rsidRPr="006A1AC5">
              <w:t>61,315</w:t>
            </w:r>
          </w:p>
        </w:tc>
        <w:tc>
          <w:tcPr>
            <w:tcW w:w="1088" w:type="dxa"/>
          </w:tcPr>
          <w:p w14:paraId="38957867" w14:textId="77777777" w:rsidR="00AE5501" w:rsidRPr="006A1AC5" w:rsidRDefault="00AE5501" w:rsidP="00C6367B">
            <w:pPr>
              <w:jc w:val="right"/>
            </w:pPr>
            <w:r w:rsidRPr="006A1AC5">
              <w:t>152,100</w:t>
            </w:r>
          </w:p>
        </w:tc>
        <w:tc>
          <w:tcPr>
            <w:tcW w:w="1044" w:type="dxa"/>
          </w:tcPr>
          <w:p w14:paraId="5938D006" w14:textId="77777777" w:rsidR="00AE5501" w:rsidRPr="006A1AC5" w:rsidRDefault="00AE5501" w:rsidP="00C6367B">
            <w:pPr>
              <w:jc w:val="right"/>
            </w:pPr>
            <w:r w:rsidRPr="006A1AC5">
              <w:t>633,123</w:t>
            </w:r>
          </w:p>
        </w:tc>
        <w:tc>
          <w:tcPr>
            <w:tcW w:w="992" w:type="dxa"/>
          </w:tcPr>
          <w:p w14:paraId="73915064" w14:textId="77777777" w:rsidR="00AE5501" w:rsidRPr="006A1AC5" w:rsidRDefault="00AE5501" w:rsidP="00C6367B">
            <w:pPr>
              <w:jc w:val="right"/>
            </w:pPr>
            <w:r w:rsidRPr="006A1AC5">
              <w:t>6</w:t>
            </w:r>
          </w:p>
        </w:tc>
        <w:tc>
          <w:tcPr>
            <w:tcW w:w="992" w:type="dxa"/>
          </w:tcPr>
          <w:p w14:paraId="28C600D8" w14:textId="77777777" w:rsidR="00AE5501" w:rsidRPr="006A1AC5" w:rsidRDefault="00AE5501" w:rsidP="00C6367B">
            <w:pPr>
              <w:jc w:val="right"/>
            </w:pPr>
            <w:r w:rsidRPr="006A1AC5">
              <w:t>13</w:t>
            </w:r>
          </w:p>
        </w:tc>
        <w:tc>
          <w:tcPr>
            <w:tcW w:w="1054" w:type="dxa"/>
          </w:tcPr>
          <w:p w14:paraId="4F1B2354" w14:textId="77777777" w:rsidR="00AE5501" w:rsidRDefault="00AE5501" w:rsidP="00C6367B">
            <w:pPr>
              <w:jc w:val="right"/>
            </w:pPr>
            <w:r w:rsidRPr="006A1AC5">
              <w:t>14</w:t>
            </w:r>
          </w:p>
        </w:tc>
      </w:tr>
    </w:tbl>
    <w:p w14:paraId="7BB34483" w14:textId="77777777" w:rsidR="00FB34E1" w:rsidRDefault="00FB34E1" w:rsidP="0094319C"/>
    <w:p w14:paraId="2758545F" w14:textId="77777777" w:rsidR="00146908" w:rsidRDefault="00146908" w:rsidP="00146908">
      <w:r>
        <w:t xml:space="preserve">Table XXX. Suhsuland population by level </w:t>
      </w:r>
      <w:r w:rsidR="00FF2ED9">
        <w:t>3</w:t>
      </w:r>
      <w:r>
        <w:t xml:space="preserve"> geography (</w:t>
      </w:r>
      <w:r w:rsidR="00FF2ED9">
        <w:t xml:space="preserve">202 </w:t>
      </w:r>
      <w:r>
        <w:t xml:space="preserve">divisions, equivalent to US </w:t>
      </w:r>
      <w:r w:rsidR="00FF2ED9">
        <w:t>Tract</w:t>
      </w:r>
      <w:r>
        <w:t>)</w:t>
      </w:r>
    </w:p>
    <w:tbl>
      <w:tblPr>
        <w:tblStyle w:val="TableGrid"/>
        <w:tblW w:w="0" w:type="auto"/>
        <w:tblLayout w:type="fixed"/>
        <w:tblLook w:val="04A0" w:firstRow="1" w:lastRow="0" w:firstColumn="1" w:lastColumn="0" w:noHBand="0" w:noVBand="1"/>
      </w:tblPr>
      <w:tblGrid>
        <w:gridCol w:w="935"/>
        <w:gridCol w:w="940"/>
        <w:gridCol w:w="1107"/>
        <w:gridCol w:w="1090"/>
        <w:gridCol w:w="1088"/>
        <w:gridCol w:w="1044"/>
        <w:gridCol w:w="992"/>
        <w:gridCol w:w="992"/>
        <w:gridCol w:w="1054"/>
      </w:tblGrid>
      <w:tr w:rsidR="00146908" w14:paraId="72E7216B" w14:textId="77777777" w:rsidTr="00570015">
        <w:tc>
          <w:tcPr>
            <w:tcW w:w="935" w:type="dxa"/>
            <w:vMerge w:val="restart"/>
          </w:tcPr>
          <w:p w14:paraId="02A980E1" w14:textId="77777777" w:rsidR="00146908" w:rsidRDefault="00146908" w:rsidP="00570015">
            <w:r>
              <w:t>Year</w:t>
            </w:r>
          </w:p>
        </w:tc>
        <w:tc>
          <w:tcPr>
            <w:tcW w:w="5269" w:type="dxa"/>
            <w:gridSpan w:val="5"/>
          </w:tcPr>
          <w:p w14:paraId="3BC1EC57" w14:textId="77777777" w:rsidR="00146908" w:rsidRDefault="00146908" w:rsidP="00570015">
            <w:pPr>
              <w:jc w:val="center"/>
            </w:pPr>
            <w:r>
              <w:t>Population</w:t>
            </w:r>
          </w:p>
        </w:tc>
        <w:tc>
          <w:tcPr>
            <w:tcW w:w="3038" w:type="dxa"/>
            <w:gridSpan w:val="3"/>
          </w:tcPr>
          <w:p w14:paraId="19948CB8" w14:textId="77777777" w:rsidR="00146908" w:rsidRDefault="00146908" w:rsidP="00C6367B">
            <w:pPr>
              <w:jc w:val="center"/>
            </w:pPr>
            <w:r>
              <w:t>Divisions</w:t>
            </w:r>
          </w:p>
        </w:tc>
      </w:tr>
      <w:tr w:rsidR="00146908" w14:paraId="252AAF24" w14:textId="77777777" w:rsidTr="00570015">
        <w:tc>
          <w:tcPr>
            <w:tcW w:w="935" w:type="dxa"/>
            <w:vMerge/>
          </w:tcPr>
          <w:p w14:paraId="27F9F704" w14:textId="77777777" w:rsidR="00146908" w:rsidRDefault="00146908" w:rsidP="00570015"/>
        </w:tc>
        <w:tc>
          <w:tcPr>
            <w:tcW w:w="940" w:type="dxa"/>
            <w:vMerge w:val="restart"/>
          </w:tcPr>
          <w:p w14:paraId="3B8612B8" w14:textId="77777777" w:rsidR="00146908" w:rsidRDefault="00146908" w:rsidP="00570015">
            <w:r>
              <w:t>Min</w:t>
            </w:r>
          </w:p>
        </w:tc>
        <w:tc>
          <w:tcPr>
            <w:tcW w:w="1107" w:type="dxa"/>
            <w:vMerge w:val="restart"/>
          </w:tcPr>
          <w:p w14:paraId="2188F483" w14:textId="77777777" w:rsidR="00146908" w:rsidRDefault="00146908" w:rsidP="00570015">
            <w:r>
              <w:t>Max</w:t>
            </w:r>
          </w:p>
        </w:tc>
        <w:tc>
          <w:tcPr>
            <w:tcW w:w="3222" w:type="dxa"/>
            <w:gridSpan w:val="3"/>
          </w:tcPr>
          <w:p w14:paraId="1E190D00" w14:textId="77777777" w:rsidR="00146908" w:rsidRDefault="00146908" w:rsidP="00570015">
            <w:pPr>
              <w:jc w:val="center"/>
            </w:pPr>
            <w:r>
              <w:t>Quartiles</w:t>
            </w:r>
          </w:p>
        </w:tc>
        <w:tc>
          <w:tcPr>
            <w:tcW w:w="3038" w:type="dxa"/>
            <w:gridSpan w:val="3"/>
          </w:tcPr>
          <w:p w14:paraId="42147072" w14:textId="77777777" w:rsidR="00146908" w:rsidRDefault="00146908" w:rsidP="00C6367B">
            <w:pPr>
              <w:jc w:val="center"/>
            </w:pPr>
            <w:r>
              <w:t>Number with pop. less than:</w:t>
            </w:r>
          </w:p>
        </w:tc>
      </w:tr>
      <w:tr w:rsidR="00146908" w14:paraId="5776B1CC" w14:textId="77777777" w:rsidTr="00570015">
        <w:tc>
          <w:tcPr>
            <w:tcW w:w="935" w:type="dxa"/>
            <w:vMerge/>
          </w:tcPr>
          <w:p w14:paraId="718DB6DE" w14:textId="77777777" w:rsidR="00146908" w:rsidRDefault="00146908" w:rsidP="00570015"/>
        </w:tc>
        <w:tc>
          <w:tcPr>
            <w:tcW w:w="940" w:type="dxa"/>
            <w:vMerge/>
          </w:tcPr>
          <w:p w14:paraId="64AD44BA" w14:textId="77777777" w:rsidR="00146908" w:rsidRDefault="00146908" w:rsidP="00570015"/>
        </w:tc>
        <w:tc>
          <w:tcPr>
            <w:tcW w:w="1107" w:type="dxa"/>
            <w:vMerge/>
          </w:tcPr>
          <w:p w14:paraId="66328AEE" w14:textId="77777777" w:rsidR="00146908" w:rsidRDefault="00146908" w:rsidP="00570015"/>
        </w:tc>
        <w:tc>
          <w:tcPr>
            <w:tcW w:w="1090" w:type="dxa"/>
          </w:tcPr>
          <w:p w14:paraId="3C08B3DD" w14:textId="77777777" w:rsidR="00146908" w:rsidRDefault="00146908" w:rsidP="00570015">
            <w:r>
              <w:t>1</w:t>
            </w:r>
            <w:r w:rsidRPr="00FB34E1">
              <w:rPr>
                <w:vertAlign w:val="superscript"/>
              </w:rPr>
              <w:t>st</w:t>
            </w:r>
          </w:p>
        </w:tc>
        <w:tc>
          <w:tcPr>
            <w:tcW w:w="1088" w:type="dxa"/>
          </w:tcPr>
          <w:p w14:paraId="34E8F23D" w14:textId="77777777" w:rsidR="00146908" w:rsidRDefault="00146908" w:rsidP="00570015">
            <w:r>
              <w:t>Median</w:t>
            </w:r>
          </w:p>
        </w:tc>
        <w:tc>
          <w:tcPr>
            <w:tcW w:w="1044" w:type="dxa"/>
          </w:tcPr>
          <w:p w14:paraId="67A1D68A" w14:textId="77777777" w:rsidR="00146908" w:rsidRDefault="00146908" w:rsidP="00570015">
            <w:r>
              <w:t>3</w:t>
            </w:r>
            <w:r w:rsidRPr="00FB34E1">
              <w:rPr>
                <w:vertAlign w:val="superscript"/>
              </w:rPr>
              <w:t>rd</w:t>
            </w:r>
          </w:p>
        </w:tc>
        <w:tc>
          <w:tcPr>
            <w:tcW w:w="992" w:type="dxa"/>
          </w:tcPr>
          <w:p w14:paraId="46B057CE" w14:textId="77777777" w:rsidR="00146908" w:rsidRDefault="00FF2ED9" w:rsidP="00570015">
            <w:r>
              <w:t>1</w:t>
            </w:r>
            <w:r w:rsidR="00146908">
              <w:t>0,000</w:t>
            </w:r>
          </w:p>
        </w:tc>
        <w:tc>
          <w:tcPr>
            <w:tcW w:w="992" w:type="dxa"/>
          </w:tcPr>
          <w:p w14:paraId="76255459" w14:textId="77777777" w:rsidR="00146908" w:rsidRDefault="00FF2ED9" w:rsidP="00570015">
            <w:r>
              <w:t>5</w:t>
            </w:r>
            <w:r w:rsidR="00146908">
              <w:t>0,000</w:t>
            </w:r>
          </w:p>
        </w:tc>
        <w:tc>
          <w:tcPr>
            <w:tcW w:w="1054" w:type="dxa"/>
          </w:tcPr>
          <w:p w14:paraId="1121C45C" w14:textId="77777777" w:rsidR="00146908" w:rsidRDefault="00146908" w:rsidP="00FF2ED9">
            <w:r>
              <w:t>1</w:t>
            </w:r>
            <w:r w:rsidR="00FF2ED9">
              <w:t>00,000</w:t>
            </w:r>
          </w:p>
        </w:tc>
      </w:tr>
      <w:tr w:rsidR="00FF2ED9" w14:paraId="70729AA7" w14:textId="77777777" w:rsidTr="00570015">
        <w:tc>
          <w:tcPr>
            <w:tcW w:w="935" w:type="dxa"/>
          </w:tcPr>
          <w:p w14:paraId="7F8FB7AC" w14:textId="77777777" w:rsidR="00FF2ED9" w:rsidRDefault="00FF2ED9" w:rsidP="00570015">
            <w:r>
              <w:t>1989</w:t>
            </w:r>
          </w:p>
        </w:tc>
        <w:tc>
          <w:tcPr>
            <w:tcW w:w="940" w:type="dxa"/>
          </w:tcPr>
          <w:p w14:paraId="47863626" w14:textId="77777777" w:rsidR="00FF2ED9" w:rsidRPr="00023E62" w:rsidRDefault="00FF2ED9" w:rsidP="00C6367B">
            <w:pPr>
              <w:jc w:val="right"/>
            </w:pPr>
            <w:r w:rsidRPr="00023E62">
              <w:t>2,760</w:t>
            </w:r>
          </w:p>
        </w:tc>
        <w:tc>
          <w:tcPr>
            <w:tcW w:w="1107" w:type="dxa"/>
          </w:tcPr>
          <w:p w14:paraId="02D8229B" w14:textId="77777777" w:rsidR="00FF2ED9" w:rsidRPr="00023E62" w:rsidRDefault="00FF2ED9" w:rsidP="00C6367B">
            <w:pPr>
              <w:jc w:val="right"/>
            </w:pPr>
            <w:r w:rsidRPr="00023E62">
              <w:t>203,848</w:t>
            </w:r>
          </w:p>
        </w:tc>
        <w:tc>
          <w:tcPr>
            <w:tcW w:w="1090" w:type="dxa"/>
          </w:tcPr>
          <w:p w14:paraId="38B43CC5" w14:textId="77777777" w:rsidR="00FF2ED9" w:rsidRPr="00023E62" w:rsidRDefault="00FF2ED9" w:rsidP="00C6367B">
            <w:pPr>
              <w:jc w:val="right"/>
            </w:pPr>
            <w:r w:rsidRPr="00023E62">
              <w:t>26,000</w:t>
            </w:r>
          </w:p>
        </w:tc>
        <w:tc>
          <w:tcPr>
            <w:tcW w:w="1088" w:type="dxa"/>
          </w:tcPr>
          <w:p w14:paraId="758C2EB4" w14:textId="77777777" w:rsidR="00FF2ED9" w:rsidRPr="00023E62" w:rsidRDefault="00FF2ED9" w:rsidP="00C6367B">
            <w:pPr>
              <w:jc w:val="right"/>
            </w:pPr>
            <w:r w:rsidRPr="00023E62">
              <w:t>42,746</w:t>
            </w:r>
          </w:p>
        </w:tc>
        <w:tc>
          <w:tcPr>
            <w:tcW w:w="1044" w:type="dxa"/>
          </w:tcPr>
          <w:p w14:paraId="1DE897C5" w14:textId="77777777" w:rsidR="00FF2ED9" w:rsidRPr="00023E62" w:rsidRDefault="00FF2ED9" w:rsidP="00C6367B">
            <w:pPr>
              <w:jc w:val="right"/>
            </w:pPr>
            <w:r w:rsidRPr="00023E62">
              <w:t>62,519</w:t>
            </w:r>
          </w:p>
        </w:tc>
        <w:tc>
          <w:tcPr>
            <w:tcW w:w="992" w:type="dxa"/>
          </w:tcPr>
          <w:p w14:paraId="7F131516" w14:textId="77777777" w:rsidR="00FF2ED9" w:rsidRPr="00023E62" w:rsidRDefault="00FF2ED9" w:rsidP="00C6367B">
            <w:pPr>
              <w:jc w:val="right"/>
            </w:pPr>
            <w:r w:rsidRPr="00023E62">
              <w:t>9</w:t>
            </w:r>
          </w:p>
        </w:tc>
        <w:tc>
          <w:tcPr>
            <w:tcW w:w="992" w:type="dxa"/>
          </w:tcPr>
          <w:p w14:paraId="1A1CF9DC" w14:textId="77777777" w:rsidR="00FF2ED9" w:rsidRPr="00023E62" w:rsidRDefault="00FF2ED9" w:rsidP="00C6367B">
            <w:pPr>
              <w:jc w:val="right"/>
            </w:pPr>
            <w:r w:rsidRPr="00023E62">
              <w:t>122</w:t>
            </w:r>
          </w:p>
        </w:tc>
        <w:tc>
          <w:tcPr>
            <w:tcW w:w="1054" w:type="dxa"/>
          </w:tcPr>
          <w:p w14:paraId="64AA32FA" w14:textId="77777777" w:rsidR="00FF2ED9" w:rsidRDefault="00FF2ED9" w:rsidP="00C6367B">
            <w:pPr>
              <w:jc w:val="right"/>
            </w:pPr>
            <w:r w:rsidRPr="00023E62">
              <w:t>183</w:t>
            </w:r>
          </w:p>
        </w:tc>
      </w:tr>
      <w:tr w:rsidR="00FF2ED9" w14:paraId="1610E4DE" w14:textId="77777777" w:rsidTr="00570015">
        <w:tc>
          <w:tcPr>
            <w:tcW w:w="935" w:type="dxa"/>
          </w:tcPr>
          <w:p w14:paraId="77A3DFD7" w14:textId="77777777" w:rsidR="00FF2ED9" w:rsidRDefault="00FF2ED9" w:rsidP="00570015">
            <w:r>
              <w:t>1990</w:t>
            </w:r>
          </w:p>
        </w:tc>
        <w:tc>
          <w:tcPr>
            <w:tcW w:w="940" w:type="dxa"/>
          </w:tcPr>
          <w:p w14:paraId="64CF3FF4" w14:textId="77777777" w:rsidR="00FF2ED9" w:rsidRPr="001E0F51" w:rsidRDefault="00FF2ED9" w:rsidP="00C6367B">
            <w:pPr>
              <w:jc w:val="right"/>
            </w:pPr>
            <w:r w:rsidRPr="001E0F51">
              <w:t>2,820</w:t>
            </w:r>
          </w:p>
        </w:tc>
        <w:tc>
          <w:tcPr>
            <w:tcW w:w="1107" w:type="dxa"/>
          </w:tcPr>
          <w:p w14:paraId="7DD54F6D" w14:textId="77777777" w:rsidR="00FF2ED9" w:rsidRPr="001E0F51" w:rsidRDefault="00FF2ED9" w:rsidP="00C6367B">
            <w:pPr>
              <w:jc w:val="right"/>
            </w:pPr>
            <w:r w:rsidRPr="001E0F51">
              <w:t>206,622</w:t>
            </w:r>
          </w:p>
        </w:tc>
        <w:tc>
          <w:tcPr>
            <w:tcW w:w="1090" w:type="dxa"/>
          </w:tcPr>
          <w:p w14:paraId="7B54F5FD" w14:textId="77777777" w:rsidR="00FF2ED9" w:rsidRPr="001E0F51" w:rsidRDefault="00FF2ED9" w:rsidP="00C6367B">
            <w:pPr>
              <w:jc w:val="right"/>
            </w:pPr>
            <w:r w:rsidRPr="001E0F51">
              <w:t>26,271</w:t>
            </w:r>
          </w:p>
        </w:tc>
        <w:tc>
          <w:tcPr>
            <w:tcW w:w="1088" w:type="dxa"/>
          </w:tcPr>
          <w:p w14:paraId="056DF29C" w14:textId="77777777" w:rsidR="00FF2ED9" w:rsidRPr="001E0F51" w:rsidRDefault="00FF2ED9" w:rsidP="00C6367B">
            <w:pPr>
              <w:jc w:val="right"/>
            </w:pPr>
            <w:r w:rsidRPr="001E0F51">
              <w:t>42,917</w:t>
            </w:r>
          </w:p>
        </w:tc>
        <w:tc>
          <w:tcPr>
            <w:tcW w:w="1044" w:type="dxa"/>
          </w:tcPr>
          <w:p w14:paraId="6600FC59" w14:textId="77777777" w:rsidR="00FF2ED9" w:rsidRPr="001E0F51" w:rsidRDefault="00FF2ED9" w:rsidP="00C6367B">
            <w:pPr>
              <w:jc w:val="right"/>
            </w:pPr>
            <w:r w:rsidRPr="001E0F51">
              <w:t>62,459</w:t>
            </w:r>
          </w:p>
        </w:tc>
        <w:tc>
          <w:tcPr>
            <w:tcW w:w="992" w:type="dxa"/>
          </w:tcPr>
          <w:p w14:paraId="4EDDCC94" w14:textId="77777777" w:rsidR="00FF2ED9" w:rsidRPr="001E0F51" w:rsidRDefault="00FF2ED9" w:rsidP="00C6367B">
            <w:pPr>
              <w:jc w:val="right"/>
            </w:pPr>
            <w:r w:rsidRPr="001E0F51">
              <w:t>9</w:t>
            </w:r>
          </w:p>
        </w:tc>
        <w:tc>
          <w:tcPr>
            <w:tcW w:w="992" w:type="dxa"/>
          </w:tcPr>
          <w:p w14:paraId="2DFE3956" w14:textId="77777777" w:rsidR="00FF2ED9" w:rsidRPr="001E0F51" w:rsidRDefault="00FF2ED9" w:rsidP="00C6367B">
            <w:pPr>
              <w:jc w:val="right"/>
            </w:pPr>
            <w:r w:rsidRPr="001E0F51">
              <w:t>123</w:t>
            </w:r>
          </w:p>
        </w:tc>
        <w:tc>
          <w:tcPr>
            <w:tcW w:w="1054" w:type="dxa"/>
          </w:tcPr>
          <w:p w14:paraId="0CEA5D7B" w14:textId="77777777" w:rsidR="00FF2ED9" w:rsidRDefault="00FF2ED9" w:rsidP="00C6367B">
            <w:pPr>
              <w:jc w:val="right"/>
            </w:pPr>
            <w:r w:rsidRPr="001E0F51">
              <w:t>183</w:t>
            </w:r>
          </w:p>
        </w:tc>
      </w:tr>
      <w:tr w:rsidR="00FF2ED9" w14:paraId="0B4A7524" w14:textId="77777777" w:rsidTr="00570015">
        <w:tc>
          <w:tcPr>
            <w:tcW w:w="935" w:type="dxa"/>
          </w:tcPr>
          <w:p w14:paraId="2128E06F" w14:textId="77777777" w:rsidR="00FF2ED9" w:rsidRDefault="00FF2ED9" w:rsidP="00570015">
            <w:r>
              <w:t>1991</w:t>
            </w:r>
          </w:p>
        </w:tc>
        <w:tc>
          <w:tcPr>
            <w:tcW w:w="940" w:type="dxa"/>
          </w:tcPr>
          <w:p w14:paraId="3836B640" w14:textId="77777777" w:rsidR="00FF2ED9" w:rsidRPr="00042B25" w:rsidRDefault="00FF2ED9" w:rsidP="00C6367B">
            <w:pPr>
              <w:jc w:val="right"/>
            </w:pPr>
            <w:r w:rsidRPr="00042B25">
              <w:t>2,856</w:t>
            </w:r>
          </w:p>
        </w:tc>
        <w:tc>
          <w:tcPr>
            <w:tcW w:w="1107" w:type="dxa"/>
          </w:tcPr>
          <w:p w14:paraId="25FA8A5F" w14:textId="77777777" w:rsidR="00FF2ED9" w:rsidRPr="00042B25" w:rsidRDefault="00FF2ED9" w:rsidP="00C6367B">
            <w:pPr>
              <w:jc w:val="right"/>
            </w:pPr>
            <w:r w:rsidRPr="00042B25">
              <w:t>209,214</w:t>
            </w:r>
          </w:p>
        </w:tc>
        <w:tc>
          <w:tcPr>
            <w:tcW w:w="1090" w:type="dxa"/>
          </w:tcPr>
          <w:p w14:paraId="179B1F2D" w14:textId="77777777" w:rsidR="00FF2ED9" w:rsidRPr="00042B25" w:rsidRDefault="00FF2ED9" w:rsidP="00C6367B">
            <w:pPr>
              <w:jc w:val="right"/>
            </w:pPr>
            <w:r w:rsidRPr="00042B25">
              <w:t>26,484</w:t>
            </w:r>
          </w:p>
        </w:tc>
        <w:tc>
          <w:tcPr>
            <w:tcW w:w="1088" w:type="dxa"/>
          </w:tcPr>
          <w:p w14:paraId="3507D1D2" w14:textId="77777777" w:rsidR="00FF2ED9" w:rsidRPr="00042B25" w:rsidRDefault="00FF2ED9" w:rsidP="00C6367B">
            <w:pPr>
              <w:jc w:val="right"/>
            </w:pPr>
            <w:r w:rsidRPr="00042B25">
              <w:t>43,119</w:t>
            </w:r>
          </w:p>
        </w:tc>
        <w:tc>
          <w:tcPr>
            <w:tcW w:w="1044" w:type="dxa"/>
          </w:tcPr>
          <w:p w14:paraId="08094247" w14:textId="77777777" w:rsidR="00FF2ED9" w:rsidRPr="00042B25" w:rsidRDefault="00FF2ED9" w:rsidP="00C6367B">
            <w:pPr>
              <w:jc w:val="right"/>
            </w:pPr>
            <w:r w:rsidRPr="00042B25">
              <w:t>63,308</w:t>
            </w:r>
          </w:p>
        </w:tc>
        <w:tc>
          <w:tcPr>
            <w:tcW w:w="992" w:type="dxa"/>
          </w:tcPr>
          <w:p w14:paraId="6640613A" w14:textId="77777777" w:rsidR="00FF2ED9" w:rsidRPr="00042B25" w:rsidRDefault="00FF2ED9" w:rsidP="00C6367B">
            <w:pPr>
              <w:jc w:val="right"/>
            </w:pPr>
            <w:r w:rsidRPr="00042B25">
              <w:t>8</w:t>
            </w:r>
          </w:p>
        </w:tc>
        <w:tc>
          <w:tcPr>
            <w:tcW w:w="992" w:type="dxa"/>
          </w:tcPr>
          <w:p w14:paraId="4EDEDA31" w14:textId="77777777" w:rsidR="00FF2ED9" w:rsidRPr="00042B25" w:rsidRDefault="00FF2ED9" w:rsidP="00C6367B">
            <w:pPr>
              <w:jc w:val="right"/>
            </w:pPr>
            <w:r w:rsidRPr="00042B25">
              <w:t>124</w:t>
            </w:r>
          </w:p>
        </w:tc>
        <w:tc>
          <w:tcPr>
            <w:tcW w:w="1054" w:type="dxa"/>
          </w:tcPr>
          <w:p w14:paraId="566567C3" w14:textId="77777777" w:rsidR="00FF2ED9" w:rsidRDefault="00FF2ED9" w:rsidP="00C6367B">
            <w:pPr>
              <w:jc w:val="right"/>
            </w:pPr>
            <w:r w:rsidRPr="00042B25">
              <w:t>183</w:t>
            </w:r>
          </w:p>
        </w:tc>
      </w:tr>
      <w:tr w:rsidR="00FF2ED9" w14:paraId="1C7C324A" w14:textId="77777777" w:rsidTr="00570015">
        <w:tc>
          <w:tcPr>
            <w:tcW w:w="935" w:type="dxa"/>
          </w:tcPr>
          <w:p w14:paraId="427C9CA0" w14:textId="77777777" w:rsidR="00FF2ED9" w:rsidRDefault="00FF2ED9" w:rsidP="00570015">
            <w:r>
              <w:t>1992</w:t>
            </w:r>
          </w:p>
        </w:tc>
        <w:tc>
          <w:tcPr>
            <w:tcW w:w="940" w:type="dxa"/>
          </w:tcPr>
          <w:p w14:paraId="419188F5" w14:textId="77777777" w:rsidR="00FF2ED9" w:rsidRPr="007113D5" w:rsidRDefault="00FF2ED9" w:rsidP="00C6367B">
            <w:pPr>
              <w:jc w:val="right"/>
            </w:pPr>
            <w:r w:rsidRPr="007113D5">
              <w:t>2,880</w:t>
            </w:r>
          </w:p>
        </w:tc>
        <w:tc>
          <w:tcPr>
            <w:tcW w:w="1107" w:type="dxa"/>
          </w:tcPr>
          <w:p w14:paraId="073FE8E3" w14:textId="77777777" w:rsidR="00FF2ED9" w:rsidRPr="007113D5" w:rsidRDefault="00FF2ED9" w:rsidP="00C6367B">
            <w:pPr>
              <w:jc w:val="right"/>
            </w:pPr>
            <w:r w:rsidRPr="007113D5">
              <w:t>208,694</w:t>
            </w:r>
          </w:p>
        </w:tc>
        <w:tc>
          <w:tcPr>
            <w:tcW w:w="1090" w:type="dxa"/>
          </w:tcPr>
          <w:p w14:paraId="39D603B0" w14:textId="77777777" w:rsidR="00FF2ED9" w:rsidRPr="007113D5" w:rsidRDefault="00FF2ED9" w:rsidP="00C6367B">
            <w:pPr>
              <w:jc w:val="right"/>
            </w:pPr>
            <w:r w:rsidRPr="007113D5">
              <w:t>26,621</w:t>
            </w:r>
          </w:p>
        </w:tc>
        <w:tc>
          <w:tcPr>
            <w:tcW w:w="1088" w:type="dxa"/>
          </w:tcPr>
          <w:p w14:paraId="62584BC1" w14:textId="77777777" w:rsidR="00FF2ED9" w:rsidRPr="007113D5" w:rsidRDefault="00FF2ED9" w:rsidP="00C6367B">
            <w:pPr>
              <w:jc w:val="right"/>
            </w:pPr>
            <w:r w:rsidRPr="007113D5">
              <w:t>43,297</w:t>
            </w:r>
          </w:p>
        </w:tc>
        <w:tc>
          <w:tcPr>
            <w:tcW w:w="1044" w:type="dxa"/>
          </w:tcPr>
          <w:p w14:paraId="705F1CA1" w14:textId="77777777" w:rsidR="00FF2ED9" w:rsidRPr="007113D5" w:rsidRDefault="00FF2ED9" w:rsidP="00C6367B">
            <w:pPr>
              <w:jc w:val="right"/>
            </w:pPr>
            <w:r w:rsidRPr="007113D5">
              <w:t>63,684</w:t>
            </w:r>
          </w:p>
        </w:tc>
        <w:tc>
          <w:tcPr>
            <w:tcW w:w="992" w:type="dxa"/>
          </w:tcPr>
          <w:p w14:paraId="0BDA2D73" w14:textId="77777777" w:rsidR="00FF2ED9" w:rsidRPr="007113D5" w:rsidRDefault="00FF2ED9" w:rsidP="00C6367B">
            <w:pPr>
              <w:jc w:val="right"/>
            </w:pPr>
            <w:r w:rsidRPr="007113D5">
              <w:t>8</w:t>
            </w:r>
          </w:p>
        </w:tc>
        <w:tc>
          <w:tcPr>
            <w:tcW w:w="992" w:type="dxa"/>
          </w:tcPr>
          <w:p w14:paraId="4C0E4A0D" w14:textId="77777777" w:rsidR="00FF2ED9" w:rsidRPr="007113D5" w:rsidRDefault="00FF2ED9" w:rsidP="00C6367B">
            <w:pPr>
              <w:jc w:val="right"/>
            </w:pPr>
            <w:r w:rsidRPr="007113D5">
              <w:t>123</w:t>
            </w:r>
          </w:p>
        </w:tc>
        <w:tc>
          <w:tcPr>
            <w:tcW w:w="1054" w:type="dxa"/>
          </w:tcPr>
          <w:p w14:paraId="5B3BB42E" w14:textId="77777777" w:rsidR="00FF2ED9" w:rsidRDefault="00FF2ED9" w:rsidP="00C6367B">
            <w:pPr>
              <w:jc w:val="right"/>
            </w:pPr>
            <w:r w:rsidRPr="007113D5">
              <w:t>183</w:t>
            </w:r>
          </w:p>
        </w:tc>
      </w:tr>
      <w:tr w:rsidR="00FF2ED9" w14:paraId="573330D4" w14:textId="77777777" w:rsidTr="00570015">
        <w:tc>
          <w:tcPr>
            <w:tcW w:w="935" w:type="dxa"/>
          </w:tcPr>
          <w:p w14:paraId="63A1F1BC" w14:textId="77777777" w:rsidR="00FF2ED9" w:rsidRDefault="00FF2ED9" w:rsidP="00570015">
            <w:r>
              <w:t>1993</w:t>
            </w:r>
          </w:p>
        </w:tc>
        <w:tc>
          <w:tcPr>
            <w:tcW w:w="940" w:type="dxa"/>
          </w:tcPr>
          <w:p w14:paraId="56C3A39E" w14:textId="77777777" w:rsidR="00FF2ED9" w:rsidRPr="00ED4FBF" w:rsidRDefault="00FF2ED9" w:rsidP="00C6367B">
            <w:pPr>
              <w:jc w:val="right"/>
            </w:pPr>
            <w:r w:rsidRPr="00ED4FBF">
              <w:t>2,900</w:t>
            </w:r>
          </w:p>
        </w:tc>
        <w:tc>
          <w:tcPr>
            <w:tcW w:w="1107" w:type="dxa"/>
          </w:tcPr>
          <w:p w14:paraId="2A68DAF0" w14:textId="77777777" w:rsidR="00FF2ED9" w:rsidRPr="00ED4FBF" w:rsidRDefault="00FF2ED9" w:rsidP="00C6367B">
            <w:pPr>
              <w:jc w:val="right"/>
            </w:pPr>
            <w:r w:rsidRPr="00ED4FBF">
              <w:t>208,924</w:t>
            </w:r>
          </w:p>
        </w:tc>
        <w:tc>
          <w:tcPr>
            <w:tcW w:w="1090" w:type="dxa"/>
          </w:tcPr>
          <w:p w14:paraId="13A3EA4E" w14:textId="77777777" w:rsidR="00FF2ED9" w:rsidRPr="00ED4FBF" w:rsidRDefault="00FF2ED9" w:rsidP="00C6367B">
            <w:pPr>
              <w:jc w:val="right"/>
            </w:pPr>
            <w:r w:rsidRPr="00ED4FBF">
              <w:t>26,612</w:t>
            </w:r>
          </w:p>
        </w:tc>
        <w:tc>
          <w:tcPr>
            <w:tcW w:w="1088" w:type="dxa"/>
          </w:tcPr>
          <w:p w14:paraId="12605FE5" w14:textId="77777777" w:rsidR="00FF2ED9" w:rsidRPr="00ED4FBF" w:rsidRDefault="00FF2ED9" w:rsidP="00C6367B">
            <w:pPr>
              <w:jc w:val="right"/>
            </w:pPr>
            <w:r w:rsidRPr="00ED4FBF">
              <w:t>43,458</w:t>
            </w:r>
          </w:p>
        </w:tc>
        <w:tc>
          <w:tcPr>
            <w:tcW w:w="1044" w:type="dxa"/>
          </w:tcPr>
          <w:p w14:paraId="164B9874" w14:textId="77777777" w:rsidR="00FF2ED9" w:rsidRPr="00ED4FBF" w:rsidRDefault="00FF2ED9" w:rsidP="00C6367B">
            <w:pPr>
              <w:jc w:val="right"/>
            </w:pPr>
            <w:r w:rsidRPr="00ED4FBF">
              <w:t>64,134</w:t>
            </w:r>
          </w:p>
        </w:tc>
        <w:tc>
          <w:tcPr>
            <w:tcW w:w="992" w:type="dxa"/>
          </w:tcPr>
          <w:p w14:paraId="6D245FD2" w14:textId="77777777" w:rsidR="00FF2ED9" w:rsidRPr="00ED4FBF" w:rsidRDefault="00FF2ED9" w:rsidP="00C6367B">
            <w:pPr>
              <w:jc w:val="right"/>
            </w:pPr>
            <w:r w:rsidRPr="00ED4FBF">
              <w:t>8</w:t>
            </w:r>
          </w:p>
        </w:tc>
        <w:tc>
          <w:tcPr>
            <w:tcW w:w="992" w:type="dxa"/>
          </w:tcPr>
          <w:p w14:paraId="277CF8A5" w14:textId="77777777" w:rsidR="00FF2ED9" w:rsidRPr="00ED4FBF" w:rsidRDefault="00FF2ED9" w:rsidP="00C6367B">
            <w:pPr>
              <w:jc w:val="right"/>
            </w:pPr>
            <w:r w:rsidRPr="00ED4FBF">
              <w:t>123</w:t>
            </w:r>
          </w:p>
        </w:tc>
        <w:tc>
          <w:tcPr>
            <w:tcW w:w="1054" w:type="dxa"/>
          </w:tcPr>
          <w:p w14:paraId="005BA770" w14:textId="77777777" w:rsidR="00FF2ED9" w:rsidRDefault="00FF2ED9" w:rsidP="00C6367B">
            <w:pPr>
              <w:jc w:val="right"/>
            </w:pPr>
            <w:r w:rsidRPr="00ED4FBF">
              <w:t>183</w:t>
            </w:r>
          </w:p>
        </w:tc>
      </w:tr>
      <w:tr w:rsidR="00FF2ED9" w14:paraId="7C476C09" w14:textId="77777777" w:rsidTr="00570015">
        <w:tc>
          <w:tcPr>
            <w:tcW w:w="935" w:type="dxa"/>
          </w:tcPr>
          <w:p w14:paraId="61E5173F" w14:textId="77777777" w:rsidR="00FF2ED9" w:rsidRDefault="00FF2ED9" w:rsidP="00570015">
            <w:r>
              <w:t>1994</w:t>
            </w:r>
          </w:p>
        </w:tc>
        <w:tc>
          <w:tcPr>
            <w:tcW w:w="940" w:type="dxa"/>
          </w:tcPr>
          <w:p w14:paraId="2CB9B922" w14:textId="77777777" w:rsidR="00FF2ED9" w:rsidRPr="00E9325C" w:rsidRDefault="00FF2ED9" w:rsidP="00C6367B">
            <w:pPr>
              <w:jc w:val="right"/>
            </w:pPr>
            <w:r w:rsidRPr="00E9325C">
              <w:t>2,950</w:t>
            </w:r>
          </w:p>
        </w:tc>
        <w:tc>
          <w:tcPr>
            <w:tcW w:w="1107" w:type="dxa"/>
          </w:tcPr>
          <w:p w14:paraId="6C0020BF" w14:textId="77777777" w:rsidR="00FF2ED9" w:rsidRPr="00E9325C" w:rsidRDefault="00FF2ED9" w:rsidP="00C6367B">
            <w:pPr>
              <w:jc w:val="right"/>
            </w:pPr>
            <w:r w:rsidRPr="00E9325C">
              <w:t>209,526</w:t>
            </w:r>
          </w:p>
        </w:tc>
        <w:tc>
          <w:tcPr>
            <w:tcW w:w="1090" w:type="dxa"/>
          </w:tcPr>
          <w:p w14:paraId="5BF51F98" w14:textId="77777777" w:rsidR="00FF2ED9" w:rsidRPr="00E9325C" w:rsidRDefault="00FF2ED9" w:rsidP="00C6367B">
            <w:pPr>
              <w:jc w:val="right"/>
            </w:pPr>
            <w:r w:rsidRPr="00E9325C">
              <w:t>26,843</w:t>
            </w:r>
          </w:p>
        </w:tc>
        <w:tc>
          <w:tcPr>
            <w:tcW w:w="1088" w:type="dxa"/>
          </w:tcPr>
          <w:p w14:paraId="65C9ECBF" w14:textId="77777777" w:rsidR="00FF2ED9" w:rsidRPr="00E9325C" w:rsidRDefault="00FF2ED9" w:rsidP="00C6367B">
            <w:pPr>
              <w:jc w:val="right"/>
            </w:pPr>
            <w:r w:rsidRPr="00E9325C">
              <w:t>43,746</w:t>
            </w:r>
          </w:p>
        </w:tc>
        <w:tc>
          <w:tcPr>
            <w:tcW w:w="1044" w:type="dxa"/>
          </w:tcPr>
          <w:p w14:paraId="0E8C561F" w14:textId="77777777" w:rsidR="00FF2ED9" w:rsidRPr="00E9325C" w:rsidRDefault="00FF2ED9" w:rsidP="00C6367B">
            <w:pPr>
              <w:jc w:val="right"/>
            </w:pPr>
            <w:r w:rsidRPr="00E9325C">
              <w:t>64,505</w:t>
            </w:r>
          </w:p>
        </w:tc>
        <w:tc>
          <w:tcPr>
            <w:tcW w:w="992" w:type="dxa"/>
          </w:tcPr>
          <w:p w14:paraId="38D0AAF8" w14:textId="77777777" w:rsidR="00FF2ED9" w:rsidRPr="00E9325C" w:rsidRDefault="00FF2ED9" w:rsidP="00C6367B">
            <w:pPr>
              <w:jc w:val="right"/>
            </w:pPr>
            <w:r w:rsidRPr="00E9325C">
              <w:t>8</w:t>
            </w:r>
          </w:p>
        </w:tc>
        <w:tc>
          <w:tcPr>
            <w:tcW w:w="992" w:type="dxa"/>
          </w:tcPr>
          <w:p w14:paraId="383BBF6A" w14:textId="77777777" w:rsidR="00FF2ED9" w:rsidRPr="00E9325C" w:rsidRDefault="00FF2ED9" w:rsidP="00C6367B">
            <w:pPr>
              <w:jc w:val="right"/>
            </w:pPr>
            <w:r w:rsidRPr="00E9325C">
              <w:t>121</w:t>
            </w:r>
          </w:p>
        </w:tc>
        <w:tc>
          <w:tcPr>
            <w:tcW w:w="1054" w:type="dxa"/>
          </w:tcPr>
          <w:p w14:paraId="672B1EBF" w14:textId="77777777" w:rsidR="00FF2ED9" w:rsidRDefault="00FF2ED9" w:rsidP="00C6367B">
            <w:pPr>
              <w:jc w:val="right"/>
            </w:pPr>
            <w:r w:rsidRPr="00E9325C">
              <w:t>182</w:t>
            </w:r>
          </w:p>
        </w:tc>
      </w:tr>
      <w:tr w:rsidR="00FF2ED9" w14:paraId="25CD0462" w14:textId="77777777" w:rsidTr="00570015">
        <w:tc>
          <w:tcPr>
            <w:tcW w:w="935" w:type="dxa"/>
          </w:tcPr>
          <w:p w14:paraId="5B088FA0" w14:textId="77777777" w:rsidR="00FF2ED9" w:rsidRDefault="00FF2ED9" w:rsidP="00570015">
            <w:r>
              <w:t>1995</w:t>
            </w:r>
          </w:p>
        </w:tc>
        <w:tc>
          <w:tcPr>
            <w:tcW w:w="940" w:type="dxa"/>
          </w:tcPr>
          <w:p w14:paraId="727ADECA" w14:textId="77777777" w:rsidR="00FF2ED9" w:rsidRPr="00367DA1" w:rsidRDefault="00FF2ED9" w:rsidP="00C6367B">
            <w:pPr>
              <w:jc w:val="right"/>
            </w:pPr>
            <w:r w:rsidRPr="00367DA1">
              <w:t>2,980</w:t>
            </w:r>
          </w:p>
        </w:tc>
        <w:tc>
          <w:tcPr>
            <w:tcW w:w="1107" w:type="dxa"/>
          </w:tcPr>
          <w:p w14:paraId="6EC1DA46" w14:textId="77777777" w:rsidR="00FF2ED9" w:rsidRPr="00367DA1" w:rsidRDefault="00FF2ED9" w:rsidP="00C6367B">
            <w:pPr>
              <w:jc w:val="right"/>
            </w:pPr>
            <w:r w:rsidRPr="00367DA1">
              <w:t>210,038</w:t>
            </w:r>
          </w:p>
        </w:tc>
        <w:tc>
          <w:tcPr>
            <w:tcW w:w="1090" w:type="dxa"/>
          </w:tcPr>
          <w:p w14:paraId="1DDFA90A" w14:textId="77777777" w:rsidR="00FF2ED9" w:rsidRPr="00367DA1" w:rsidRDefault="00FF2ED9" w:rsidP="00C6367B">
            <w:pPr>
              <w:jc w:val="right"/>
            </w:pPr>
            <w:r w:rsidRPr="00367DA1">
              <w:t>27,207</w:t>
            </w:r>
          </w:p>
        </w:tc>
        <w:tc>
          <w:tcPr>
            <w:tcW w:w="1088" w:type="dxa"/>
          </w:tcPr>
          <w:p w14:paraId="2864B6FB" w14:textId="77777777" w:rsidR="00FF2ED9" w:rsidRPr="00367DA1" w:rsidRDefault="00FF2ED9" w:rsidP="00C6367B">
            <w:pPr>
              <w:jc w:val="right"/>
            </w:pPr>
            <w:r w:rsidRPr="00367DA1">
              <w:t>44,281</w:t>
            </w:r>
          </w:p>
        </w:tc>
        <w:tc>
          <w:tcPr>
            <w:tcW w:w="1044" w:type="dxa"/>
          </w:tcPr>
          <w:p w14:paraId="3ACC8690" w14:textId="77777777" w:rsidR="00FF2ED9" w:rsidRPr="00367DA1" w:rsidRDefault="00FF2ED9" w:rsidP="00C6367B">
            <w:pPr>
              <w:jc w:val="right"/>
            </w:pPr>
            <w:r w:rsidRPr="00367DA1">
              <w:t>64,837</w:t>
            </w:r>
          </w:p>
        </w:tc>
        <w:tc>
          <w:tcPr>
            <w:tcW w:w="992" w:type="dxa"/>
          </w:tcPr>
          <w:p w14:paraId="535311D0" w14:textId="77777777" w:rsidR="00FF2ED9" w:rsidRPr="00367DA1" w:rsidRDefault="00FF2ED9" w:rsidP="00C6367B">
            <w:pPr>
              <w:jc w:val="right"/>
            </w:pPr>
            <w:r w:rsidRPr="00367DA1">
              <w:t>8</w:t>
            </w:r>
          </w:p>
        </w:tc>
        <w:tc>
          <w:tcPr>
            <w:tcW w:w="992" w:type="dxa"/>
          </w:tcPr>
          <w:p w14:paraId="34DF27B0" w14:textId="77777777" w:rsidR="00FF2ED9" w:rsidRPr="00367DA1" w:rsidRDefault="00FF2ED9" w:rsidP="00C6367B">
            <w:pPr>
              <w:jc w:val="right"/>
            </w:pPr>
            <w:r w:rsidRPr="00367DA1">
              <w:t>121</w:t>
            </w:r>
          </w:p>
        </w:tc>
        <w:tc>
          <w:tcPr>
            <w:tcW w:w="1054" w:type="dxa"/>
          </w:tcPr>
          <w:p w14:paraId="70025D95" w14:textId="77777777" w:rsidR="00FF2ED9" w:rsidRDefault="00FF2ED9" w:rsidP="00C6367B">
            <w:pPr>
              <w:jc w:val="right"/>
            </w:pPr>
            <w:r w:rsidRPr="00367DA1">
              <w:t>182</w:t>
            </w:r>
          </w:p>
        </w:tc>
      </w:tr>
      <w:tr w:rsidR="00FF2ED9" w14:paraId="76473D7E" w14:textId="77777777" w:rsidTr="00570015">
        <w:tc>
          <w:tcPr>
            <w:tcW w:w="935" w:type="dxa"/>
          </w:tcPr>
          <w:p w14:paraId="452DE2C4" w14:textId="77777777" w:rsidR="00FF2ED9" w:rsidRDefault="00FF2ED9" w:rsidP="00570015">
            <w:r>
              <w:t>1996</w:t>
            </w:r>
          </w:p>
        </w:tc>
        <w:tc>
          <w:tcPr>
            <w:tcW w:w="940" w:type="dxa"/>
          </w:tcPr>
          <w:p w14:paraId="0C6157C4" w14:textId="77777777" w:rsidR="00FF2ED9" w:rsidRPr="008665AE" w:rsidRDefault="00FF2ED9" w:rsidP="00C6367B">
            <w:pPr>
              <w:jc w:val="right"/>
            </w:pPr>
            <w:r w:rsidRPr="008665AE">
              <w:t>3,016</w:t>
            </w:r>
          </w:p>
        </w:tc>
        <w:tc>
          <w:tcPr>
            <w:tcW w:w="1107" w:type="dxa"/>
          </w:tcPr>
          <w:p w14:paraId="0D70B686" w14:textId="77777777" w:rsidR="00FF2ED9" w:rsidRPr="008665AE" w:rsidRDefault="00FF2ED9" w:rsidP="00C6367B">
            <w:pPr>
              <w:jc w:val="right"/>
            </w:pPr>
            <w:r w:rsidRPr="008665AE">
              <w:t>209,140</w:t>
            </w:r>
          </w:p>
        </w:tc>
        <w:tc>
          <w:tcPr>
            <w:tcW w:w="1090" w:type="dxa"/>
          </w:tcPr>
          <w:p w14:paraId="3816EEA0" w14:textId="77777777" w:rsidR="00FF2ED9" w:rsidRPr="008665AE" w:rsidRDefault="00FF2ED9" w:rsidP="00C6367B">
            <w:pPr>
              <w:jc w:val="right"/>
            </w:pPr>
            <w:r w:rsidRPr="008665AE">
              <w:t>27,397</w:t>
            </w:r>
          </w:p>
        </w:tc>
        <w:tc>
          <w:tcPr>
            <w:tcW w:w="1088" w:type="dxa"/>
          </w:tcPr>
          <w:p w14:paraId="62CD2F96" w14:textId="77777777" w:rsidR="00FF2ED9" w:rsidRPr="008665AE" w:rsidRDefault="00FF2ED9" w:rsidP="00C6367B">
            <w:pPr>
              <w:jc w:val="right"/>
            </w:pPr>
            <w:r w:rsidRPr="008665AE">
              <w:t>44,457</w:t>
            </w:r>
          </w:p>
        </w:tc>
        <w:tc>
          <w:tcPr>
            <w:tcW w:w="1044" w:type="dxa"/>
          </w:tcPr>
          <w:p w14:paraId="74A787EC" w14:textId="77777777" w:rsidR="00FF2ED9" w:rsidRPr="008665AE" w:rsidRDefault="00FF2ED9" w:rsidP="00C6367B">
            <w:pPr>
              <w:jc w:val="right"/>
            </w:pPr>
            <w:r w:rsidRPr="008665AE">
              <w:t>65,221</w:t>
            </w:r>
          </w:p>
        </w:tc>
        <w:tc>
          <w:tcPr>
            <w:tcW w:w="992" w:type="dxa"/>
          </w:tcPr>
          <w:p w14:paraId="5A16614B" w14:textId="77777777" w:rsidR="00FF2ED9" w:rsidRPr="008665AE" w:rsidRDefault="00FF2ED9" w:rsidP="00C6367B">
            <w:pPr>
              <w:jc w:val="right"/>
            </w:pPr>
            <w:r w:rsidRPr="008665AE">
              <w:t>8</w:t>
            </w:r>
          </w:p>
        </w:tc>
        <w:tc>
          <w:tcPr>
            <w:tcW w:w="992" w:type="dxa"/>
          </w:tcPr>
          <w:p w14:paraId="279F5E21" w14:textId="77777777" w:rsidR="00FF2ED9" w:rsidRPr="008665AE" w:rsidRDefault="00FF2ED9" w:rsidP="00C6367B">
            <w:pPr>
              <w:jc w:val="right"/>
            </w:pPr>
            <w:r w:rsidRPr="008665AE">
              <w:t>121</w:t>
            </w:r>
          </w:p>
        </w:tc>
        <w:tc>
          <w:tcPr>
            <w:tcW w:w="1054" w:type="dxa"/>
          </w:tcPr>
          <w:p w14:paraId="27EAD056" w14:textId="77777777" w:rsidR="00FF2ED9" w:rsidRDefault="00FF2ED9" w:rsidP="00C6367B">
            <w:pPr>
              <w:jc w:val="right"/>
            </w:pPr>
            <w:r w:rsidRPr="008665AE">
              <w:t>182</w:t>
            </w:r>
          </w:p>
        </w:tc>
      </w:tr>
    </w:tbl>
    <w:p w14:paraId="260F0B34" w14:textId="77777777" w:rsidR="00146908" w:rsidRDefault="00146908" w:rsidP="00146908"/>
    <w:p w14:paraId="2A2D8A41" w14:textId="77777777" w:rsidR="001B6E5D" w:rsidRDefault="001B6E5D" w:rsidP="001B6E5D">
      <w:r>
        <w:t>Table XXX. Suhsuland population by level 4 geography (1230 divisions, equivalent to US Census Block Group)</w:t>
      </w:r>
    </w:p>
    <w:tbl>
      <w:tblPr>
        <w:tblStyle w:val="TableGrid"/>
        <w:tblW w:w="0" w:type="auto"/>
        <w:tblLayout w:type="fixed"/>
        <w:tblLook w:val="04A0" w:firstRow="1" w:lastRow="0" w:firstColumn="1" w:lastColumn="0" w:noHBand="0" w:noVBand="1"/>
      </w:tblPr>
      <w:tblGrid>
        <w:gridCol w:w="935"/>
        <w:gridCol w:w="940"/>
        <w:gridCol w:w="1107"/>
        <w:gridCol w:w="1090"/>
        <w:gridCol w:w="1088"/>
        <w:gridCol w:w="1044"/>
        <w:gridCol w:w="992"/>
        <w:gridCol w:w="992"/>
        <w:gridCol w:w="1054"/>
      </w:tblGrid>
      <w:tr w:rsidR="001B6E5D" w14:paraId="7BB92DE7" w14:textId="77777777" w:rsidTr="00570015">
        <w:tc>
          <w:tcPr>
            <w:tcW w:w="935" w:type="dxa"/>
            <w:vMerge w:val="restart"/>
          </w:tcPr>
          <w:p w14:paraId="301DBA94" w14:textId="77777777" w:rsidR="001B6E5D" w:rsidRDefault="001B6E5D" w:rsidP="00570015">
            <w:r>
              <w:t>Year</w:t>
            </w:r>
          </w:p>
        </w:tc>
        <w:tc>
          <w:tcPr>
            <w:tcW w:w="5269" w:type="dxa"/>
            <w:gridSpan w:val="5"/>
          </w:tcPr>
          <w:p w14:paraId="7F8B86DE" w14:textId="77777777" w:rsidR="001B6E5D" w:rsidRDefault="001B6E5D" w:rsidP="00570015">
            <w:pPr>
              <w:jc w:val="center"/>
            </w:pPr>
            <w:r>
              <w:t>Population</w:t>
            </w:r>
          </w:p>
        </w:tc>
        <w:tc>
          <w:tcPr>
            <w:tcW w:w="3038" w:type="dxa"/>
            <w:gridSpan w:val="3"/>
          </w:tcPr>
          <w:p w14:paraId="26C20150" w14:textId="77777777" w:rsidR="001B6E5D" w:rsidRDefault="001B6E5D" w:rsidP="00C6367B">
            <w:pPr>
              <w:jc w:val="center"/>
            </w:pPr>
            <w:r>
              <w:t>Divisions</w:t>
            </w:r>
          </w:p>
        </w:tc>
      </w:tr>
      <w:tr w:rsidR="001B6E5D" w14:paraId="396A3FF8" w14:textId="77777777" w:rsidTr="00570015">
        <w:tc>
          <w:tcPr>
            <w:tcW w:w="935" w:type="dxa"/>
            <w:vMerge/>
          </w:tcPr>
          <w:p w14:paraId="0A2300F1" w14:textId="77777777" w:rsidR="001B6E5D" w:rsidRDefault="001B6E5D" w:rsidP="00570015"/>
        </w:tc>
        <w:tc>
          <w:tcPr>
            <w:tcW w:w="940" w:type="dxa"/>
            <w:vMerge w:val="restart"/>
          </w:tcPr>
          <w:p w14:paraId="7BE7C123" w14:textId="77777777" w:rsidR="001B6E5D" w:rsidRDefault="001B6E5D" w:rsidP="00570015">
            <w:r>
              <w:t>Min</w:t>
            </w:r>
          </w:p>
        </w:tc>
        <w:tc>
          <w:tcPr>
            <w:tcW w:w="1107" w:type="dxa"/>
            <w:vMerge w:val="restart"/>
          </w:tcPr>
          <w:p w14:paraId="04E966A3" w14:textId="77777777" w:rsidR="001B6E5D" w:rsidRDefault="001B6E5D" w:rsidP="00570015">
            <w:r>
              <w:t>Max</w:t>
            </w:r>
          </w:p>
        </w:tc>
        <w:tc>
          <w:tcPr>
            <w:tcW w:w="3222" w:type="dxa"/>
            <w:gridSpan w:val="3"/>
          </w:tcPr>
          <w:p w14:paraId="091325B4" w14:textId="77777777" w:rsidR="001B6E5D" w:rsidRDefault="001B6E5D" w:rsidP="00570015">
            <w:pPr>
              <w:jc w:val="center"/>
            </w:pPr>
            <w:r>
              <w:t>Quartiles</w:t>
            </w:r>
          </w:p>
        </w:tc>
        <w:tc>
          <w:tcPr>
            <w:tcW w:w="3038" w:type="dxa"/>
            <w:gridSpan w:val="3"/>
          </w:tcPr>
          <w:p w14:paraId="3E9A1D7E" w14:textId="77777777" w:rsidR="001B6E5D" w:rsidRDefault="001B6E5D" w:rsidP="00C6367B">
            <w:pPr>
              <w:jc w:val="center"/>
            </w:pPr>
            <w:r>
              <w:t>Number with pop. less than:</w:t>
            </w:r>
          </w:p>
        </w:tc>
      </w:tr>
      <w:tr w:rsidR="001B6E5D" w14:paraId="384C6829" w14:textId="77777777" w:rsidTr="00570015">
        <w:tc>
          <w:tcPr>
            <w:tcW w:w="935" w:type="dxa"/>
            <w:vMerge/>
          </w:tcPr>
          <w:p w14:paraId="3C24D4BA" w14:textId="77777777" w:rsidR="001B6E5D" w:rsidRDefault="001B6E5D" w:rsidP="00570015"/>
        </w:tc>
        <w:tc>
          <w:tcPr>
            <w:tcW w:w="940" w:type="dxa"/>
            <w:vMerge/>
          </w:tcPr>
          <w:p w14:paraId="6C01AFEB" w14:textId="77777777" w:rsidR="001B6E5D" w:rsidRDefault="001B6E5D" w:rsidP="00570015"/>
        </w:tc>
        <w:tc>
          <w:tcPr>
            <w:tcW w:w="1107" w:type="dxa"/>
            <w:vMerge/>
          </w:tcPr>
          <w:p w14:paraId="17C6CE19" w14:textId="77777777" w:rsidR="001B6E5D" w:rsidRDefault="001B6E5D" w:rsidP="00570015"/>
        </w:tc>
        <w:tc>
          <w:tcPr>
            <w:tcW w:w="1090" w:type="dxa"/>
          </w:tcPr>
          <w:p w14:paraId="40DD5525" w14:textId="77777777" w:rsidR="001B6E5D" w:rsidRDefault="001B6E5D" w:rsidP="00570015">
            <w:r>
              <w:t>1</w:t>
            </w:r>
            <w:r w:rsidRPr="00FB34E1">
              <w:rPr>
                <w:vertAlign w:val="superscript"/>
              </w:rPr>
              <w:t>st</w:t>
            </w:r>
          </w:p>
        </w:tc>
        <w:tc>
          <w:tcPr>
            <w:tcW w:w="1088" w:type="dxa"/>
          </w:tcPr>
          <w:p w14:paraId="061851E6" w14:textId="77777777" w:rsidR="001B6E5D" w:rsidRDefault="001B6E5D" w:rsidP="00570015">
            <w:r>
              <w:t>Median</w:t>
            </w:r>
          </w:p>
        </w:tc>
        <w:tc>
          <w:tcPr>
            <w:tcW w:w="1044" w:type="dxa"/>
          </w:tcPr>
          <w:p w14:paraId="6E0A95C8" w14:textId="77777777" w:rsidR="001B6E5D" w:rsidRDefault="001B6E5D" w:rsidP="00570015">
            <w:r>
              <w:t>3</w:t>
            </w:r>
            <w:r w:rsidRPr="00FB34E1">
              <w:rPr>
                <w:vertAlign w:val="superscript"/>
              </w:rPr>
              <w:t>rd</w:t>
            </w:r>
          </w:p>
        </w:tc>
        <w:tc>
          <w:tcPr>
            <w:tcW w:w="992" w:type="dxa"/>
          </w:tcPr>
          <w:p w14:paraId="27210076" w14:textId="77777777" w:rsidR="001B6E5D" w:rsidRDefault="001B6E5D" w:rsidP="001B6E5D">
            <w:r>
              <w:t>2,500</w:t>
            </w:r>
          </w:p>
        </w:tc>
        <w:tc>
          <w:tcPr>
            <w:tcW w:w="992" w:type="dxa"/>
          </w:tcPr>
          <w:p w14:paraId="381B6A70" w14:textId="77777777" w:rsidR="001B6E5D" w:rsidRDefault="001B6E5D" w:rsidP="003356C8">
            <w:r>
              <w:t>5,000</w:t>
            </w:r>
          </w:p>
        </w:tc>
        <w:tc>
          <w:tcPr>
            <w:tcW w:w="1054" w:type="dxa"/>
          </w:tcPr>
          <w:p w14:paraId="0ECF0DAD" w14:textId="77777777" w:rsidR="001B6E5D" w:rsidRDefault="003356C8" w:rsidP="00570015">
            <w:r>
              <w:t>2</w:t>
            </w:r>
            <w:r w:rsidR="001B6E5D">
              <w:t>0,000</w:t>
            </w:r>
          </w:p>
        </w:tc>
      </w:tr>
      <w:tr w:rsidR="003356C8" w14:paraId="12E60E68" w14:textId="77777777" w:rsidTr="00570015">
        <w:tc>
          <w:tcPr>
            <w:tcW w:w="935" w:type="dxa"/>
          </w:tcPr>
          <w:p w14:paraId="6644BD37" w14:textId="77777777" w:rsidR="003356C8" w:rsidRDefault="003356C8" w:rsidP="00570015">
            <w:r>
              <w:t>1989</w:t>
            </w:r>
          </w:p>
        </w:tc>
        <w:tc>
          <w:tcPr>
            <w:tcW w:w="940" w:type="dxa"/>
          </w:tcPr>
          <w:p w14:paraId="761BDC64" w14:textId="77777777" w:rsidR="003356C8" w:rsidRPr="00C0484F" w:rsidRDefault="003356C8" w:rsidP="00C6367B">
            <w:pPr>
              <w:jc w:val="right"/>
            </w:pPr>
            <w:r w:rsidRPr="00C0484F">
              <w:t>128</w:t>
            </w:r>
          </w:p>
        </w:tc>
        <w:tc>
          <w:tcPr>
            <w:tcW w:w="1107" w:type="dxa"/>
          </w:tcPr>
          <w:p w14:paraId="25E2DA5F" w14:textId="77777777" w:rsidR="003356C8" w:rsidRPr="00C0484F" w:rsidRDefault="003356C8" w:rsidP="00C6367B">
            <w:pPr>
              <w:jc w:val="right"/>
            </w:pPr>
            <w:r w:rsidRPr="00C0484F">
              <w:t>33,588</w:t>
            </w:r>
          </w:p>
        </w:tc>
        <w:tc>
          <w:tcPr>
            <w:tcW w:w="1090" w:type="dxa"/>
          </w:tcPr>
          <w:p w14:paraId="0AE033AD" w14:textId="77777777" w:rsidR="003356C8" w:rsidRPr="00C0484F" w:rsidRDefault="003356C8" w:rsidP="00C6367B">
            <w:pPr>
              <w:jc w:val="right"/>
            </w:pPr>
            <w:r w:rsidRPr="00C0484F">
              <w:t>3,567</w:t>
            </w:r>
          </w:p>
        </w:tc>
        <w:tc>
          <w:tcPr>
            <w:tcW w:w="1088" w:type="dxa"/>
          </w:tcPr>
          <w:p w14:paraId="562B1A0F" w14:textId="77777777" w:rsidR="003356C8" w:rsidRPr="00C0484F" w:rsidRDefault="003356C8" w:rsidP="00C6367B">
            <w:pPr>
              <w:jc w:val="right"/>
            </w:pPr>
            <w:r w:rsidRPr="00C0484F">
              <w:t>6,120</w:t>
            </w:r>
          </w:p>
        </w:tc>
        <w:tc>
          <w:tcPr>
            <w:tcW w:w="1044" w:type="dxa"/>
          </w:tcPr>
          <w:p w14:paraId="4E93A3B7" w14:textId="77777777" w:rsidR="003356C8" w:rsidRPr="00C0484F" w:rsidRDefault="003356C8" w:rsidP="00C6367B">
            <w:pPr>
              <w:jc w:val="right"/>
            </w:pPr>
            <w:r w:rsidRPr="00C0484F">
              <w:t>10,759</w:t>
            </w:r>
          </w:p>
        </w:tc>
        <w:tc>
          <w:tcPr>
            <w:tcW w:w="992" w:type="dxa"/>
          </w:tcPr>
          <w:p w14:paraId="10FC7D66" w14:textId="77777777" w:rsidR="003356C8" w:rsidRPr="00C0484F" w:rsidRDefault="003356C8" w:rsidP="00C6367B">
            <w:pPr>
              <w:jc w:val="right"/>
            </w:pPr>
            <w:r w:rsidRPr="00C0484F">
              <w:t>58</w:t>
            </w:r>
          </w:p>
        </w:tc>
        <w:tc>
          <w:tcPr>
            <w:tcW w:w="992" w:type="dxa"/>
          </w:tcPr>
          <w:p w14:paraId="41636455" w14:textId="77777777" w:rsidR="003356C8" w:rsidRPr="00C0484F" w:rsidRDefault="003356C8" w:rsidP="00C6367B">
            <w:pPr>
              <w:jc w:val="right"/>
            </w:pPr>
            <w:r w:rsidRPr="00C0484F">
              <w:t>517</w:t>
            </w:r>
          </w:p>
        </w:tc>
        <w:tc>
          <w:tcPr>
            <w:tcW w:w="1054" w:type="dxa"/>
          </w:tcPr>
          <w:p w14:paraId="1D0CE626" w14:textId="77777777" w:rsidR="003356C8" w:rsidRDefault="003356C8" w:rsidP="00C6367B">
            <w:pPr>
              <w:jc w:val="right"/>
            </w:pPr>
            <w:r w:rsidRPr="00C0484F">
              <w:t>1122</w:t>
            </w:r>
          </w:p>
        </w:tc>
      </w:tr>
      <w:tr w:rsidR="003356C8" w14:paraId="3C3D4797" w14:textId="77777777" w:rsidTr="00570015">
        <w:tc>
          <w:tcPr>
            <w:tcW w:w="935" w:type="dxa"/>
          </w:tcPr>
          <w:p w14:paraId="1EC37404" w14:textId="77777777" w:rsidR="003356C8" w:rsidRDefault="003356C8" w:rsidP="00570015">
            <w:r>
              <w:t>1990</w:t>
            </w:r>
          </w:p>
        </w:tc>
        <w:tc>
          <w:tcPr>
            <w:tcW w:w="940" w:type="dxa"/>
          </w:tcPr>
          <w:p w14:paraId="4B4674D3" w14:textId="77777777" w:rsidR="003356C8" w:rsidRPr="005A6ACA" w:rsidRDefault="003356C8" w:rsidP="00C6367B">
            <w:pPr>
              <w:jc w:val="right"/>
            </w:pPr>
            <w:r w:rsidRPr="005A6ACA">
              <w:t>144</w:t>
            </w:r>
          </w:p>
        </w:tc>
        <w:tc>
          <w:tcPr>
            <w:tcW w:w="1107" w:type="dxa"/>
          </w:tcPr>
          <w:p w14:paraId="68FCA568" w14:textId="77777777" w:rsidR="003356C8" w:rsidRPr="005A6ACA" w:rsidRDefault="003356C8" w:rsidP="00C6367B">
            <w:pPr>
              <w:jc w:val="right"/>
            </w:pPr>
            <w:r w:rsidRPr="005A6ACA">
              <w:t>33,662</w:t>
            </w:r>
          </w:p>
        </w:tc>
        <w:tc>
          <w:tcPr>
            <w:tcW w:w="1090" w:type="dxa"/>
          </w:tcPr>
          <w:p w14:paraId="3F62700E" w14:textId="77777777" w:rsidR="003356C8" w:rsidRPr="005A6ACA" w:rsidRDefault="003356C8" w:rsidP="00C6367B">
            <w:pPr>
              <w:jc w:val="right"/>
            </w:pPr>
            <w:r w:rsidRPr="005A6ACA">
              <w:t>3,578</w:t>
            </w:r>
          </w:p>
        </w:tc>
        <w:tc>
          <w:tcPr>
            <w:tcW w:w="1088" w:type="dxa"/>
          </w:tcPr>
          <w:p w14:paraId="3E71AACB" w14:textId="77777777" w:rsidR="003356C8" w:rsidRPr="005A6ACA" w:rsidRDefault="003356C8" w:rsidP="00C6367B">
            <w:pPr>
              <w:jc w:val="right"/>
            </w:pPr>
            <w:r w:rsidRPr="005A6ACA">
              <w:t>6,091</w:t>
            </w:r>
          </w:p>
        </w:tc>
        <w:tc>
          <w:tcPr>
            <w:tcW w:w="1044" w:type="dxa"/>
          </w:tcPr>
          <w:p w14:paraId="29B20231" w14:textId="77777777" w:rsidR="003356C8" w:rsidRPr="005A6ACA" w:rsidRDefault="003356C8" w:rsidP="00C6367B">
            <w:pPr>
              <w:jc w:val="right"/>
            </w:pPr>
            <w:r w:rsidRPr="005A6ACA">
              <w:t>10,656</w:t>
            </w:r>
          </w:p>
        </w:tc>
        <w:tc>
          <w:tcPr>
            <w:tcW w:w="992" w:type="dxa"/>
          </w:tcPr>
          <w:p w14:paraId="2D0AE07A" w14:textId="77777777" w:rsidR="003356C8" w:rsidRPr="005A6ACA" w:rsidRDefault="003356C8" w:rsidP="00C6367B">
            <w:pPr>
              <w:jc w:val="right"/>
            </w:pPr>
            <w:r w:rsidRPr="005A6ACA">
              <w:t>58</w:t>
            </w:r>
          </w:p>
        </w:tc>
        <w:tc>
          <w:tcPr>
            <w:tcW w:w="992" w:type="dxa"/>
          </w:tcPr>
          <w:p w14:paraId="15527786" w14:textId="77777777" w:rsidR="003356C8" w:rsidRPr="005A6ACA" w:rsidRDefault="003356C8" w:rsidP="00C6367B">
            <w:pPr>
              <w:jc w:val="right"/>
            </w:pPr>
            <w:r w:rsidRPr="005A6ACA">
              <w:t>515</w:t>
            </w:r>
          </w:p>
        </w:tc>
        <w:tc>
          <w:tcPr>
            <w:tcW w:w="1054" w:type="dxa"/>
          </w:tcPr>
          <w:p w14:paraId="17C002EF" w14:textId="77777777" w:rsidR="003356C8" w:rsidRDefault="003356C8" w:rsidP="00C6367B">
            <w:pPr>
              <w:jc w:val="right"/>
            </w:pPr>
            <w:r w:rsidRPr="005A6ACA">
              <w:t>1121</w:t>
            </w:r>
          </w:p>
        </w:tc>
      </w:tr>
      <w:tr w:rsidR="003356C8" w14:paraId="397C0C2E" w14:textId="77777777" w:rsidTr="00570015">
        <w:tc>
          <w:tcPr>
            <w:tcW w:w="935" w:type="dxa"/>
          </w:tcPr>
          <w:p w14:paraId="15F0519C" w14:textId="77777777" w:rsidR="003356C8" w:rsidRDefault="003356C8" w:rsidP="00570015">
            <w:r>
              <w:t>1991</w:t>
            </w:r>
          </w:p>
        </w:tc>
        <w:tc>
          <w:tcPr>
            <w:tcW w:w="940" w:type="dxa"/>
          </w:tcPr>
          <w:p w14:paraId="3F779AC6" w14:textId="77777777" w:rsidR="003356C8" w:rsidRPr="00F72D1D" w:rsidRDefault="003356C8" w:rsidP="00C6367B">
            <w:pPr>
              <w:jc w:val="right"/>
            </w:pPr>
            <w:r w:rsidRPr="00F72D1D">
              <w:t>146</w:t>
            </w:r>
          </w:p>
        </w:tc>
        <w:tc>
          <w:tcPr>
            <w:tcW w:w="1107" w:type="dxa"/>
          </w:tcPr>
          <w:p w14:paraId="6A79743F" w14:textId="77777777" w:rsidR="003356C8" w:rsidRPr="00F72D1D" w:rsidRDefault="003356C8" w:rsidP="00C6367B">
            <w:pPr>
              <w:jc w:val="right"/>
            </w:pPr>
            <w:r w:rsidRPr="00F72D1D">
              <w:t>34,150</w:t>
            </w:r>
          </w:p>
        </w:tc>
        <w:tc>
          <w:tcPr>
            <w:tcW w:w="1090" w:type="dxa"/>
          </w:tcPr>
          <w:p w14:paraId="506D7851" w14:textId="77777777" w:rsidR="003356C8" w:rsidRPr="00F72D1D" w:rsidRDefault="003356C8" w:rsidP="00C6367B">
            <w:pPr>
              <w:jc w:val="right"/>
            </w:pPr>
            <w:r w:rsidRPr="00F72D1D">
              <w:t>3,610</w:t>
            </w:r>
          </w:p>
        </w:tc>
        <w:tc>
          <w:tcPr>
            <w:tcW w:w="1088" w:type="dxa"/>
          </w:tcPr>
          <w:p w14:paraId="12AD96B1" w14:textId="77777777" w:rsidR="003356C8" w:rsidRPr="00F72D1D" w:rsidRDefault="003356C8" w:rsidP="00C6367B">
            <w:pPr>
              <w:jc w:val="right"/>
            </w:pPr>
            <w:r w:rsidRPr="00F72D1D">
              <w:t>6,148</w:t>
            </w:r>
          </w:p>
        </w:tc>
        <w:tc>
          <w:tcPr>
            <w:tcW w:w="1044" w:type="dxa"/>
          </w:tcPr>
          <w:p w14:paraId="287AC0EB" w14:textId="77777777" w:rsidR="003356C8" w:rsidRPr="00F72D1D" w:rsidRDefault="003356C8" w:rsidP="00C6367B">
            <w:pPr>
              <w:jc w:val="right"/>
            </w:pPr>
            <w:r w:rsidRPr="00F72D1D">
              <w:t>10,760</w:t>
            </w:r>
          </w:p>
        </w:tc>
        <w:tc>
          <w:tcPr>
            <w:tcW w:w="992" w:type="dxa"/>
          </w:tcPr>
          <w:p w14:paraId="0847CF31" w14:textId="77777777" w:rsidR="003356C8" w:rsidRPr="00F72D1D" w:rsidRDefault="003356C8" w:rsidP="00C6367B">
            <w:pPr>
              <w:jc w:val="right"/>
            </w:pPr>
            <w:r w:rsidRPr="00F72D1D">
              <w:t>58</w:t>
            </w:r>
          </w:p>
        </w:tc>
        <w:tc>
          <w:tcPr>
            <w:tcW w:w="992" w:type="dxa"/>
          </w:tcPr>
          <w:p w14:paraId="45E439C8" w14:textId="77777777" w:rsidR="003356C8" w:rsidRPr="00F72D1D" w:rsidRDefault="003356C8" w:rsidP="00C6367B">
            <w:pPr>
              <w:jc w:val="right"/>
            </w:pPr>
            <w:r w:rsidRPr="00F72D1D">
              <w:t>512</w:t>
            </w:r>
          </w:p>
        </w:tc>
        <w:tc>
          <w:tcPr>
            <w:tcW w:w="1054" w:type="dxa"/>
          </w:tcPr>
          <w:p w14:paraId="5F898339" w14:textId="77777777" w:rsidR="003356C8" w:rsidRDefault="003356C8" w:rsidP="00C6367B">
            <w:pPr>
              <w:jc w:val="right"/>
            </w:pPr>
            <w:r w:rsidRPr="00F72D1D">
              <w:t>1120</w:t>
            </w:r>
          </w:p>
        </w:tc>
      </w:tr>
      <w:tr w:rsidR="003356C8" w14:paraId="12F01703" w14:textId="77777777" w:rsidTr="00570015">
        <w:tc>
          <w:tcPr>
            <w:tcW w:w="935" w:type="dxa"/>
          </w:tcPr>
          <w:p w14:paraId="66EC1ED2" w14:textId="77777777" w:rsidR="003356C8" w:rsidRDefault="003356C8" w:rsidP="00570015">
            <w:r>
              <w:t>1992</w:t>
            </w:r>
          </w:p>
        </w:tc>
        <w:tc>
          <w:tcPr>
            <w:tcW w:w="940" w:type="dxa"/>
          </w:tcPr>
          <w:p w14:paraId="0B673D87" w14:textId="77777777" w:rsidR="003356C8" w:rsidRPr="00F60FEE" w:rsidRDefault="003356C8" w:rsidP="00C6367B">
            <w:pPr>
              <w:jc w:val="right"/>
            </w:pPr>
            <w:r w:rsidRPr="00F60FEE">
              <w:t>146</w:t>
            </w:r>
          </w:p>
        </w:tc>
        <w:tc>
          <w:tcPr>
            <w:tcW w:w="1107" w:type="dxa"/>
          </w:tcPr>
          <w:p w14:paraId="12B0125A" w14:textId="77777777" w:rsidR="003356C8" w:rsidRPr="00F60FEE" w:rsidRDefault="003356C8" w:rsidP="00C6367B">
            <w:pPr>
              <w:jc w:val="right"/>
            </w:pPr>
            <w:r w:rsidRPr="00F60FEE">
              <w:t>34,226</w:t>
            </w:r>
          </w:p>
        </w:tc>
        <w:tc>
          <w:tcPr>
            <w:tcW w:w="1090" w:type="dxa"/>
          </w:tcPr>
          <w:p w14:paraId="07BCC3EA" w14:textId="77777777" w:rsidR="003356C8" w:rsidRPr="00F60FEE" w:rsidRDefault="003356C8" w:rsidP="00C6367B">
            <w:pPr>
              <w:jc w:val="right"/>
            </w:pPr>
            <w:r w:rsidRPr="00F60FEE">
              <w:t>3,636</w:t>
            </w:r>
          </w:p>
        </w:tc>
        <w:tc>
          <w:tcPr>
            <w:tcW w:w="1088" w:type="dxa"/>
          </w:tcPr>
          <w:p w14:paraId="6FB4AAD7" w14:textId="77777777" w:rsidR="003356C8" w:rsidRPr="00F60FEE" w:rsidRDefault="003356C8" w:rsidP="00C6367B">
            <w:pPr>
              <w:jc w:val="right"/>
            </w:pPr>
            <w:r w:rsidRPr="00F60FEE">
              <w:t>6,182</w:t>
            </w:r>
          </w:p>
        </w:tc>
        <w:tc>
          <w:tcPr>
            <w:tcW w:w="1044" w:type="dxa"/>
          </w:tcPr>
          <w:p w14:paraId="010AFB36" w14:textId="77777777" w:rsidR="003356C8" w:rsidRPr="00F60FEE" w:rsidRDefault="003356C8" w:rsidP="00C6367B">
            <w:pPr>
              <w:jc w:val="right"/>
            </w:pPr>
            <w:r w:rsidRPr="00F60FEE">
              <w:t>10,774</w:t>
            </w:r>
          </w:p>
        </w:tc>
        <w:tc>
          <w:tcPr>
            <w:tcW w:w="992" w:type="dxa"/>
          </w:tcPr>
          <w:p w14:paraId="1D53F8E6" w14:textId="77777777" w:rsidR="003356C8" w:rsidRPr="00F60FEE" w:rsidRDefault="003356C8" w:rsidP="00C6367B">
            <w:pPr>
              <w:jc w:val="right"/>
            </w:pPr>
            <w:r w:rsidRPr="00F60FEE">
              <w:t>55</w:t>
            </w:r>
          </w:p>
        </w:tc>
        <w:tc>
          <w:tcPr>
            <w:tcW w:w="992" w:type="dxa"/>
          </w:tcPr>
          <w:p w14:paraId="39803E76" w14:textId="77777777" w:rsidR="003356C8" w:rsidRPr="00F60FEE" w:rsidRDefault="003356C8" w:rsidP="00C6367B">
            <w:pPr>
              <w:jc w:val="right"/>
            </w:pPr>
            <w:r w:rsidRPr="00F60FEE">
              <w:t>509</w:t>
            </w:r>
          </w:p>
        </w:tc>
        <w:tc>
          <w:tcPr>
            <w:tcW w:w="1054" w:type="dxa"/>
          </w:tcPr>
          <w:p w14:paraId="07E90EF9" w14:textId="77777777" w:rsidR="003356C8" w:rsidRDefault="003356C8" w:rsidP="00C6367B">
            <w:pPr>
              <w:jc w:val="right"/>
            </w:pPr>
            <w:r w:rsidRPr="00F60FEE">
              <w:t>1119</w:t>
            </w:r>
          </w:p>
        </w:tc>
      </w:tr>
      <w:tr w:rsidR="003356C8" w14:paraId="37E684E6" w14:textId="77777777" w:rsidTr="00570015">
        <w:tc>
          <w:tcPr>
            <w:tcW w:w="935" w:type="dxa"/>
          </w:tcPr>
          <w:p w14:paraId="1FAF9C8B" w14:textId="77777777" w:rsidR="003356C8" w:rsidRDefault="003356C8" w:rsidP="00570015">
            <w:r>
              <w:t>1993</w:t>
            </w:r>
          </w:p>
        </w:tc>
        <w:tc>
          <w:tcPr>
            <w:tcW w:w="940" w:type="dxa"/>
          </w:tcPr>
          <w:p w14:paraId="2F153ACB" w14:textId="77777777" w:rsidR="003356C8" w:rsidRPr="007D32F9" w:rsidRDefault="003356C8" w:rsidP="00C6367B">
            <w:pPr>
              <w:jc w:val="right"/>
            </w:pPr>
            <w:r w:rsidRPr="007D32F9">
              <w:t>154</w:t>
            </w:r>
          </w:p>
        </w:tc>
        <w:tc>
          <w:tcPr>
            <w:tcW w:w="1107" w:type="dxa"/>
          </w:tcPr>
          <w:p w14:paraId="5C7D3D5C" w14:textId="77777777" w:rsidR="003356C8" w:rsidRPr="007D32F9" w:rsidRDefault="003356C8" w:rsidP="00C6367B">
            <w:pPr>
              <w:jc w:val="right"/>
            </w:pPr>
            <w:r w:rsidRPr="007D32F9">
              <w:t>34,516</w:t>
            </w:r>
          </w:p>
        </w:tc>
        <w:tc>
          <w:tcPr>
            <w:tcW w:w="1090" w:type="dxa"/>
          </w:tcPr>
          <w:p w14:paraId="4BA7D46D" w14:textId="77777777" w:rsidR="003356C8" w:rsidRPr="007D32F9" w:rsidRDefault="003356C8" w:rsidP="00C6367B">
            <w:pPr>
              <w:jc w:val="right"/>
            </w:pPr>
            <w:r w:rsidRPr="007D32F9">
              <w:t>3,648</w:t>
            </w:r>
          </w:p>
        </w:tc>
        <w:tc>
          <w:tcPr>
            <w:tcW w:w="1088" w:type="dxa"/>
          </w:tcPr>
          <w:p w14:paraId="008D49EB" w14:textId="77777777" w:rsidR="003356C8" w:rsidRPr="007D32F9" w:rsidRDefault="003356C8" w:rsidP="00C6367B">
            <w:pPr>
              <w:jc w:val="right"/>
            </w:pPr>
            <w:r w:rsidRPr="007D32F9">
              <w:t>6,217</w:t>
            </w:r>
          </w:p>
        </w:tc>
        <w:tc>
          <w:tcPr>
            <w:tcW w:w="1044" w:type="dxa"/>
          </w:tcPr>
          <w:p w14:paraId="47597A90" w14:textId="77777777" w:rsidR="003356C8" w:rsidRPr="007D32F9" w:rsidRDefault="003356C8" w:rsidP="00C6367B">
            <w:pPr>
              <w:jc w:val="right"/>
            </w:pPr>
            <w:r w:rsidRPr="007D32F9">
              <w:t>10,724</w:t>
            </w:r>
          </w:p>
        </w:tc>
        <w:tc>
          <w:tcPr>
            <w:tcW w:w="992" w:type="dxa"/>
          </w:tcPr>
          <w:p w14:paraId="4EBFB703" w14:textId="77777777" w:rsidR="003356C8" w:rsidRPr="007D32F9" w:rsidRDefault="003356C8" w:rsidP="00C6367B">
            <w:pPr>
              <w:jc w:val="right"/>
            </w:pPr>
            <w:r w:rsidRPr="007D32F9">
              <w:t>52</w:t>
            </w:r>
          </w:p>
        </w:tc>
        <w:tc>
          <w:tcPr>
            <w:tcW w:w="992" w:type="dxa"/>
          </w:tcPr>
          <w:p w14:paraId="2BDCC515" w14:textId="77777777" w:rsidR="003356C8" w:rsidRPr="007D32F9" w:rsidRDefault="003356C8" w:rsidP="00C6367B">
            <w:pPr>
              <w:jc w:val="right"/>
            </w:pPr>
            <w:r w:rsidRPr="007D32F9">
              <w:t>506</w:t>
            </w:r>
          </w:p>
        </w:tc>
        <w:tc>
          <w:tcPr>
            <w:tcW w:w="1054" w:type="dxa"/>
          </w:tcPr>
          <w:p w14:paraId="4F818C0C" w14:textId="77777777" w:rsidR="003356C8" w:rsidRDefault="003356C8" w:rsidP="00C6367B">
            <w:pPr>
              <w:jc w:val="right"/>
            </w:pPr>
            <w:r w:rsidRPr="007D32F9">
              <w:t>1119</w:t>
            </w:r>
          </w:p>
        </w:tc>
      </w:tr>
      <w:tr w:rsidR="003356C8" w14:paraId="61B81759" w14:textId="77777777" w:rsidTr="00570015">
        <w:tc>
          <w:tcPr>
            <w:tcW w:w="935" w:type="dxa"/>
          </w:tcPr>
          <w:p w14:paraId="21852B8C" w14:textId="77777777" w:rsidR="003356C8" w:rsidRDefault="003356C8" w:rsidP="00570015">
            <w:r>
              <w:t>1994</w:t>
            </w:r>
          </w:p>
        </w:tc>
        <w:tc>
          <w:tcPr>
            <w:tcW w:w="940" w:type="dxa"/>
          </w:tcPr>
          <w:p w14:paraId="0CE451FC" w14:textId="77777777" w:rsidR="003356C8" w:rsidRPr="00BF29EB" w:rsidRDefault="003356C8" w:rsidP="00C6367B">
            <w:pPr>
              <w:jc w:val="right"/>
            </w:pPr>
            <w:r w:rsidRPr="00BF29EB">
              <w:t>160</w:t>
            </w:r>
          </w:p>
        </w:tc>
        <w:tc>
          <w:tcPr>
            <w:tcW w:w="1107" w:type="dxa"/>
          </w:tcPr>
          <w:p w14:paraId="2E29E5E6" w14:textId="77777777" w:rsidR="003356C8" w:rsidRPr="00BF29EB" w:rsidRDefault="003356C8" w:rsidP="00C6367B">
            <w:pPr>
              <w:jc w:val="right"/>
            </w:pPr>
            <w:r w:rsidRPr="00BF29EB">
              <w:t>34,622</w:t>
            </w:r>
          </w:p>
        </w:tc>
        <w:tc>
          <w:tcPr>
            <w:tcW w:w="1090" w:type="dxa"/>
          </w:tcPr>
          <w:p w14:paraId="1865689F" w14:textId="77777777" w:rsidR="003356C8" w:rsidRPr="00BF29EB" w:rsidRDefault="003356C8" w:rsidP="00C6367B">
            <w:pPr>
              <w:jc w:val="right"/>
            </w:pPr>
            <w:r w:rsidRPr="00BF29EB">
              <w:t>3,702</w:t>
            </w:r>
          </w:p>
        </w:tc>
        <w:tc>
          <w:tcPr>
            <w:tcW w:w="1088" w:type="dxa"/>
          </w:tcPr>
          <w:p w14:paraId="056B5ADB" w14:textId="77777777" w:rsidR="003356C8" w:rsidRPr="00BF29EB" w:rsidRDefault="003356C8" w:rsidP="00C6367B">
            <w:pPr>
              <w:jc w:val="right"/>
            </w:pPr>
            <w:r w:rsidRPr="00BF29EB">
              <w:t>6,300</w:t>
            </w:r>
          </w:p>
        </w:tc>
        <w:tc>
          <w:tcPr>
            <w:tcW w:w="1044" w:type="dxa"/>
          </w:tcPr>
          <w:p w14:paraId="028934CA" w14:textId="77777777" w:rsidR="003356C8" w:rsidRPr="00BF29EB" w:rsidRDefault="003356C8" w:rsidP="00C6367B">
            <w:pPr>
              <w:jc w:val="right"/>
            </w:pPr>
            <w:r w:rsidRPr="00BF29EB">
              <w:t>10,804</w:t>
            </w:r>
          </w:p>
        </w:tc>
        <w:tc>
          <w:tcPr>
            <w:tcW w:w="992" w:type="dxa"/>
          </w:tcPr>
          <w:p w14:paraId="64BAE9D2" w14:textId="77777777" w:rsidR="003356C8" w:rsidRPr="00BF29EB" w:rsidRDefault="003356C8" w:rsidP="00C6367B">
            <w:pPr>
              <w:jc w:val="right"/>
            </w:pPr>
            <w:r w:rsidRPr="00BF29EB">
              <w:t>47</w:t>
            </w:r>
          </w:p>
        </w:tc>
        <w:tc>
          <w:tcPr>
            <w:tcW w:w="992" w:type="dxa"/>
          </w:tcPr>
          <w:p w14:paraId="71A8FF38" w14:textId="77777777" w:rsidR="003356C8" w:rsidRPr="00BF29EB" w:rsidRDefault="003356C8" w:rsidP="00C6367B">
            <w:pPr>
              <w:jc w:val="right"/>
            </w:pPr>
            <w:r w:rsidRPr="00BF29EB">
              <w:t>501</w:t>
            </w:r>
          </w:p>
        </w:tc>
        <w:tc>
          <w:tcPr>
            <w:tcW w:w="1054" w:type="dxa"/>
          </w:tcPr>
          <w:p w14:paraId="7B5407B1" w14:textId="77777777" w:rsidR="003356C8" w:rsidRDefault="003356C8" w:rsidP="00C6367B">
            <w:pPr>
              <w:jc w:val="right"/>
            </w:pPr>
            <w:r w:rsidRPr="00BF29EB">
              <w:t>1117</w:t>
            </w:r>
          </w:p>
        </w:tc>
      </w:tr>
      <w:tr w:rsidR="003356C8" w14:paraId="59EBC667" w14:textId="77777777" w:rsidTr="00570015">
        <w:tc>
          <w:tcPr>
            <w:tcW w:w="935" w:type="dxa"/>
          </w:tcPr>
          <w:p w14:paraId="6E648985" w14:textId="77777777" w:rsidR="003356C8" w:rsidRDefault="003356C8" w:rsidP="00570015">
            <w:r>
              <w:t>1995</w:t>
            </w:r>
          </w:p>
        </w:tc>
        <w:tc>
          <w:tcPr>
            <w:tcW w:w="940" w:type="dxa"/>
          </w:tcPr>
          <w:p w14:paraId="21FCAB81" w14:textId="77777777" w:rsidR="003356C8" w:rsidRPr="00850B30" w:rsidRDefault="003356C8" w:rsidP="00C6367B">
            <w:pPr>
              <w:jc w:val="right"/>
            </w:pPr>
            <w:r w:rsidRPr="00850B30">
              <w:t>156</w:t>
            </w:r>
          </w:p>
        </w:tc>
        <w:tc>
          <w:tcPr>
            <w:tcW w:w="1107" w:type="dxa"/>
          </w:tcPr>
          <w:p w14:paraId="754C34D3" w14:textId="77777777" w:rsidR="003356C8" w:rsidRPr="00850B30" w:rsidRDefault="003356C8" w:rsidP="00C6367B">
            <w:pPr>
              <w:jc w:val="right"/>
            </w:pPr>
            <w:r w:rsidRPr="00850B30">
              <w:t>34,806</w:t>
            </w:r>
          </w:p>
        </w:tc>
        <w:tc>
          <w:tcPr>
            <w:tcW w:w="1090" w:type="dxa"/>
          </w:tcPr>
          <w:p w14:paraId="07936F01" w14:textId="77777777" w:rsidR="003356C8" w:rsidRPr="00850B30" w:rsidRDefault="003356C8" w:rsidP="00C6367B">
            <w:pPr>
              <w:jc w:val="right"/>
            </w:pPr>
            <w:r w:rsidRPr="00850B30">
              <w:t>3,744</w:t>
            </w:r>
          </w:p>
        </w:tc>
        <w:tc>
          <w:tcPr>
            <w:tcW w:w="1088" w:type="dxa"/>
          </w:tcPr>
          <w:p w14:paraId="3E161FA7" w14:textId="77777777" w:rsidR="003356C8" w:rsidRPr="00850B30" w:rsidRDefault="003356C8" w:rsidP="00C6367B">
            <w:pPr>
              <w:jc w:val="right"/>
            </w:pPr>
            <w:r w:rsidRPr="00850B30">
              <w:t>6,323</w:t>
            </w:r>
          </w:p>
        </w:tc>
        <w:tc>
          <w:tcPr>
            <w:tcW w:w="1044" w:type="dxa"/>
          </w:tcPr>
          <w:p w14:paraId="71C91C89" w14:textId="77777777" w:rsidR="003356C8" w:rsidRPr="00850B30" w:rsidRDefault="003356C8" w:rsidP="00C6367B">
            <w:pPr>
              <w:jc w:val="right"/>
            </w:pPr>
            <w:r w:rsidRPr="00850B30">
              <w:t>10,842</w:t>
            </w:r>
          </w:p>
        </w:tc>
        <w:tc>
          <w:tcPr>
            <w:tcW w:w="992" w:type="dxa"/>
          </w:tcPr>
          <w:p w14:paraId="4B58AFED" w14:textId="77777777" w:rsidR="003356C8" w:rsidRPr="00850B30" w:rsidRDefault="003356C8" w:rsidP="00C6367B">
            <w:pPr>
              <w:jc w:val="right"/>
            </w:pPr>
            <w:r w:rsidRPr="00850B30">
              <w:t>46</w:t>
            </w:r>
          </w:p>
        </w:tc>
        <w:tc>
          <w:tcPr>
            <w:tcW w:w="992" w:type="dxa"/>
          </w:tcPr>
          <w:p w14:paraId="2461F030" w14:textId="77777777" w:rsidR="003356C8" w:rsidRPr="00850B30" w:rsidRDefault="003356C8" w:rsidP="00C6367B">
            <w:pPr>
              <w:jc w:val="right"/>
            </w:pPr>
            <w:r w:rsidRPr="00850B30">
              <w:t>499</w:t>
            </w:r>
          </w:p>
        </w:tc>
        <w:tc>
          <w:tcPr>
            <w:tcW w:w="1054" w:type="dxa"/>
          </w:tcPr>
          <w:p w14:paraId="5C483A27" w14:textId="77777777" w:rsidR="003356C8" w:rsidRDefault="003356C8" w:rsidP="00C6367B">
            <w:pPr>
              <w:jc w:val="right"/>
            </w:pPr>
            <w:r w:rsidRPr="00850B30">
              <w:t>1116</w:t>
            </w:r>
          </w:p>
        </w:tc>
      </w:tr>
      <w:tr w:rsidR="003356C8" w14:paraId="4C416497" w14:textId="77777777" w:rsidTr="00570015">
        <w:tc>
          <w:tcPr>
            <w:tcW w:w="935" w:type="dxa"/>
          </w:tcPr>
          <w:p w14:paraId="45274E43" w14:textId="77777777" w:rsidR="003356C8" w:rsidRDefault="003356C8" w:rsidP="00570015">
            <w:r>
              <w:lastRenderedPageBreak/>
              <w:t>1996</w:t>
            </w:r>
          </w:p>
        </w:tc>
        <w:tc>
          <w:tcPr>
            <w:tcW w:w="940" w:type="dxa"/>
          </w:tcPr>
          <w:p w14:paraId="0FF228F3" w14:textId="77777777" w:rsidR="003356C8" w:rsidRPr="00880492" w:rsidRDefault="003356C8" w:rsidP="00C6367B">
            <w:pPr>
              <w:jc w:val="right"/>
            </w:pPr>
            <w:r w:rsidRPr="00880492">
              <w:t>146</w:t>
            </w:r>
          </w:p>
        </w:tc>
        <w:tc>
          <w:tcPr>
            <w:tcW w:w="1107" w:type="dxa"/>
          </w:tcPr>
          <w:p w14:paraId="5819A620" w14:textId="77777777" w:rsidR="003356C8" w:rsidRPr="00880492" w:rsidRDefault="003356C8" w:rsidP="00C6367B">
            <w:pPr>
              <w:jc w:val="right"/>
            </w:pPr>
            <w:r w:rsidRPr="00880492">
              <w:t>35,092</w:t>
            </w:r>
          </w:p>
        </w:tc>
        <w:tc>
          <w:tcPr>
            <w:tcW w:w="1090" w:type="dxa"/>
          </w:tcPr>
          <w:p w14:paraId="6B070E23" w14:textId="77777777" w:rsidR="003356C8" w:rsidRPr="00880492" w:rsidRDefault="003356C8" w:rsidP="00C6367B">
            <w:pPr>
              <w:jc w:val="right"/>
            </w:pPr>
            <w:r w:rsidRPr="00880492">
              <w:t>3,750</w:t>
            </w:r>
          </w:p>
        </w:tc>
        <w:tc>
          <w:tcPr>
            <w:tcW w:w="1088" w:type="dxa"/>
          </w:tcPr>
          <w:p w14:paraId="08B63FDE" w14:textId="77777777" w:rsidR="003356C8" w:rsidRPr="00880492" w:rsidRDefault="003356C8" w:rsidP="00C6367B">
            <w:pPr>
              <w:jc w:val="right"/>
            </w:pPr>
            <w:r w:rsidRPr="00880492">
              <w:t>6,347</w:t>
            </w:r>
          </w:p>
        </w:tc>
        <w:tc>
          <w:tcPr>
            <w:tcW w:w="1044" w:type="dxa"/>
          </w:tcPr>
          <w:p w14:paraId="52BCD188" w14:textId="77777777" w:rsidR="003356C8" w:rsidRPr="00880492" w:rsidRDefault="003356C8" w:rsidP="00C6367B">
            <w:pPr>
              <w:jc w:val="right"/>
            </w:pPr>
            <w:r w:rsidRPr="00880492">
              <w:t>10,894</w:t>
            </w:r>
          </w:p>
        </w:tc>
        <w:tc>
          <w:tcPr>
            <w:tcW w:w="992" w:type="dxa"/>
          </w:tcPr>
          <w:p w14:paraId="30BF3CDA" w14:textId="77777777" w:rsidR="003356C8" w:rsidRPr="00880492" w:rsidRDefault="003356C8" w:rsidP="00C6367B">
            <w:pPr>
              <w:jc w:val="right"/>
            </w:pPr>
            <w:r w:rsidRPr="00880492">
              <w:t>44</w:t>
            </w:r>
          </w:p>
        </w:tc>
        <w:tc>
          <w:tcPr>
            <w:tcW w:w="992" w:type="dxa"/>
          </w:tcPr>
          <w:p w14:paraId="338E46FF" w14:textId="77777777" w:rsidR="003356C8" w:rsidRPr="00880492" w:rsidRDefault="003356C8" w:rsidP="00C6367B">
            <w:pPr>
              <w:jc w:val="right"/>
            </w:pPr>
            <w:r w:rsidRPr="00880492">
              <w:t>495</w:t>
            </w:r>
          </w:p>
        </w:tc>
        <w:tc>
          <w:tcPr>
            <w:tcW w:w="1054" w:type="dxa"/>
          </w:tcPr>
          <w:p w14:paraId="74466945" w14:textId="77777777" w:rsidR="003356C8" w:rsidRDefault="003356C8" w:rsidP="00C6367B">
            <w:pPr>
              <w:jc w:val="right"/>
            </w:pPr>
            <w:r w:rsidRPr="00880492">
              <w:t>1116</w:t>
            </w:r>
          </w:p>
        </w:tc>
      </w:tr>
    </w:tbl>
    <w:p w14:paraId="03BCDDAF" w14:textId="77777777" w:rsidR="00B615CA" w:rsidRDefault="00B615CA" w:rsidP="0094319C"/>
    <w:p w14:paraId="7F913A78" w14:textId="77777777" w:rsidR="00B615CA" w:rsidRDefault="00B615CA" w:rsidP="00B615CA">
      <w:pPr>
        <w:pStyle w:val="Heading3"/>
      </w:pPr>
      <w:bookmarkStart w:id="1266" w:name="_Toc524096426"/>
      <w:r>
        <w:t>Sahsuland numerator data</w:t>
      </w:r>
      <w:bookmarkEnd w:id="1266"/>
    </w:p>
    <w:p w14:paraId="017CFAC5" w14:textId="77777777" w:rsidR="00815655" w:rsidRDefault="00B615CA" w:rsidP="00B615CA">
      <w:r>
        <w:t>Numerator data consists of cancer incidences. For the early years (1989 – 1994) the data is in 45 different ICD-9 codes. Until a taxonomy service is written for ICD-9 codes</w:t>
      </w:r>
      <w:commentRangeStart w:id="1267"/>
      <w:r>
        <w:t>, this data is cannot be used</w:t>
      </w:r>
      <w:commentRangeEnd w:id="1267"/>
      <w:r>
        <w:rPr>
          <w:rStyle w:val="CommentReference"/>
        </w:rPr>
        <w:commentReference w:id="1267"/>
      </w:r>
      <w:r>
        <w:t>. The years 1995 and 1996 have cancer data for 41 different ICD-10 codes.</w:t>
      </w:r>
    </w:p>
    <w:p w14:paraId="32ACFDB5" w14:textId="77777777" w:rsidR="00570015" w:rsidRDefault="00570015" w:rsidP="00570015">
      <w:r>
        <w:t>Table XXX. Total cases in Sahsuland, ICD-10 codes and health conditions covered by the Environment and Health Atlas</w:t>
      </w:r>
      <w:r w:rsidR="000B0C6B">
        <w:t>*.</w:t>
      </w:r>
    </w:p>
    <w:tbl>
      <w:tblPr>
        <w:tblStyle w:val="TableGrid"/>
        <w:tblW w:w="0" w:type="auto"/>
        <w:tblLook w:val="04A0" w:firstRow="1" w:lastRow="0" w:firstColumn="1" w:lastColumn="0" w:noHBand="0" w:noVBand="1"/>
      </w:tblPr>
      <w:tblGrid>
        <w:gridCol w:w="817"/>
        <w:gridCol w:w="6521"/>
        <w:gridCol w:w="992"/>
        <w:gridCol w:w="912"/>
      </w:tblGrid>
      <w:tr w:rsidR="000B0C6B" w14:paraId="114E7E38" w14:textId="77777777" w:rsidTr="0008054C">
        <w:tc>
          <w:tcPr>
            <w:tcW w:w="817" w:type="dxa"/>
            <w:vMerge w:val="restart"/>
          </w:tcPr>
          <w:p w14:paraId="318DCDB1" w14:textId="77777777" w:rsidR="000B0C6B" w:rsidRDefault="000B0C6B" w:rsidP="00B615CA">
            <w:r>
              <w:t>ICD-10</w:t>
            </w:r>
          </w:p>
        </w:tc>
        <w:tc>
          <w:tcPr>
            <w:tcW w:w="6521" w:type="dxa"/>
            <w:vMerge w:val="restart"/>
          </w:tcPr>
          <w:p w14:paraId="2818C27A" w14:textId="77777777" w:rsidR="000B0C6B" w:rsidRDefault="000B0C6B" w:rsidP="00B615CA">
            <w:r>
              <w:t>Description</w:t>
            </w:r>
          </w:p>
        </w:tc>
        <w:tc>
          <w:tcPr>
            <w:tcW w:w="1904" w:type="dxa"/>
            <w:gridSpan w:val="2"/>
          </w:tcPr>
          <w:p w14:paraId="58E982DF" w14:textId="77777777" w:rsidR="000B0C6B" w:rsidRDefault="000B0C6B" w:rsidP="000B0C6B">
            <w:pPr>
              <w:jc w:val="center"/>
            </w:pPr>
            <w:r>
              <w:t>Cases</w:t>
            </w:r>
          </w:p>
        </w:tc>
      </w:tr>
      <w:tr w:rsidR="000B0C6B" w14:paraId="3646AFCE" w14:textId="77777777" w:rsidTr="0008054C">
        <w:tc>
          <w:tcPr>
            <w:tcW w:w="817" w:type="dxa"/>
            <w:vMerge/>
          </w:tcPr>
          <w:p w14:paraId="0B4CD402" w14:textId="77777777" w:rsidR="000B0C6B" w:rsidRDefault="000B0C6B" w:rsidP="00B615CA"/>
        </w:tc>
        <w:tc>
          <w:tcPr>
            <w:tcW w:w="6521" w:type="dxa"/>
            <w:vMerge/>
          </w:tcPr>
          <w:p w14:paraId="1D6E03E8" w14:textId="77777777" w:rsidR="000B0C6B" w:rsidRDefault="000B0C6B" w:rsidP="00B615CA"/>
        </w:tc>
        <w:tc>
          <w:tcPr>
            <w:tcW w:w="992" w:type="dxa"/>
          </w:tcPr>
          <w:p w14:paraId="20989115" w14:textId="77777777" w:rsidR="000B0C6B" w:rsidRDefault="000B0C6B" w:rsidP="000B0C6B">
            <w:pPr>
              <w:jc w:val="right"/>
            </w:pPr>
            <w:r>
              <w:t>1995</w:t>
            </w:r>
          </w:p>
        </w:tc>
        <w:tc>
          <w:tcPr>
            <w:tcW w:w="912" w:type="dxa"/>
          </w:tcPr>
          <w:p w14:paraId="18029624" w14:textId="77777777" w:rsidR="000B0C6B" w:rsidRDefault="000B0C6B" w:rsidP="000B0C6B">
            <w:pPr>
              <w:jc w:val="right"/>
            </w:pPr>
            <w:r>
              <w:t>1996</w:t>
            </w:r>
          </w:p>
        </w:tc>
      </w:tr>
      <w:tr w:rsidR="000B0C6B" w14:paraId="2467B1F0" w14:textId="77777777" w:rsidTr="0008054C">
        <w:tc>
          <w:tcPr>
            <w:tcW w:w="817" w:type="dxa"/>
          </w:tcPr>
          <w:p w14:paraId="50D34BAD" w14:textId="77777777" w:rsidR="000B0C6B" w:rsidRPr="00F501D4" w:rsidRDefault="000B0C6B" w:rsidP="001B4D9C">
            <w:r w:rsidRPr="00F501D4">
              <w:t>C220</w:t>
            </w:r>
          </w:p>
        </w:tc>
        <w:tc>
          <w:tcPr>
            <w:tcW w:w="6521" w:type="dxa"/>
          </w:tcPr>
          <w:p w14:paraId="550AFD85" w14:textId="77777777" w:rsidR="000B0C6B" w:rsidRDefault="0008054C" w:rsidP="00B615CA">
            <w:r w:rsidRPr="0008054C">
              <w:t>Liver cell carcinoma</w:t>
            </w:r>
          </w:p>
        </w:tc>
        <w:tc>
          <w:tcPr>
            <w:tcW w:w="992" w:type="dxa"/>
          </w:tcPr>
          <w:p w14:paraId="21ACB0B5" w14:textId="77777777" w:rsidR="000B0C6B" w:rsidRPr="003763A8" w:rsidRDefault="000B0C6B" w:rsidP="000B0C6B">
            <w:pPr>
              <w:jc w:val="right"/>
            </w:pPr>
            <w:r w:rsidRPr="003763A8">
              <w:t>162</w:t>
            </w:r>
          </w:p>
        </w:tc>
        <w:tc>
          <w:tcPr>
            <w:tcW w:w="912" w:type="dxa"/>
          </w:tcPr>
          <w:p w14:paraId="7903DDFA" w14:textId="77777777" w:rsidR="000B0C6B" w:rsidRPr="00500DE9" w:rsidRDefault="000B0C6B" w:rsidP="000B0C6B">
            <w:pPr>
              <w:jc w:val="right"/>
            </w:pPr>
            <w:r w:rsidRPr="00500DE9">
              <w:t>156</w:t>
            </w:r>
          </w:p>
        </w:tc>
      </w:tr>
      <w:tr w:rsidR="000B0C6B" w14:paraId="280BB764" w14:textId="77777777" w:rsidTr="0008054C">
        <w:tc>
          <w:tcPr>
            <w:tcW w:w="817" w:type="dxa"/>
          </w:tcPr>
          <w:p w14:paraId="3922103E" w14:textId="77777777" w:rsidR="000B0C6B" w:rsidRPr="00F501D4" w:rsidRDefault="000B0C6B" w:rsidP="001B4D9C">
            <w:r w:rsidRPr="00F501D4">
              <w:t>C221</w:t>
            </w:r>
          </w:p>
        </w:tc>
        <w:tc>
          <w:tcPr>
            <w:tcW w:w="6521" w:type="dxa"/>
          </w:tcPr>
          <w:p w14:paraId="6AD5DC02" w14:textId="77777777" w:rsidR="000B0C6B" w:rsidRDefault="0008054C" w:rsidP="00B615CA">
            <w:r w:rsidRPr="0008054C">
              <w:t>Intrahepatic bile duct carcinoma</w:t>
            </w:r>
          </w:p>
        </w:tc>
        <w:tc>
          <w:tcPr>
            <w:tcW w:w="992" w:type="dxa"/>
          </w:tcPr>
          <w:p w14:paraId="29662F7D" w14:textId="77777777" w:rsidR="000B0C6B" w:rsidRPr="003763A8" w:rsidRDefault="000B0C6B" w:rsidP="000B0C6B">
            <w:pPr>
              <w:jc w:val="right"/>
            </w:pPr>
            <w:r w:rsidRPr="003763A8">
              <w:t>186</w:t>
            </w:r>
          </w:p>
        </w:tc>
        <w:tc>
          <w:tcPr>
            <w:tcW w:w="912" w:type="dxa"/>
          </w:tcPr>
          <w:p w14:paraId="5038A481" w14:textId="77777777" w:rsidR="000B0C6B" w:rsidRPr="00500DE9" w:rsidRDefault="000B0C6B" w:rsidP="000B0C6B">
            <w:pPr>
              <w:jc w:val="right"/>
            </w:pPr>
            <w:r w:rsidRPr="00500DE9">
              <w:t>182</w:t>
            </w:r>
          </w:p>
        </w:tc>
      </w:tr>
      <w:tr w:rsidR="000B0C6B" w14:paraId="6941EEC5" w14:textId="77777777" w:rsidTr="0008054C">
        <w:tc>
          <w:tcPr>
            <w:tcW w:w="817" w:type="dxa"/>
          </w:tcPr>
          <w:p w14:paraId="64873897" w14:textId="77777777" w:rsidR="000B0C6B" w:rsidRPr="00F501D4" w:rsidRDefault="000B0C6B" w:rsidP="001B4D9C">
            <w:r w:rsidRPr="00F501D4">
              <w:t>C223</w:t>
            </w:r>
          </w:p>
        </w:tc>
        <w:tc>
          <w:tcPr>
            <w:tcW w:w="6521" w:type="dxa"/>
          </w:tcPr>
          <w:p w14:paraId="3292DAB7" w14:textId="77777777" w:rsidR="000B0C6B" w:rsidRDefault="0008054C" w:rsidP="00B615CA">
            <w:r w:rsidRPr="0008054C">
              <w:t>Angiosarcoma of liver</w:t>
            </w:r>
          </w:p>
        </w:tc>
        <w:tc>
          <w:tcPr>
            <w:tcW w:w="992" w:type="dxa"/>
          </w:tcPr>
          <w:p w14:paraId="46DD5A7F" w14:textId="77777777" w:rsidR="000B0C6B" w:rsidRPr="003763A8" w:rsidRDefault="000B0C6B" w:rsidP="000B0C6B">
            <w:pPr>
              <w:jc w:val="right"/>
            </w:pPr>
            <w:r w:rsidRPr="003763A8">
              <w:t>2</w:t>
            </w:r>
          </w:p>
        </w:tc>
        <w:tc>
          <w:tcPr>
            <w:tcW w:w="912" w:type="dxa"/>
          </w:tcPr>
          <w:p w14:paraId="34E5A6EF" w14:textId="77777777" w:rsidR="000B0C6B" w:rsidRPr="00500DE9" w:rsidRDefault="000B0C6B" w:rsidP="000B0C6B">
            <w:pPr>
              <w:jc w:val="right"/>
            </w:pPr>
            <w:r w:rsidRPr="00500DE9">
              <w:t>4</w:t>
            </w:r>
          </w:p>
        </w:tc>
      </w:tr>
      <w:tr w:rsidR="000B0C6B" w14:paraId="1ADD82BD" w14:textId="77777777" w:rsidTr="0008054C">
        <w:tc>
          <w:tcPr>
            <w:tcW w:w="817" w:type="dxa"/>
          </w:tcPr>
          <w:p w14:paraId="2171F481" w14:textId="77777777" w:rsidR="000B0C6B" w:rsidRPr="00F501D4" w:rsidRDefault="000B0C6B" w:rsidP="001B4D9C">
            <w:r w:rsidRPr="00F501D4">
              <w:t>C229</w:t>
            </w:r>
          </w:p>
        </w:tc>
        <w:tc>
          <w:tcPr>
            <w:tcW w:w="6521" w:type="dxa"/>
          </w:tcPr>
          <w:p w14:paraId="2BBDB2C9" w14:textId="77777777" w:rsidR="000B0C6B" w:rsidRDefault="0008054C" w:rsidP="00B615CA">
            <w:r w:rsidRPr="0008054C">
              <w:t>Malignant neoplasm of liver, not sp</w:t>
            </w:r>
            <w:r>
              <w:t>ecified as primary or secondary</w:t>
            </w:r>
          </w:p>
        </w:tc>
        <w:tc>
          <w:tcPr>
            <w:tcW w:w="992" w:type="dxa"/>
          </w:tcPr>
          <w:p w14:paraId="27808C28" w14:textId="77777777" w:rsidR="000B0C6B" w:rsidRPr="003763A8" w:rsidRDefault="000B0C6B" w:rsidP="000B0C6B">
            <w:pPr>
              <w:jc w:val="right"/>
            </w:pPr>
            <w:r w:rsidRPr="003763A8">
              <w:t>74</w:t>
            </w:r>
          </w:p>
        </w:tc>
        <w:tc>
          <w:tcPr>
            <w:tcW w:w="912" w:type="dxa"/>
          </w:tcPr>
          <w:p w14:paraId="098DAAC8" w14:textId="77777777" w:rsidR="000B0C6B" w:rsidRPr="00500DE9" w:rsidRDefault="000B0C6B" w:rsidP="000B0C6B">
            <w:pPr>
              <w:jc w:val="right"/>
            </w:pPr>
            <w:r w:rsidRPr="00500DE9">
              <w:t>96</w:t>
            </w:r>
          </w:p>
        </w:tc>
      </w:tr>
      <w:tr w:rsidR="000B0C6B" w14:paraId="1C31C1C1" w14:textId="77777777" w:rsidTr="0008054C">
        <w:tc>
          <w:tcPr>
            <w:tcW w:w="817" w:type="dxa"/>
          </w:tcPr>
          <w:p w14:paraId="3EED5C76" w14:textId="77777777" w:rsidR="000B0C6B" w:rsidRPr="00F501D4" w:rsidRDefault="000B0C6B" w:rsidP="001B4D9C">
            <w:r w:rsidRPr="00F501D4">
              <w:t>C33</w:t>
            </w:r>
          </w:p>
        </w:tc>
        <w:tc>
          <w:tcPr>
            <w:tcW w:w="6521" w:type="dxa"/>
          </w:tcPr>
          <w:p w14:paraId="3300DF81" w14:textId="77777777" w:rsidR="000B0C6B" w:rsidRDefault="0008054C" w:rsidP="00B615CA">
            <w:r w:rsidRPr="0008054C">
              <w:t>Malignant neoplasm of trachea</w:t>
            </w:r>
          </w:p>
        </w:tc>
        <w:tc>
          <w:tcPr>
            <w:tcW w:w="992" w:type="dxa"/>
          </w:tcPr>
          <w:p w14:paraId="438B1A06" w14:textId="77777777" w:rsidR="000B0C6B" w:rsidRPr="003763A8" w:rsidRDefault="000B0C6B" w:rsidP="000B0C6B">
            <w:pPr>
              <w:jc w:val="right"/>
            </w:pPr>
            <w:r w:rsidRPr="003763A8">
              <w:t>22</w:t>
            </w:r>
          </w:p>
        </w:tc>
        <w:tc>
          <w:tcPr>
            <w:tcW w:w="912" w:type="dxa"/>
          </w:tcPr>
          <w:p w14:paraId="4A7240EE" w14:textId="77777777" w:rsidR="000B0C6B" w:rsidRPr="00500DE9" w:rsidRDefault="000B0C6B" w:rsidP="000B0C6B">
            <w:pPr>
              <w:jc w:val="right"/>
            </w:pPr>
            <w:r w:rsidRPr="00500DE9">
              <w:t>6</w:t>
            </w:r>
          </w:p>
        </w:tc>
      </w:tr>
      <w:tr w:rsidR="000B0C6B" w14:paraId="5F585978" w14:textId="77777777" w:rsidTr="0008054C">
        <w:tc>
          <w:tcPr>
            <w:tcW w:w="817" w:type="dxa"/>
          </w:tcPr>
          <w:p w14:paraId="3BE2D40B" w14:textId="77777777" w:rsidR="000B0C6B" w:rsidRPr="00F501D4" w:rsidRDefault="000B0C6B" w:rsidP="001B4D9C">
            <w:r w:rsidRPr="00F501D4">
              <w:t>C340</w:t>
            </w:r>
          </w:p>
        </w:tc>
        <w:tc>
          <w:tcPr>
            <w:tcW w:w="6521" w:type="dxa"/>
          </w:tcPr>
          <w:p w14:paraId="07ED760D" w14:textId="77777777" w:rsidR="000B0C6B" w:rsidRDefault="0008054C" w:rsidP="00B615CA">
            <w:r w:rsidRPr="0008054C">
              <w:t>Malignant neoplasm of main bronchus</w:t>
            </w:r>
            <w:r w:rsidRPr="0008054C">
              <w:tab/>
            </w:r>
          </w:p>
        </w:tc>
        <w:tc>
          <w:tcPr>
            <w:tcW w:w="992" w:type="dxa"/>
          </w:tcPr>
          <w:p w14:paraId="3BD69236" w14:textId="77777777" w:rsidR="000B0C6B" w:rsidRPr="003763A8" w:rsidRDefault="000B0C6B" w:rsidP="000B0C6B">
            <w:pPr>
              <w:jc w:val="right"/>
            </w:pPr>
            <w:r w:rsidRPr="003763A8">
              <w:t>422</w:t>
            </w:r>
          </w:p>
        </w:tc>
        <w:tc>
          <w:tcPr>
            <w:tcW w:w="912" w:type="dxa"/>
          </w:tcPr>
          <w:p w14:paraId="31B3F204" w14:textId="77777777" w:rsidR="000B0C6B" w:rsidRPr="00500DE9" w:rsidRDefault="000B0C6B" w:rsidP="000B0C6B">
            <w:pPr>
              <w:jc w:val="right"/>
            </w:pPr>
            <w:r w:rsidRPr="00500DE9">
              <w:t>496</w:t>
            </w:r>
          </w:p>
        </w:tc>
      </w:tr>
      <w:tr w:rsidR="000B0C6B" w14:paraId="0E481337" w14:textId="77777777" w:rsidTr="0008054C">
        <w:tc>
          <w:tcPr>
            <w:tcW w:w="817" w:type="dxa"/>
          </w:tcPr>
          <w:p w14:paraId="5B6D3E83" w14:textId="77777777" w:rsidR="000B0C6B" w:rsidRPr="00F501D4" w:rsidRDefault="000B0C6B" w:rsidP="001B4D9C">
            <w:r w:rsidRPr="00F501D4">
              <w:t>C341</w:t>
            </w:r>
          </w:p>
        </w:tc>
        <w:tc>
          <w:tcPr>
            <w:tcW w:w="6521" w:type="dxa"/>
          </w:tcPr>
          <w:p w14:paraId="09041357" w14:textId="77777777" w:rsidR="000B0C6B" w:rsidRDefault="0008054C" w:rsidP="00B615CA">
            <w:r w:rsidRPr="0008054C">
              <w:t>Malignant neoplasm of upper lobe, bronchus or lung</w:t>
            </w:r>
          </w:p>
        </w:tc>
        <w:tc>
          <w:tcPr>
            <w:tcW w:w="992" w:type="dxa"/>
          </w:tcPr>
          <w:p w14:paraId="7C66ABB8" w14:textId="77777777" w:rsidR="000B0C6B" w:rsidRPr="003763A8" w:rsidRDefault="000B0C6B" w:rsidP="000B0C6B">
            <w:pPr>
              <w:jc w:val="right"/>
            </w:pPr>
            <w:r w:rsidRPr="003763A8">
              <w:t>1</w:t>
            </w:r>
            <w:r w:rsidR="004965F4">
              <w:t>,</w:t>
            </w:r>
            <w:r w:rsidRPr="003763A8">
              <w:t>164</w:t>
            </w:r>
          </w:p>
        </w:tc>
        <w:tc>
          <w:tcPr>
            <w:tcW w:w="912" w:type="dxa"/>
          </w:tcPr>
          <w:p w14:paraId="09D6BE1D" w14:textId="77777777" w:rsidR="000B0C6B" w:rsidRPr="00500DE9" w:rsidRDefault="000B0C6B" w:rsidP="000B0C6B">
            <w:pPr>
              <w:jc w:val="right"/>
            </w:pPr>
            <w:r w:rsidRPr="00500DE9">
              <w:t>1</w:t>
            </w:r>
            <w:r w:rsidR="004965F4">
              <w:t>,</w:t>
            </w:r>
            <w:r w:rsidRPr="00500DE9">
              <w:t>166</w:t>
            </w:r>
          </w:p>
        </w:tc>
      </w:tr>
      <w:tr w:rsidR="000B0C6B" w14:paraId="79036E2C" w14:textId="77777777" w:rsidTr="0008054C">
        <w:tc>
          <w:tcPr>
            <w:tcW w:w="817" w:type="dxa"/>
          </w:tcPr>
          <w:p w14:paraId="7E15CCB0" w14:textId="77777777" w:rsidR="000B0C6B" w:rsidRPr="00F501D4" w:rsidRDefault="000B0C6B" w:rsidP="001B4D9C">
            <w:r w:rsidRPr="00F501D4">
              <w:t>C342</w:t>
            </w:r>
          </w:p>
        </w:tc>
        <w:tc>
          <w:tcPr>
            <w:tcW w:w="6521" w:type="dxa"/>
          </w:tcPr>
          <w:p w14:paraId="255A867B" w14:textId="77777777" w:rsidR="000B0C6B" w:rsidRDefault="0008054C" w:rsidP="00B615CA">
            <w:r w:rsidRPr="0008054C">
              <w:t>Malignant neoplasm of middle lobe, bronchus or lung</w:t>
            </w:r>
          </w:p>
        </w:tc>
        <w:tc>
          <w:tcPr>
            <w:tcW w:w="992" w:type="dxa"/>
          </w:tcPr>
          <w:p w14:paraId="1CE5F0FB" w14:textId="77777777" w:rsidR="000B0C6B" w:rsidRPr="003763A8" w:rsidRDefault="000B0C6B" w:rsidP="000B0C6B">
            <w:pPr>
              <w:jc w:val="right"/>
            </w:pPr>
            <w:r w:rsidRPr="003763A8">
              <w:t>120</w:t>
            </w:r>
          </w:p>
        </w:tc>
        <w:tc>
          <w:tcPr>
            <w:tcW w:w="912" w:type="dxa"/>
          </w:tcPr>
          <w:p w14:paraId="3C5A8DEC" w14:textId="77777777" w:rsidR="000B0C6B" w:rsidRPr="00500DE9" w:rsidRDefault="000B0C6B" w:rsidP="000B0C6B">
            <w:pPr>
              <w:jc w:val="right"/>
            </w:pPr>
            <w:r w:rsidRPr="00500DE9">
              <w:t>178</w:t>
            </w:r>
          </w:p>
        </w:tc>
      </w:tr>
      <w:tr w:rsidR="000B0C6B" w14:paraId="3CF7243C" w14:textId="77777777" w:rsidTr="0008054C">
        <w:tc>
          <w:tcPr>
            <w:tcW w:w="817" w:type="dxa"/>
          </w:tcPr>
          <w:p w14:paraId="13A68D37" w14:textId="77777777" w:rsidR="000B0C6B" w:rsidRPr="00F501D4" w:rsidRDefault="000B0C6B" w:rsidP="001B4D9C">
            <w:r w:rsidRPr="00F501D4">
              <w:t>C343</w:t>
            </w:r>
          </w:p>
        </w:tc>
        <w:tc>
          <w:tcPr>
            <w:tcW w:w="6521" w:type="dxa"/>
          </w:tcPr>
          <w:p w14:paraId="77843AF0" w14:textId="77777777" w:rsidR="000B0C6B" w:rsidRDefault="0008054C" w:rsidP="00B615CA">
            <w:r w:rsidRPr="0008054C">
              <w:t>Malignant neoplasm of lower lobe, bronchus or lung</w:t>
            </w:r>
          </w:p>
        </w:tc>
        <w:tc>
          <w:tcPr>
            <w:tcW w:w="992" w:type="dxa"/>
          </w:tcPr>
          <w:p w14:paraId="26D5FFBA" w14:textId="77777777" w:rsidR="000B0C6B" w:rsidRPr="003763A8" w:rsidRDefault="000B0C6B" w:rsidP="000B0C6B">
            <w:pPr>
              <w:jc w:val="right"/>
            </w:pPr>
            <w:r w:rsidRPr="003763A8">
              <w:t>572</w:t>
            </w:r>
          </w:p>
        </w:tc>
        <w:tc>
          <w:tcPr>
            <w:tcW w:w="912" w:type="dxa"/>
          </w:tcPr>
          <w:p w14:paraId="7AC043D4" w14:textId="77777777" w:rsidR="000B0C6B" w:rsidRPr="00500DE9" w:rsidRDefault="000B0C6B" w:rsidP="000B0C6B">
            <w:pPr>
              <w:jc w:val="right"/>
            </w:pPr>
            <w:r w:rsidRPr="00500DE9">
              <w:t>648</w:t>
            </w:r>
          </w:p>
        </w:tc>
      </w:tr>
      <w:tr w:rsidR="000B0C6B" w14:paraId="5976AE5B" w14:textId="77777777" w:rsidTr="0008054C">
        <w:tc>
          <w:tcPr>
            <w:tcW w:w="817" w:type="dxa"/>
          </w:tcPr>
          <w:p w14:paraId="7035F453" w14:textId="77777777" w:rsidR="000B0C6B" w:rsidRPr="00F501D4" w:rsidRDefault="000B0C6B" w:rsidP="001B4D9C">
            <w:r w:rsidRPr="00F501D4">
              <w:t>C348</w:t>
            </w:r>
          </w:p>
        </w:tc>
        <w:tc>
          <w:tcPr>
            <w:tcW w:w="6521" w:type="dxa"/>
          </w:tcPr>
          <w:p w14:paraId="60EB0EE2" w14:textId="77777777" w:rsidR="000B0C6B" w:rsidRDefault="0008054C" w:rsidP="00B615CA">
            <w:r w:rsidRPr="0008054C">
              <w:t>Malignant neoplasm of overlapping sites of bronchus and lung</w:t>
            </w:r>
          </w:p>
        </w:tc>
        <w:tc>
          <w:tcPr>
            <w:tcW w:w="992" w:type="dxa"/>
          </w:tcPr>
          <w:p w14:paraId="34A6E252" w14:textId="77777777" w:rsidR="000B0C6B" w:rsidRPr="003763A8" w:rsidRDefault="000B0C6B" w:rsidP="000B0C6B">
            <w:pPr>
              <w:jc w:val="right"/>
            </w:pPr>
            <w:r w:rsidRPr="003763A8">
              <w:t>74</w:t>
            </w:r>
          </w:p>
        </w:tc>
        <w:tc>
          <w:tcPr>
            <w:tcW w:w="912" w:type="dxa"/>
          </w:tcPr>
          <w:p w14:paraId="0145450D" w14:textId="77777777" w:rsidR="000B0C6B" w:rsidRPr="00500DE9" w:rsidRDefault="000B0C6B" w:rsidP="000B0C6B">
            <w:pPr>
              <w:jc w:val="right"/>
            </w:pPr>
            <w:r w:rsidRPr="00500DE9">
              <w:t>38</w:t>
            </w:r>
          </w:p>
        </w:tc>
      </w:tr>
      <w:tr w:rsidR="000B0C6B" w14:paraId="6FF01B48" w14:textId="77777777" w:rsidTr="0008054C">
        <w:tc>
          <w:tcPr>
            <w:tcW w:w="817" w:type="dxa"/>
          </w:tcPr>
          <w:p w14:paraId="390BC076" w14:textId="77777777" w:rsidR="000B0C6B" w:rsidRPr="00F501D4" w:rsidRDefault="000B0C6B" w:rsidP="001B4D9C">
            <w:r w:rsidRPr="00F501D4">
              <w:t>C349</w:t>
            </w:r>
          </w:p>
        </w:tc>
        <w:tc>
          <w:tcPr>
            <w:tcW w:w="6521" w:type="dxa"/>
          </w:tcPr>
          <w:p w14:paraId="12E34749" w14:textId="77777777" w:rsidR="000B0C6B" w:rsidRDefault="0008054C" w:rsidP="00B615CA">
            <w:r w:rsidRPr="0008054C">
              <w:t>Malignant neoplasm of unspecified part of bronchus or lung</w:t>
            </w:r>
          </w:p>
        </w:tc>
        <w:tc>
          <w:tcPr>
            <w:tcW w:w="992" w:type="dxa"/>
          </w:tcPr>
          <w:p w14:paraId="34327BE2" w14:textId="77777777" w:rsidR="000B0C6B" w:rsidRPr="003763A8" w:rsidRDefault="000B0C6B" w:rsidP="000B0C6B">
            <w:pPr>
              <w:jc w:val="right"/>
            </w:pPr>
            <w:r w:rsidRPr="003763A8">
              <w:t>4</w:t>
            </w:r>
            <w:r w:rsidR="004965F4">
              <w:t>,</w:t>
            </w:r>
            <w:r w:rsidRPr="003763A8">
              <w:t>258</w:t>
            </w:r>
          </w:p>
        </w:tc>
        <w:tc>
          <w:tcPr>
            <w:tcW w:w="912" w:type="dxa"/>
          </w:tcPr>
          <w:p w14:paraId="0FC76811" w14:textId="77777777" w:rsidR="000B0C6B" w:rsidRPr="00500DE9" w:rsidRDefault="000B0C6B" w:rsidP="000B0C6B">
            <w:pPr>
              <w:jc w:val="right"/>
            </w:pPr>
            <w:r w:rsidRPr="00500DE9">
              <w:t>3</w:t>
            </w:r>
            <w:r w:rsidR="004965F4">
              <w:t>,</w:t>
            </w:r>
            <w:r w:rsidRPr="00500DE9">
              <w:t>728</w:t>
            </w:r>
          </w:p>
        </w:tc>
      </w:tr>
      <w:tr w:rsidR="000B0C6B" w14:paraId="775C2818" w14:textId="77777777" w:rsidTr="0008054C">
        <w:tc>
          <w:tcPr>
            <w:tcW w:w="817" w:type="dxa"/>
          </w:tcPr>
          <w:p w14:paraId="69538174" w14:textId="77777777" w:rsidR="000B0C6B" w:rsidRPr="00F501D4" w:rsidRDefault="000B0C6B" w:rsidP="001B4D9C">
            <w:r w:rsidRPr="00F501D4">
              <w:t>C500</w:t>
            </w:r>
          </w:p>
        </w:tc>
        <w:tc>
          <w:tcPr>
            <w:tcW w:w="6521" w:type="dxa"/>
          </w:tcPr>
          <w:p w14:paraId="439A3959" w14:textId="77777777" w:rsidR="000B0C6B" w:rsidRDefault="0008054C" w:rsidP="00B615CA">
            <w:r w:rsidRPr="0008054C">
              <w:t>Malignant neoplasm of nipple and areola</w:t>
            </w:r>
          </w:p>
        </w:tc>
        <w:tc>
          <w:tcPr>
            <w:tcW w:w="992" w:type="dxa"/>
          </w:tcPr>
          <w:p w14:paraId="0E96EEFD" w14:textId="77777777" w:rsidR="000B0C6B" w:rsidRPr="003763A8" w:rsidRDefault="000B0C6B" w:rsidP="000B0C6B">
            <w:pPr>
              <w:jc w:val="right"/>
            </w:pPr>
            <w:r w:rsidRPr="003763A8">
              <w:t>220</w:t>
            </w:r>
          </w:p>
        </w:tc>
        <w:tc>
          <w:tcPr>
            <w:tcW w:w="912" w:type="dxa"/>
          </w:tcPr>
          <w:p w14:paraId="4F5B29B7" w14:textId="77777777" w:rsidR="000B0C6B" w:rsidRPr="00500DE9" w:rsidRDefault="000B0C6B" w:rsidP="000B0C6B">
            <w:pPr>
              <w:jc w:val="right"/>
            </w:pPr>
            <w:r w:rsidRPr="00500DE9">
              <w:t>206</w:t>
            </w:r>
          </w:p>
        </w:tc>
      </w:tr>
      <w:tr w:rsidR="000B0C6B" w14:paraId="2B611AE3" w14:textId="77777777" w:rsidTr="0008054C">
        <w:tc>
          <w:tcPr>
            <w:tcW w:w="817" w:type="dxa"/>
          </w:tcPr>
          <w:p w14:paraId="257B2006" w14:textId="77777777" w:rsidR="000B0C6B" w:rsidRPr="00F501D4" w:rsidRDefault="000B0C6B" w:rsidP="001B4D9C">
            <w:r w:rsidRPr="00F501D4">
              <w:t>C501</w:t>
            </w:r>
          </w:p>
        </w:tc>
        <w:tc>
          <w:tcPr>
            <w:tcW w:w="6521" w:type="dxa"/>
          </w:tcPr>
          <w:p w14:paraId="7F885108" w14:textId="77777777" w:rsidR="000B0C6B" w:rsidRDefault="0008054C" w:rsidP="00B615CA">
            <w:r w:rsidRPr="0008054C">
              <w:t>Malignant neoplasm of central portion of breast</w:t>
            </w:r>
          </w:p>
        </w:tc>
        <w:tc>
          <w:tcPr>
            <w:tcW w:w="992" w:type="dxa"/>
          </w:tcPr>
          <w:p w14:paraId="2B998B5B" w14:textId="77777777" w:rsidR="000B0C6B" w:rsidRPr="003763A8" w:rsidRDefault="000B0C6B" w:rsidP="000B0C6B">
            <w:pPr>
              <w:jc w:val="right"/>
            </w:pPr>
            <w:r w:rsidRPr="003763A8">
              <w:t>506</w:t>
            </w:r>
          </w:p>
        </w:tc>
        <w:tc>
          <w:tcPr>
            <w:tcW w:w="912" w:type="dxa"/>
          </w:tcPr>
          <w:p w14:paraId="3C83E7D1" w14:textId="77777777" w:rsidR="000B0C6B" w:rsidRPr="00500DE9" w:rsidRDefault="000B0C6B" w:rsidP="000B0C6B">
            <w:pPr>
              <w:jc w:val="right"/>
            </w:pPr>
            <w:r w:rsidRPr="00500DE9">
              <w:t>452</w:t>
            </w:r>
          </w:p>
        </w:tc>
      </w:tr>
      <w:tr w:rsidR="000B0C6B" w14:paraId="1E265850" w14:textId="77777777" w:rsidTr="0008054C">
        <w:tc>
          <w:tcPr>
            <w:tcW w:w="817" w:type="dxa"/>
          </w:tcPr>
          <w:p w14:paraId="475147C3" w14:textId="77777777" w:rsidR="000B0C6B" w:rsidRPr="00F501D4" w:rsidRDefault="000B0C6B" w:rsidP="001B4D9C">
            <w:r w:rsidRPr="00F501D4">
              <w:t>C502</w:t>
            </w:r>
          </w:p>
        </w:tc>
        <w:tc>
          <w:tcPr>
            <w:tcW w:w="6521" w:type="dxa"/>
          </w:tcPr>
          <w:p w14:paraId="143AE0C1" w14:textId="77777777" w:rsidR="000B0C6B" w:rsidRDefault="0008054C" w:rsidP="00B615CA">
            <w:r w:rsidRPr="0008054C">
              <w:t>Malignant neoplasm of upper-inner quadrant of breast</w:t>
            </w:r>
          </w:p>
        </w:tc>
        <w:tc>
          <w:tcPr>
            <w:tcW w:w="992" w:type="dxa"/>
          </w:tcPr>
          <w:p w14:paraId="31CD0895" w14:textId="77777777" w:rsidR="000B0C6B" w:rsidRPr="003763A8" w:rsidRDefault="000B0C6B" w:rsidP="000B0C6B">
            <w:pPr>
              <w:jc w:val="right"/>
            </w:pPr>
            <w:r w:rsidRPr="003763A8">
              <w:t>430</w:t>
            </w:r>
          </w:p>
        </w:tc>
        <w:tc>
          <w:tcPr>
            <w:tcW w:w="912" w:type="dxa"/>
          </w:tcPr>
          <w:p w14:paraId="21CF0603" w14:textId="77777777" w:rsidR="000B0C6B" w:rsidRPr="00500DE9" w:rsidRDefault="000B0C6B" w:rsidP="000B0C6B">
            <w:pPr>
              <w:jc w:val="right"/>
            </w:pPr>
            <w:r w:rsidRPr="00500DE9">
              <w:t>526</w:t>
            </w:r>
          </w:p>
        </w:tc>
      </w:tr>
      <w:tr w:rsidR="000B0C6B" w14:paraId="5C79CC90" w14:textId="77777777" w:rsidTr="0008054C">
        <w:tc>
          <w:tcPr>
            <w:tcW w:w="817" w:type="dxa"/>
          </w:tcPr>
          <w:p w14:paraId="4016C9E2" w14:textId="77777777" w:rsidR="000B0C6B" w:rsidRPr="00F501D4" w:rsidRDefault="000B0C6B" w:rsidP="001B4D9C">
            <w:r w:rsidRPr="00F501D4">
              <w:t>C503</w:t>
            </w:r>
          </w:p>
        </w:tc>
        <w:tc>
          <w:tcPr>
            <w:tcW w:w="6521" w:type="dxa"/>
          </w:tcPr>
          <w:p w14:paraId="454BAE41" w14:textId="77777777" w:rsidR="000B0C6B" w:rsidRDefault="0008054C" w:rsidP="00B615CA">
            <w:r w:rsidRPr="0008054C">
              <w:t>Malignant neoplasm of lower-inner quadrant of breast</w:t>
            </w:r>
          </w:p>
        </w:tc>
        <w:tc>
          <w:tcPr>
            <w:tcW w:w="992" w:type="dxa"/>
          </w:tcPr>
          <w:p w14:paraId="0368D493" w14:textId="77777777" w:rsidR="000B0C6B" w:rsidRPr="003763A8" w:rsidRDefault="000B0C6B" w:rsidP="000B0C6B">
            <w:pPr>
              <w:jc w:val="right"/>
            </w:pPr>
            <w:r w:rsidRPr="003763A8">
              <w:t>190</w:t>
            </w:r>
          </w:p>
        </w:tc>
        <w:tc>
          <w:tcPr>
            <w:tcW w:w="912" w:type="dxa"/>
          </w:tcPr>
          <w:p w14:paraId="67AFC086" w14:textId="77777777" w:rsidR="000B0C6B" w:rsidRPr="00500DE9" w:rsidRDefault="000B0C6B" w:rsidP="000B0C6B">
            <w:pPr>
              <w:jc w:val="right"/>
            </w:pPr>
            <w:r w:rsidRPr="00500DE9">
              <w:t>238</w:t>
            </w:r>
          </w:p>
        </w:tc>
      </w:tr>
      <w:tr w:rsidR="000B0C6B" w14:paraId="21C0FF9E" w14:textId="77777777" w:rsidTr="0008054C">
        <w:tc>
          <w:tcPr>
            <w:tcW w:w="817" w:type="dxa"/>
          </w:tcPr>
          <w:p w14:paraId="47A9A221" w14:textId="77777777" w:rsidR="000B0C6B" w:rsidRPr="00F501D4" w:rsidRDefault="000B0C6B" w:rsidP="001B4D9C">
            <w:r w:rsidRPr="00F501D4">
              <w:t>C504</w:t>
            </w:r>
          </w:p>
        </w:tc>
        <w:tc>
          <w:tcPr>
            <w:tcW w:w="6521" w:type="dxa"/>
          </w:tcPr>
          <w:p w14:paraId="51BDA274" w14:textId="77777777" w:rsidR="000B0C6B" w:rsidRDefault="0008054C" w:rsidP="00B615CA">
            <w:r w:rsidRPr="0008054C">
              <w:t>Malignant neoplasm of upper-outer quadrant of breast</w:t>
            </w:r>
          </w:p>
        </w:tc>
        <w:tc>
          <w:tcPr>
            <w:tcW w:w="992" w:type="dxa"/>
          </w:tcPr>
          <w:p w14:paraId="730E2D81" w14:textId="77777777" w:rsidR="000B0C6B" w:rsidRPr="003763A8" w:rsidRDefault="000B0C6B" w:rsidP="000B0C6B">
            <w:pPr>
              <w:jc w:val="right"/>
            </w:pPr>
            <w:r w:rsidRPr="003763A8">
              <w:t>1</w:t>
            </w:r>
            <w:r w:rsidR="004965F4">
              <w:t>,</w:t>
            </w:r>
            <w:r w:rsidRPr="003763A8">
              <w:t>596</w:t>
            </w:r>
          </w:p>
        </w:tc>
        <w:tc>
          <w:tcPr>
            <w:tcW w:w="912" w:type="dxa"/>
          </w:tcPr>
          <w:p w14:paraId="01F4A740" w14:textId="77777777" w:rsidR="000B0C6B" w:rsidRPr="00500DE9" w:rsidRDefault="000B0C6B" w:rsidP="000B0C6B">
            <w:pPr>
              <w:jc w:val="right"/>
            </w:pPr>
            <w:r w:rsidRPr="00500DE9">
              <w:t>1</w:t>
            </w:r>
            <w:r w:rsidR="004965F4">
              <w:t>,</w:t>
            </w:r>
            <w:r w:rsidRPr="00500DE9">
              <w:t>596</w:t>
            </w:r>
          </w:p>
        </w:tc>
      </w:tr>
      <w:tr w:rsidR="000B0C6B" w14:paraId="591EB819" w14:textId="77777777" w:rsidTr="0008054C">
        <w:tc>
          <w:tcPr>
            <w:tcW w:w="817" w:type="dxa"/>
          </w:tcPr>
          <w:p w14:paraId="041B212D" w14:textId="77777777" w:rsidR="000B0C6B" w:rsidRPr="00F501D4" w:rsidRDefault="000B0C6B" w:rsidP="001B4D9C">
            <w:r w:rsidRPr="00F501D4">
              <w:t>C505</w:t>
            </w:r>
          </w:p>
        </w:tc>
        <w:tc>
          <w:tcPr>
            <w:tcW w:w="6521" w:type="dxa"/>
          </w:tcPr>
          <w:p w14:paraId="1FD47E7C" w14:textId="77777777" w:rsidR="000B0C6B" w:rsidRDefault="0008054C" w:rsidP="00B615CA">
            <w:r w:rsidRPr="0008054C">
              <w:t>Malignant neoplasm of lower-outer quadrant of breast</w:t>
            </w:r>
          </w:p>
        </w:tc>
        <w:tc>
          <w:tcPr>
            <w:tcW w:w="992" w:type="dxa"/>
          </w:tcPr>
          <w:p w14:paraId="36052B4C" w14:textId="77777777" w:rsidR="000B0C6B" w:rsidRPr="003763A8" w:rsidRDefault="000B0C6B" w:rsidP="000B0C6B">
            <w:pPr>
              <w:jc w:val="right"/>
            </w:pPr>
            <w:r w:rsidRPr="003763A8">
              <w:t>352</w:t>
            </w:r>
          </w:p>
        </w:tc>
        <w:tc>
          <w:tcPr>
            <w:tcW w:w="912" w:type="dxa"/>
          </w:tcPr>
          <w:p w14:paraId="7F5ACAB0" w14:textId="77777777" w:rsidR="000B0C6B" w:rsidRPr="00500DE9" w:rsidRDefault="000B0C6B" w:rsidP="000B0C6B">
            <w:pPr>
              <w:jc w:val="right"/>
            </w:pPr>
            <w:r w:rsidRPr="00500DE9">
              <w:t>358</w:t>
            </w:r>
          </w:p>
        </w:tc>
      </w:tr>
      <w:tr w:rsidR="000B0C6B" w14:paraId="2EF9F23D" w14:textId="77777777" w:rsidTr="0008054C">
        <w:tc>
          <w:tcPr>
            <w:tcW w:w="817" w:type="dxa"/>
          </w:tcPr>
          <w:p w14:paraId="0A898228" w14:textId="77777777" w:rsidR="000B0C6B" w:rsidRPr="00F501D4" w:rsidRDefault="000B0C6B" w:rsidP="001B4D9C">
            <w:r w:rsidRPr="00F501D4">
              <w:t>C506</w:t>
            </w:r>
          </w:p>
        </w:tc>
        <w:tc>
          <w:tcPr>
            <w:tcW w:w="6521" w:type="dxa"/>
          </w:tcPr>
          <w:p w14:paraId="585301A9" w14:textId="77777777" w:rsidR="000B0C6B" w:rsidRDefault="0008054C" w:rsidP="00B615CA">
            <w:r w:rsidRPr="0008054C">
              <w:t>Malignant neoplasm of axillary tail of breast</w:t>
            </w:r>
          </w:p>
        </w:tc>
        <w:tc>
          <w:tcPr>
            <w:tcW w:w="992" w:type="dxa"/>
          </w:tcPr>
          <w:p w14:paraId="03739507" w14:textId="77777777" w:rsidR="000B0C6B" w:rsidRPr="003763A8" w:rsidRDefault="000B0C6B" w:rsidP="000B0C6B">
            <w:pPr>
              <w:jc w:val="right"/>
            </w:pPr>
            <w:r w:rsidRPr="003763A8">
              <w:t>50</w:t>
            </w:r>
          </w:p>
        </w:tc>
        <w:tc>
          <w:tcPr>
            <w:tcW w:w="912" w:type="dxa"/>
          </w:tcPr>
          <w:p w14:paraId="0428DEDA" w14:textId="77777777" w:rsidR="000B0C6B" w:rsidRPr="00500DE9" w:rsidRDefault="000B0C6B" w:rsidP="000B0C6B">
            <w:pPr>
              <w:jc w:val="right"/>
            </w:pPr>
            <w:r w:rsidRPr="00500DE9">
              <w:t>78</w:t>
            </w:r>
          </w:p>
        </w:tc>
      </w:tr>
      <w:tr w:rsidR="000B0C6B" w14:paraId="3CE44D41" w14:textId="77777777" w:rsidTr="0008054C">
        <w:tc>
          <w:tcPr>
            <w:tcW w:w="817" w:type="dxa"/>
          </w:tcPr>
          <w:p w14:paraId="45CEEBF8" w14:textId="77777777" w:rsidR="000B0C6B" w:rsidRPr="00F501D4" w:rsidRDefault="000B0C6B" w:rsidP="001B4D9C">
            <w:r w:rsidRPr="00F501D4">
              <w:t>C508</w:t>
            </w:r>
          </w:p>
        </w:tc>
        <w:tc>
          <w:tcPr>
            <w:tcW w:w="6521" w:type="dxa"/>
          </w:tcPr>
          <w:p w14:paraId="2E3F72D2" w14:textId="77777777" w:rsidR="000B0C6B" w:rsidRDefault="0008054C" w:rsidP="00B615CA">
            <w:r w:rsidRPr="0008054C">
              <w:t>Malignant neoplasm</w:t>
            </w:r>
            <w:r>
              <w:t xml:space="preserve"> of overlapping sites of breast</w:t>
            </w:r>
          </w:p>
        </w:tc>
        <w:tc>
          <w:tcPr>
            <w:tcW w:w="992" w:type="dxa"/>
          </w:tcPr>
          <w:p w14:paraId="5324A114" w14:textId="77777777" w:rsidR="000B0C6B" w:rsidRPr="003763A8" w:rsidRDefault="000B0C6B" w:rsidP="000B0C6B">
            <w:pPr>
              <w:jc w:val="right"/>
            </w:pPr>
            <w:r w:rsidRPr="003763A8">
              <w:t>118</w:t>
            </w:r>
          </w:p>
        </w:tc>
        <w:tc>
          <w:tcPr>
            <w:tcW w:w="912" w:type="dxa"/>
          </w:tcPr>
          <w:p w14:paraId="3F445E59" w14:textId="77777777" w:rsidR="000B0C6B" w:rsidRPr="00500DE9" w:rsidRDefault="000B0C6B" w:rsidP="000B0C6B">
            <w:pPr>
              <w:jc w:val="right"/>
            </w:pPr>
            <w:r w:rsidRPr="00500DE9">
              <w:t>176</w:t>
            </w:r>
          </w:p>
        </w:tc>
      </w:tr>
      <w:tr w:rsidR="000B0C6B" w14:paraId="0266F1E0" w14:textId="77777777" w:rsidTr="0008054C">
        <w:tc>
          <w:tcPr>
            <w:tcW w:w="817" w:type="dxa"/>
          </w:tcPr>
          <w:p w14:paraId="1D74970C" w14:textId="77777777" w:rsidR="000B0C6B" w:rsidRPr="00F501D4" w:rsidRDefault="000B0C6B" w:rsidP="001B4D9C">
            <w:r w:rsidRPr="00F501D4">
              <w:t>C509</w:t>
            </w:r>
          </w:p>
        </w:tc>
        <w:tc>
          <w:tcPr>
            <w:tcW w:w="6521" w:type="dxa"/>
          </w:tcPr>
          <w:p w14:paraId="1CD3786F" w14:textId="77777777" w:rsidR="000B0C6B" w:rsidRDefault="0008054C" w:rsidP="00B615CA">
            <w:r w:rsidRPr="0008054C">
              <w:t>Malignant neoplasm of breast of unspecified site</w:t>
            </w:r>
          </w:p>
        </w:tc>
        <w:tc>
          <w:tcPr>
            <w:tcW w:w="992" w:type="dxa"/>
          </w:tcPr>
          <w:p w14:paraId="77C00254" w14:textId="77777777" w:rsidR="000B0C6B" w:rsidRPr="003763A8" w:rsidRDefault="000B0C6B" w:rsidP="000B0C6B">
            <w:pPr>
              <w:jc w:val="right"/>
            </w:pPr>
            <w:r w:rsidRPr="003763A8">
              <w:t>3</w:t>
            </w:r>
            <w:r w:rsidR="004965F4">
              <w:t>,</w:t>
            </w:r>
            <w:r w:rsidRPr="003763A8">
              <w:t>914</w:t>
            </w:r>
          </w:p>
        </w:tc>
        <w:tc>
          <w:tcPr>
            <w:tcW w:w="912" w:type="dxa"/>
          </w:tcPr>
          <w:p w14:paraId="1C263FB6" w14:textId="77777777" w:rsidR="000B0C6B" w:rsidRPr="00500DE9" w:rsidRDefault="000B0C6B" w:rsidP="000B0C6B">
            <w:pPr>
              <w:jc w:val="right"/>
            </w:pPr>
            <w:r w:rsidRPr="00500DE9">
              <w:t>3</w:t>
            </w:r>
            <w:r w:rsidR="004965F4">
              <w:t>,</w:t>
            </w:r>
            <w:r w:rsidRPr="00500DE9">
              <w:t>954</w:t>
            </w:r>
          </w:p>
        </w:tc>
      </w:tr>
      <w:tr w:rsidR="000B0C6B" w14:paraId="37C90396" w14:textId="77777777" w:rsidTr="0008054C">
        <w:tc>
          <w:tcPr>
            <w:tcW w:w="817" w:type="dxa"/>
          </w:tcPr>
          <w:p w14:paraId="4259E02A" w14:textId="77777777" w:rsidR="000B0C6B" w:rsidRPr="00F501D4" w:rsidRDefault="000B0C6B" w:rsidP="001B4D9C">
            <w:r w:rsidRPr="00F501D4">
              <w:t>C64</w:t>
            </w:r>
          </w:p>
        </w:tc>
        <w:tc>
          <w:tcPr>
            <w:tcW w:w="6521" w:type="dxa"/>
          </w:tcPr>
          <w:p w14:paraId="0CF9712C" w14:textId="77777777" w:rsidR="000B0C6B" w:rsidRDefault="0008054C" w:rsidP="00B615CA">
            <w:r w:rsidRPr="0008054C">
              <w:t>Malignant neoplasm of kidney, except renal pelvis</w:t>
            </w:r>
          </w:p>
        </w:tc>
        <w:tc>
          <w:tcPr>
            <w:tcW w:w="992" w:type="dxa"/>
          </w:tcPr>
          <w:p w14:paraId="58775B28" w14:textId="77777777" w:rsidR="000B0C6B" w:rsidRPr="003763A8" w:rsidRDefault="000B0C6B" w:rsidP="000B0C6B">
            <w:pPr>
              <w:jc w:val="right"/>
            </w:pPr>
            <w:r w:rsidRPr="003763A8">
              <w:t>1</w:t>
            </w:r>
            <w:r w:rsidR="004965F4">
              <w:t>,</w:t>
            </w:r>
            <w:r w:rsidRPr="003763A8">
              <w:t>014</w:t>
            </w:r>
          </w:p>
        </w:tc>
        <w:tc>
          <w:tcPr>
            <w:tcW w:w="912" w:type="dxa"/>
          </w:tcPr>
          <w:p w14:paraId="75F0F3E1" w14:textId="77777777" w:rsidR="000B0C6B" w:rsidRPr="00500DE9" w:rsidRDefault="000B0C6B" w:rsidP="000B0C6B">
            <w:pPr>
              <w:jc w:val="right"/>
            </w:pPr>
            <w:r w:rsidRPr="00500DE9">
              <w:t>862</w:t>
            </w:r>
          </w:p>
        </w:tc>
      </w:tr>
      <w:tr w:rsidR="000B0C6B" w14:paraId="25DC01B0" w14:textId="77777777" w:rsidTr="0008054C">
        <w:tc>
          <w:tcPr>
            <w:tcW w:w="817" w:type="dxa"/>
          </w:tcPr>
          <w:p w14:paraId="359B6D48" w14:textId="77777777" w:rsidR="000B0C6B" w:rsidRPr="00F501D4" w:rsidRDefault="000B0C6B" w:rsidP="001B4D9C">
            <w:r w:rsidRPr="00F501D4">
              <w:t>C65</w:t>
            </w:r>
          </w:p>
        </w:tc>
        <w:tc>
          <w:tcPr>
            <w:tcW w:w="6521" w:type="dxa"/>
          </w:tcPr>
          <w:p w14:paraId="26BC2A31" w14:textId="77777777" w:rsidR="000B0C6B" w:rsidRDefault="0008054C" w:rsidP="00B615CA">
            <w:r w:rsidRPr="0008054C">
              <w:t>Malignant neoplasm of renal pelvis</w:t>
            </w:r>
          </w:p>
        </w:tc>
        <w:tc>
          <w:tcPr>
            <w:tcW w:w="992" w:type="dxa"/>
          </w:tcPr>
          <w:p w14:paraId="1BAB54C6" w14:textId="77777777" w:rsidR="000B0C6B" w:rsidRPr="003763A8" w:rsidRDefault="000B0C6B" w:rsidP="000B0C6B">
            <w:pPr>
              <w:jc w:val="right"/>
            </w:pPr>
            <w:r w:rsidRPr="003763A8">
              <w:t>78</w:t>
            </w:r>
          </w:p>
        </w:tc>
        <w:tc>
          <w:tcPr>
            <w:tcW w:w="912" w:type="dxa"/>
          </w:tcPr>
          <w:p w14:paraId="16DFE189" w14:textId="77777777" w:rsidR="000B0C6B" w:rsidRPr="00500DE9" w:rsidRDefault="000B0C6B" w:rsidP="000B0C6B">
            <w:pPr>
              <w:jc w:val="right"/>
            </w:pPr>
            <w:r w:rsidRPr="00500DE9">
              <w:t>48</w:t>
            </w:r>
          </w:p>
        </w:tc>
      </w:tr>
      <w:tr w:rsidR="000B0C6B" w14:paraId="5075F98A" w14:textId="77777777" w:rsidTr="0008054C">
        <w:tc>
          <w:tcPr>
            <w:tcW w:w="817" w:type="dxa"/>
          </w:tcPr>
          <w:p w14:paraId="04398A44" w14:textId="77777777" w:rsidR="000B0C6B" w:rsidRPr="00F501D4" w:rsidRDefault="000B0C6B" w:rsidP="001B4D9C">
            <w:r w:rsidRPr="00F501D4">
              <w:t>C670</w:t>
            </w:r>
          </w:p>
        </w:tc>
        <w:tc>
          <w:tcPr>
            <w:tcW w:w="6521" w:type="dxa"/>
          </w:tcPr>
          <w:p w14:paraId="2E7A1790" w14:textId="77777777" w:rsidR="000B0C6B" w:rsidRDefault="0008054C" w:rsidP="00B615CA">
            <w:r w:rsidRPr="0008054C">
              <w:t>Malignant neoplasm of trigone of bladder</w:t>
            </w:r>
          </w:p>
        </w:tc>
        <w:tc>
          <w:tcPr>
            <w:tcW w:w="992" w:type="dxa"/>
          </w:tcPr>
          <w:p w14:paraId="1CE6C662" w14:textId="77777777" w:rsidR="000B0C6B" w:rsidRPr="003763A8" w:rsidRDefault="000B0C6B" w:rsidP="000B0C6B">
            <w:pPr>
              <w:jc w:val="right"/>
            </w:pPr>
            <w:r w:rsidRPr="003763A8">
              <w:t>26</w:t>
            </w:r>
          </w:p>
        </w:tc>
        <w:tc>
          <w:tcPr>
            <w:tcW w:w="912" w:type="dxa"/>
          </w:tcPr>
          <w:p w14:paraId="5C5553A0" w14:textId="77777777" w:rsidR="000B0C6B" w:rsidRPr="00500DE9" w:rsidRDefault="000B0C6B" w:rsidP="000B0C6B">
            <w:pPr>
              <w:jc w:val="right"/>
            </w:pPr>
            <w:r w:rsidRPr="00500DE9">
              <w:t>42</w:t>
            </w:r>
          </w:p>
        </w:tc>
      </w:tr>
      <w:tr w:rsidR="000B0C6B" w14:paraId="6A309852" w14:textId="77777777" w:rsidTr="0008054C">
        <w:tc>
          <w:tcPr>
            <w:tcW w:w="817" w:type="dxa"/>
          </w:tcPr>
          <w:p w14:paraId="58F309DC" w14:textId="77777777" w:rsidR="000B0C6B" w:rsidRPr="00F501D4" w:rsidRDefault="000B0C6B" w:rsidP="001B4D9C">
            <w:r w:rsidRPr="00F501D4">
              <w:t>C671</w:t>
            </w:r>
          </w:p>
        </w:tc>
        <w:tc>
          <w:tcPr>
            <w:tcW w:w="6521" w:type="dxa"/>
          </w:tcPr>
          <w:p w14:paraId="7ECE17E2" w14:textId="77777777" w:rsidR="000B0C6B" w:rsidRDefault="0008054C" w:rsidP="00B615CA">
            <w:r w:rsidRPr="0008054C">
              <w:t>Malignant neoplasm of dome of bladder</w:t>
            </w:r>
          </w:p>
        </w:tc>
        <w:tc>
          <w:tcPr>
            <w:tcW w:w="992" w:type="dxa"/>
          </w:tcPr>
          <w:p w14:paraId="43772692" w14:textId="77777777" w:rsidR="000B0C6B" w:rsidRPr="003763A8" w:rsidRDefault="000B0C6B" w:rsidP="000B0C6B">
            <w:pPr>
              <w:jc w:val="right"/>
            </w:pPr>
            <w:r w:rsidRPr="003763A8">
              <w:t>14</w:t>
            </w:r>
          </w:p>
        </w:tc>
        <w:tc>
          <w:tcPr>
            <w:tcW w:w="912" w:type="dxa"/>
          </w:tcPr>
          <w:p w14:paraId="4D0F976A" w14:textId="77777777" w:rsidR="000B0C6B" w:rsidRPr="00500DE9" w:rsidRDefault="000B0C6B" w:rsidP="000B0C6B">
            <w:pPr>
              <w:jc w:val="right"/>
            </w:pPr>
            <w:r w:rsidRPr="00500DE9">
              <w:t>22</w:t>
            </w:r>
          </w:p>
        </w:tc>
      </w:tr>
      <w:tr w:rsidR="000B0C6B" w14:paraId="002CD430" w14:textId="77777777" w:rsidTr="0008054C">
        <w:tc>
          <w:tcPr>
            <w:tcW w:w="817" w:type="dxa"/>
          </w:tcPr>
          <w:p w14:paraId="65506152" w14:textId="77777777" w:rsidR="000B0C6B" w:rsidRPr="00F501D4" w:rsidRDefault="000B0C6B" w:rsidP="001B4D9C">
            <w:r w:rsidRPr="00F501D4">
              <w:t>C672</w:t>
            </w:r>
          </w:p>
        </w:tc>
        <w:tc>
          <w:tcPr>
            <w:tcW w:w="6521" w:type="dxa"/>
          </w:tcPr>
          <w:p w14:paraId="57B27755" w14:textId="77777777" w:rsidR="000B0C6B" w:rsidRDefault="0008054C" w:rsidP="00B615CA">
            <w:r w:rsidRPr="0008054C">
              <w:t>Malignant neoplasm of lateral wall of bladder</w:t>
            </w:r>
          </w:p>
        </w:tc>
        <w:tc>
          <w:tcPr>
            <w:tcW w:w="992" w:type="dxa"/>
          </w:tcPr>
          <w:p w14:paraId="7498CAF9" w14:textId="77777777" w:rsidR="000B0C6B" w:rsidRPr="003763A8" w:rsidRDefault="000B0C6B" w:rsidP="000B0C6B">
            <w:pPr>
              <w:jc w:val="right"/>
            </w:pPr>
            <w:r w:rsidRPr="003763A8">
              <w:t>186</w:t>
            </w:r>
          </w:p>
        </w:tc>
        <w:tc>
          <w:tcPr>
            <w:tcW w:w="912" w:type="dxa"/>
          </w:tcPr>
          <w:p w14:paraId="24AF9D28" w14:textId="77777777" w:rsidR="000B0C6B" w:rsidRPr="00500DE9" w:rsidRDefault="000B0C6B" w:rsidP="000B0C6B">
            <w:pPr>
              <w:jc w:val="right"/>
            </w:pPr>
            <w:r w:rsidRPr="00500DE9">
              <w:t>110</w:t>
            </w:r>
          </w:p>
        </w:tc>
      </w:tr>
      <w:tr w:rsidR="000B0C6B" w14:paraId="387DC96E" w14:textId="77777777" w:rsidTr="0008054C">
        <w:tc>
          <w:tcPr>
            <w:tcW w:w="817" w:type="dxa"/>
          </w:tcPr>
          <w:p w14:paraId="52D4E1F2" w14:textId="77777777" w:rsidR="000B0C6B" w:rsidRPr="00F501D4" w:rsidRDefault="000B0C6B" w:rsidP="001B4D9C">
            <w:r w:rsidRPr="00F501D4">
              <w:t>C673</w:t>
            </w:r>
          </w:p>
        </w:tc>
        <w:tc>
          <w:tcPr>
            <w:tcW w:w="6521" w:type="dxa"/>
          </w:tcPr>
          <w:p w14:paraId="4BECD6B5" w14:textId="77777777" w:rsidR="000B0C6B" w:rsidRDefault="0008054C" w:rsidP="00B615CA">
            <w:r w:rsidRPr="0008054C">
              <w:t>Malignant neoplasm of anterior wall of bladder</w:t>
            </w:r>
          </w:p>
        </w:tc>
        <w:tc>
          <w:tcPr>
            <w:tcW w:w="992" w:type="dxa"/>
          </w:tcPr>
          <w:p w14:paraId="57F5C527" w14:textId="77777777" w:rsidR="000B0C6B" w:rsidRPr="003763A8" w:rsidRDefault="000B0C6B" w:rsidP="000B0C6B">
            <w:pPr>
              <w:jc w:val="right"/>
            </w:pPr>
            <w:r w:rsidRPr="003763A8">
              <w:t>44</w:t>
            </w:r>
          </w:p>
        </w:tc>
        <w:tc>
          <w:tcPr>
            <w:tcW w:w="912" w:type="dxa"/>
          </w:tcPr>
          <w:p w14:paraId="0A995C7C" w14:textId="77777777" w:rsidR="000B0C6B" w:rsidRPr="00500DE9" w:rsidRDefault="000B0C6B" w:rsidP="000B0C6B">
            <w:pPr>
              <w:jc w:val="right"/>
            </w:pPr>
            <w:r w:rsidRPr="00500DE9">
              <w:t>30</w:t>
            </w:r>
          </w:p>
        </w:tc>
      </w:tr>
      <w:tr w:rsidR="000B0C6B" w14:paraId="1AD847D4" w14:textId="77777777" w:rsidTr="0008054C">
        <w:tc>
          <w:tcPr>
            <w:tcW w:w="817" w:type="dxa"/>
          </w:tcPr>
          <w:p w14:paraId="4CA54645" w14:textId="77777777" w:rsidR="000B0C6B" w:rsidRPr="00F501D4" w:rsidRDefault="000B0C6B" w:rsidP="001B4D9C">
            <w:r w:rsidRPr="00F501D4">
              <w:t>C674</w:t>
            </w:r>
          </w:p>
        </w:tc>
        <w:tc>
          <w:tcPr>
            <w:tcW w:w="6521" w:type="dxa"/>
          </w:tcPr>
          <w:p w14:paraId="7B859F94" w14:textId="77777777" w:rsidR="000B0C6B" w:rsidRDefault="0008054C" w:rsidP="00B615CA">
            <w:r w:rsidRPr="0008054C">
              <w:t>Malignant neopla</w:t>
            </w:r>
            <w:r>
              <w:t>sm of posterior wall of bladder</w:t>
            </w:r>
          </w:p>
        </w:tc>
        <w:tc>
          <w:tcPr>
            <w:tcW w:w="992" w:type="dxa"/>
          </w:tcPr>
          <w:p w14:paraId="5047DACA" w14:textId="77777777" w:rsidR="000B0C6B" w:rsidRPr="003763A8" w:rsidRDefault="000B0C6B" w:rsidP="000B0C6B">
            <w:pPr>
              <w:jc w:val="right"/>
            </w:pPr>
            <w:r w:rsidRPr="003763A8">
              <w:t>88</w:t>
            </w:r>
          </w:p>
        </w:tc>
        <w:tc>
          <w:tcPr>
            <w:tcW w:w="912" w:type="dxa"/>
          </w:tcPr>
          <w:p w14:paraId="6FA1521E" w14:textId="77777777" w:rsidR="000B0C6B" w:rsidRPr="00500DE9" w:rsidRDefault="000B0C6B" w:rsidP="000B0C6B">
            <w:pPr>
              <w:jc w:val="right"/>
            </w:pPr>
            <w:r w:rsidRPr="00500DE9">
              <w:t>92</w:t>
            </w:r>
          </w:p>
        </w:tc>
      </w:tr>
      <w:tr w:rsidR="000B0C6B" w14:paraId="71F6CB55" w14:textId="77777777" w:rsidTr="0008054C">
        <w:tc>
          <w:tcPr>
            <w:tcW w:w="817" w:type="dxa"/>
          </w:tcPr>
          <w:p w14:paraId="76485E76" w14:textId="77777777" w:rsidR="000B0C6B" w:rsidRPr="00F501D4" w:rsidRDefault="000B0C6B" w:rsidP="001B4D9C">
            <w:r w:rsidRPr="00F501D4">
              <w:t>C675</w:t>
            </w:r>
          </w:p>
        </w:tc>
        <w:tc>
          <w:tcPr>
            <w:tcW w:w="6521" w:type="dxa"/>
          </w:tcPr>
          <w:p w14:paraId="515CDBE3" w14:textId="77777777" w:rsidR="000B0C6B" w:rsidRDefault="0008054C" w:rsidP="00B615CA">
            <w:r w:rsidRPr="0008054C">
              <w:t>Malignant neoplasm of bladder neck</w:t>
            </w:r>
          </w:p>
        </w:tc>
        <w:tc>
          <w:tcPr>
            <w:tcW w:w="992" w:type="dxa"/>
          </w:tcPr>
          <w:p w14:paraId="726C7997" w14:textId="77777777" w:rsidR="000B0C6B" w:rsidRPr="003763A8" w:rsidRDefault="000B0C6B" w:rsidP="000B0C6B">
            <w:pPr>
              <w:jc w:val="right"/>
            </w:pPr>
            <w:r w:rsidRPr="003763A8">
              <w:t>42</w:t>
            </w:r>
          </w:p>
        </w:tc>
        <w:tc>
          <w:tcPr>
            <w:tcW w:w="912" w:type="dxa"/>
          </w:tcPr>
          <w:p w14:paraId="468185CC" w14:textId="77777777" w:rsidR="000B0C6B" w:rsidRPr="00500DE9" w:rsidRDefault="000B0C6B" w:rsidP="000B0C6B">
            <w:pPr>
              <w:jc w:val="right"/>
            </w:pPr>
            <w:r w:rsidRPr="00500DE9">
              <w:t>40</w:t>
            </w:r>
          </w:p>
        </w:tc>
      </w:tr>
      <w:tr w:rsidR="000B0C6B" w14:paraId="0500247E" w14:textId="77777777" w:rsidTr="0008054C">
        <w:tc>
          <w:tcPr>
            <w:tcW w:w="817" w:type="dxa"/>
          </w:tcPr>
          <w:p w14:paraId="23E36F1F" w14:textId="77777777" w:rsidR="000B0C6B" w:rsidRPr="00F501D4" w:rsidRDefault="000B0C6B" w:rsidP="001B4D9C">
            <w:r w:rsidRPr="00F501D4">
              <w:t>C676</w:t>
            </w:r>
          </w:p>
        </w:tc>
        <w:tc>
          <w:tcPr>
            <w:tcW w:w="6521" w:type="dxa"/>
          </w:tcPr>
          <w:p w14:paraId="672AB9D2" w14:textId="77777777" w:rsidR="000B0C6B" w:rsidRDefault="0008054C" w:rsidP="00B615CA">
            <w:r w:rsidRPr="0008054C">
              <w:t>Malignant neoplasm of ureteric orifice</w:t>
            </w:r>
          </w:p>
        </w:tc>
        <w:tc>
          <w:tcPr>
            <w:tcW w:w="992" w:type="dxa"/>
          </w:tcPr>
          <w:p w14:paraId="6D27AB04" w14:textId="77777777" w:rsidR="000B0C6B" w:rsidRPr="003763A8" w:rsidRDefault="000B0C6B" w:rsidP="000B0C6B">
            <w:pPr>
              <w:jc w:val="right"/>
            </w:pPr>
            <w:r w:rsidRPr="003763A8">
              <w:t>64</w:t>
            </w:r>
          </w:p>
        </w:tc>
        <w:tc>
          <w:tcPr>
            <w:tcW w:w="912" w:type="dxa"/>
          </w:tcPr>
          <w:p w14:paraId="25D8B0B7" w14:textId="77777777" w:rsidR="000B0C6B" w:rsidRPr="00500DE9" w:rsidRDefault="000B0C6B" w:rsidP="000B0C6B">
            <w:pPr>
              <w:jc w:val="right"/>
            </w:pPr>
            <w:r w:rsidRPr="00500DE9">
              <w:t>38</w:t>
            </w:r>
          </w:p>
        </w:tc>
      </w:tr>
      <w:tr w:rsidR="000B0C6B" w14:paraId="0362AD15" w14:textId="77777777" w:rsidTr="0008054C">
        <w:tc>
          <w:tcPr>
            <w:tcW w:w="817" w:type="dxa"/>
          </w:tcPr>
          <w:p w14:paraId="7184983D" w14:textId="77777777" w:rsidR="000B0C6B" w:rsidRPr="00F501D4" w:rsidRDefault="000B0C6B" w:rsidP="001B4D9C">
            <w:r w:rsidRPr="00F501D4">
              <w:t>C678</w:t>
            </w:r>
          </w:p>
        </w:tc>
        <w:tc>
          <w:tcPr>
            <w:tcW w:w="6521" w:type="dxa"/>
          </w:tcPr>
          <w:p w14:paraId="06D14B48" w14:textId="77777777" w:rsidR="000B0C6B" w:rsidRDefault="0008054C" w:rsidP="00B615CA">
            <w:r w:rsidRPr="0008054C">
              <w:t>Malignant neoplasm of overlapping sites of bladder</w:t>
            </w:r>
          </w:p>
        </w:tc>
        <w:tc>
          <w:tcPr>
            <w:tcW w:w="992" w:type="dxa"/>
          </w:tcPr>
          <w:p w14:paraId="2641CB05" w14:textId="77777777" w:rsidR="000B0C6B" w:rsidRPr="003763A8" w:rsidRDefault="000B0C6B" w:rsidP="000B0C6B">
            <w:pPr>
              <w:jc w:val="right"/>
            </w:pPr>
            <w:r w:rsidRPr="003763A8">
              <w:t>142</w:t>
            </w:r>
          </w:p>
        </w:tc>
        <w:tc>
          <w:tcPr>
            <w:tcW w:w="912" w:type="dxa"/>
          </w:tcPr>
          <w:p w14:paraId="45164BB1" w14:textId="77777777" w:rsidR="000B0C6B" w:rsidRPr="00500DE9" w:rsidRDefault="000B0C6B" w:rsidP="000B0C6B">
            <w:pPr>
              <w:jc w:val="right"/>
            </w:pPr>
            <w:r w:rsidRPr="00500DE9">
              <w:t>84</w:t>
            </w:r>
          </w:p>
        </w:tc>
      </w:tr>
      <w:tr w:rsidR="000B0C6B" w14:paraId="4392BFD2" w14:textId="77777777" w:rsidTr="0008054C">
        <w:tc>
          <w:tcPr>
            <w:tcW w:w="817" w:type="dxa"/>
          </w:tcPr>
          <w:p w14:paraId="7B96A1B1" w14:textId="77777777" w:rsidR="000B0C6B" w:rsidRPr="00F501D4" w:rsidRDefault="000B0C6B" w:rsidP="001B4D9C">
            <w:r w:rsidRPr="00F501D4">
              <w:t>C679</w:t>
            </w:r>
          </w:p>
        </w:tc>
        <w:tc>
          <w:tcPr>
            <w:tcW w:w="6521" w:type="dxa"/>
          </w:tcPr>
          <w:p w14:paraId="5CC603CD" w14:textId="77777777" w:rsidR="000B0C6B" w:rsidRDefault="0008054C" w:rsidP="00B615CA">
            <w:r w:rsidRPr="0008054C">
              <w:t>Malignant neoplasm of bladder, unspecified</w:t>
            </w:r>
          </w:p>
        </w:tc>
        <w:tc>
          <w:tcPr>
            <w:tcW w:w="992" w:type="dxa"/>
          </w:tcPr>
          <w:p w14:paraId="338CBD18" w14:textId="77777777" w:rsidR="000B0C6B" w:rsidRPr="003763A8" w:rsidRDefault="000B0C6B" w:rsidP="000B0C6B">
            <w:pPr>
              <w:jc w:val="right"/>
            </w:pPr>
            <w:r w:rsidRPr="003763A8">
              <w:t>2</w:t>
            </w:r>
            <w:r w:rsidR="004965F4">
              <w:t>,</w:t>
            </w:r>
            <w:r w:rsidRPr="003763A8">
              <w:t>500</w:t>
            </w:r>
          </w:p>
        </w:tc>
        <w:tc>
          <w:tcPr>
            <w:tcW w:w="912" w:type="dxa"/>
          </w:tcPr>
          <w:p w14:paraId="393F1198" w14:textId="77777777" w:rsidR="000B0C6B" w:rsidRPr="00500DE9" w:rsidRDefault="000B0C6B" w:rsidP="000B0C6B">
            <w:pPr>
              <w:jc w:val="right"/>
            </w:pPr>
            <w:r w:rsidRPr="00500DE9">
              <w:t>2</w:t>
            </w:r>
            <w:r w:rsidR="004965F4">
              <w:t>,</w:t>
            </w:r>
            <w:r w:rsidRPr="00500DE9">
              <w:t>390</w:t>
            </w:r>
          </w:p>
        </w:tc>
      </w:tr>
      <w:tr w:rsidR="000B0C6B" w14:paraId="4B2D5E81" w14:textId="77777777" w:rsidTr="0008054C">
        <w:tc>
          <w:tcPr>
            <w:tcW w:w="817" w:type="dxa"/>
          </w:tcPr>
          <w:p w14:paraId="6FD5BFB1" w14:textId="77777777" w:rsidR="000B0C6B" w:rsidRPr="00F501D4" w:rsidRDefault="000B0C6B" w:rsidP="001B4D9C">
            <w:r w:rsidRPr="00F501D4">
              <w:t>C710</w:t>
            </w:r>
          </w:p>
        </w:tc>
        <w:tc>
          <w:tcPr>
            <w:tcW w:w="6521" w:type="dxa"/>
          </w:tcPr>
          <w:p w14:paraId="7627D26C" w14:textId="77777777" w:rsidR="000B0C6B" w:rsidRDefault="0008054C" w:rsidP="00B615CA">
            <w:r w:rsidRPr="0008054C">
              <w:t>Malignant neoplasm of cerebrum, except lobes and ventricles</w:t>
            </w:r>
          </w:p>
        </w:tc>
        <w:tc>
          <w:tcPr>
            <w:tcW w:w="992" w:type="dxa"/>
          </w:tcPr>
          <w:p w14:paraId="70C07371" w14:textId="77777777" w:rsidR="000B0C6B" w:rsidRPr="003763A8" w:rsidRDefault="000B0C6B" w:rsidP="000B0C6B">
            <w:pPr>
              <w:jc w:val="right"/>
            </w:pPr>
            <w:r w:rsidRPr="003763A8">
              <w:t>92</w:t>
            </w:r>
          </w:p>
        </w:tc>
        <w:tc>
          <w:tcPr>
            <w:tcW w:w="912" w:type="dxa"/>
          </w:tcPr>
          <w:p w14:paraId="221999C8" w14:textId="77777777" w:rsidR="000B0C6B" w:rsidRPr="00500DE9" w:rsidRDefault="000B0C6B" w:rsidP="000B0C6B">
            <w:pPr>
              <w:jc w:val="right"/>
            </w:pPr>
            <w:r w:rsidRPr="00500DE9">
              <w:t>52</w:t>
            </w:r>
          </w:p>
        </w:tc>
      </w:tr>
      <w:tr w:rsidR="000B0C6B" w14:paraId="75C8ACE1" w14:textId="77777777" w:rsidTr="0008054C">
        <w:tc>
          <w:tcPr>
            <w:tcW w:w="817" w:type="dxa"/>
          </w:tcPr>
          <w:p w14:paraId="268F5454" w14:textId="77777777" w:rsidR="000B0C6B" w:rsidRPr="00F501D4" w:rsidRDefault="000B0C6B" w:rsidP="001B4D9C">
            <w:r w:rsidRPr="00F501D4">
              <w:t>C711</w:t>
            </w:r>
          </w:p>
        </w:tc>
        <w:tc>
          <w:tcPr>
            <w:tcW w:w="6521" w:type="dxa"/>
          </w:tcPr>
          <w:p w14:paraId="63A2EFB5" w14:textId="77777777" w:rsidR="000B0C6B" w:rsidRDefault="0008054C" w:rsidP="00B615CA">
            <w:r w:rsidRPr="0008054C">
              <w:t>Malignant neoplasm of frontal lobe</w:t>
            </w:r>
          </w:p>
        </w:tc>
        <w:tc>
          <w:tcPr>
            <w:tcW w:w="992" w:type="dxa"/>
          </w:tcPr>
          <w:p w14:paraId="7CD2E0BF" w14:textId="77777777" w:rsidR="000B0C6B" w:rsidRPr="003763A8" w:rsidRDefault="000B0C6B" w:rsidP="000B0C6B">
            <w:pPr>
              <w:jc w:val="right"/>
            </w:pPr>
            <w:r w:rsidRPr="003763A8">
              <w:t>188</w:t>
            </w:r>
          </w:p>
        </w:tc>
        <w:tc>
          <w:tcPr>
            <w:tcW w:w="912" w:type="dxa"/>
          </w:tcPr>
          <w:p w14:paraId="4104F21A" w14:textId="77777777" w:rsidR="000B0C6B" w:rsidRPr="00500DE9" w:rsidRDefault="000B0C6B" w:rsidP="000B0C6B">
            <w:pPr>
              <w:jc w:val="right"/>
            </w:pPr>
            <w:r w:rsidRPr="00500DE9">
              <w:t>136</w:t>
            </w:r>
          </w:p>
        </w:tc>
      </w:tr>
      <w:tr w:rsidR="000B0C6B" w14:paraId="76D57593" w14:textId="77777777" w:rsidTr="0008054C">
        <w:tc>
          <w:tcPr>
            <w:tcW w:w="817" w:type="dxa"/>
          </w:tcPr>
          <w:p w14:paraId="2E9D20FC" w14:textId="77777777" w:rsidR="000B0C6B" w:rsidRPr="00F501D4" w:rsidRDefault="000B0C6B" w:rsidP="001B4D9C">
            <w:r w:rsidRPr="00F501D4">
              <w:t>C712</w:t>
            </w:r>
          </w:p>
        </w:tc>
        <w:tc>
          <w:tcPr>
            <w:tcW w:w="6521" w:type="dxa"/>
          </w:tcPr>
          <w:p w14:paraId="5D073717" w14:textId="77777777" w:rsidR="000B0C6B" w:rsidRDefault="0008054C" w:rsidP="00B615CA">
            <w:r w:rsidRPr="0008054C">
              <w:t>Malignant neoplasm of temporal lobe</w:t>
            </w:r>
          </w:p>
        </w:tc>
        <w:tc>
          <w:tcPr>
            <w:tcW w:w="992" w:type="dxa"/>
          </w:tcPr>
          <w:p w14:paraId="78D95B7F" w14:textId="77777777" w:rsidR="000B0C6B" w:rsidRPr="003763A8" w:rsidRDefault="000B0C6B" w:rsidP="000B0C6B">
            <w:pPr>
              <w:jc w:val="right"/>
            </w:pPr>
            <w:r w:rsidRPr="003763A8">
              <w:t>98</w:t>
            </w:r>
          </w:p>
        </w:tc>
        <w:tc>
          <w:tcPr>
            <w:tcW w:w="912" w:type="dxa"/>
          </w:tcPr>
          <w:p w14:paraId="459817CA" w14:textId="77777777" w:rsidR="000B0C6B" w:rsidRPr="00500DE9" w:rsidRDefault="000B0C6B" w:rsidP="000B0C6B">
            <w:pPr>
              <w:jc w:val="right"/>
            </w:pPr>
            <w:r w:rsidRPr="00500DE9">
              <w:t>78</w:t>
            </w:r>
          </w:p>
        </w:tc>
      </w:tr>
      <w:tr w:rsidR="000B0C6B" w14:paraId="18002D78" w14:textId="77777777" w:rsidTr="0008054C">
        <w:tc>
          <w:tcPr>
            <w:tcW w:w="817" w:type="dxa"/>
          </w:tcPr>
          <w:p w14:paraId="760C7665" w14:textId="77777777" w:rsidR="000B0C6B" w:rsidRPr="00F501D4" w:rsidRDefault="000B0C6B" w:rsidP="001B4D9C">
            <w:r w:rsidRPr="00F501D4">
              <w:t>C713</w:t>
            </w:r>
          </w:p>
        </w:tc>
        <w:tc>
          <w:tcPr>
            <w:tcW w:w="6521" w:type="dxa"/>
          </w:tcPr>
          <w:p w14:paraId="5726F368" w14:textId="77777777" w:rsidR="000B0C6B" w:rsidRDefault="0008054C" w:rsidP="00B615CA">
            <w:r w:rsidRPr="0008054C">
              <w:t>Malignant neoplasm of parietal lobe</w:t>
            </w:r>
          </w:p>
        </w:tc>
        <w:tc>
          <w:tcPr>
            <w:tcW w:w="992" w:type="dxa"/>
          </w:tcPr>
          <w:p w14:paraId="0C54BA38" w14:textId="77777777" w:rsidR="000B0C6B" w:rsidRPr="003763A8" w:rsidRDefault="000B0C6B" w:rsidP="000B0C6B">
            <w:pPr>
              <w:jc w:val="right"/>
            </w:pPr>
            <w:r w:rsidRPr="003763A8">
              <w:t>146</w:t>
            </w:r>
          </w:p>
        </w:tc>
        <w:tc>
          <w:tcPr>
            <w:tcW w:w="912" w:type="dxa"/>
          </w:tcPr>
          <w:p w14:paraId="2978BD3A" w14:textId="77777777" w:rsidR="000B0C6B" w:rsidRPr="00500DE9" w:rsidRDefault="000B0C6B" w:rsidP="000B0C6B">
            <w:pPr>
              <w:jc w:val="right"/>
            </w:pPr>
            <w:r w:rsidRPr="00500DE9">
              <w:t>72</w:t>
            </w:r>
          </w:p>
        </w:tc>
      </w:tr>
      <w:tr w:rsidR="000B0C6B" w14:paraId="5AAEA5C2" w14:textId="77777777" w:rsidTr="0008054C">
        <w:tc>
          <w:tcPr>
            <w:tcW w:w="817" w:type="dxa"/>
          </w:tcPr>
          <w:p w14:paraId="59DD0E70" w14:textId="77777777" w:rsidR="000B0C6B" w:rsidRPr="00F501D4" w:rsidRDefault="000B0C6B" w:rsidP="001B4D9C">
            <w:r w:rsidRPr="00F501D4">
              <w:t>C714</w:t>
            </w:r>
          </w:p>
        </w:tc>
        <w:tc>
          <w:tcPr>
            <w:tcW w:w="6521" w:type="dxa"/>
          </w:tcPr>
          <w:p w14:paraId="107FC139" w14:textId="77777777" w:rsidR="000B0C6B" w:rsidRDefault="0008054C" w:rsidP="00B615CA">
            <w:r w:rsidRPr="0008054C">
              <w:t>Malignant neoplasm of occipital lobe</w:t>
            </w:r>
          </w:p>
        </w:tc>
        <w:tc>
          <w:tcPr>
            <w:tcW w:w="992" w:type="dxa"/>
          </w:tcPr>
          <w:p w14:paraId="102455B7" w14:textId="77777777" w:rsidR="000B0C6B" w:rsidRPr="003763A8" w:rsidRDefault="000B0C6B" w:rsidP="000B0C6B">
            <w:pPr>
              <w:jc w:val="right"/>
            </w:pPr>
            <w:r w:rsidRPr="003763A8">
              <w:t>32</w:t>
            </w:r>
          </w:p>
        </w:tc>
        <w:tc>
          <w:tcPr>
            <w:tcW w:w="912" w:type="dxa"/>
          </w:tcPr>
          <w:p w14:paraId="5CF9152F" w14:textId="77777777" w:rsidR="000B0C6B" w:rsidRPr="00500DE9" w:rsidRDefault="000B0C6B" w:rsidP="000B0C6B">
            <w:pPr>
              <w:jc w:val="right"/>
            </w:pPr>
            <w:r w:rsidRPr="00500DE9">
              <w:t>30</w:t>
            </w:r>
          </w:p>
        </w:tc>
      </w:tr>
      <w:tr w:rsidR="000B0C6B" w14:paraId="78A68D86" w14:textId="77777777" w:rsidTr="0008054C">
        <w:tc>
          <w:tcPr>
            <w:tcW w:w="817" w:type="dxa"/>
          </w:tcPr>
          <w:p w14:paraId="7919DCB7" w14:textId="77777777" w:rsidR="000B0C6B" w:rsidRPr="00F501D4" w:rsidRDefault="000B0C6B" w:rsidP="001B4D9C">
            <w:r w:rsidRPr="00F501D4">
              <w:t>C715</w:t>
            </w:r>
          </w:p>
        </w:tc>
        <w:tc>
          <w:tcPr>
            <w:tcW w:w="6521" w:type="dxa"/>
          </w:tcPr>
          <w:p w14:paraId="70353F21" w14:textId="77777777" w:rsidR="000B0C6B" w:rsidRDefault="0008054C" w:rsidP="00B615CA">
            <w:r w:rsidRPr="0008054C">
              <w:t>Malignant neoplasm of cerebral ventricle</w:t>
            </w:r>
          </w:p>
        </w:tc>
        <w:tc>
          <w:tcPr>
            <w:tcW w:w="992" w:type="dxa"/>
          </w:tcPr>
          <w:p w14:paraId="45C3CF7F" w14:textId="77777777" w:rsidR="000B0C6B" w:rsidRPr="003763A8" w:rsidRDefault="000B0C6B" w:rsidP="000B0C6B">
            <w:pPr>
              <w:jc w:val="right"/>
            </w:pPr>
            <w:r w:rsidRPr="003763A8">
              <w:t>10</w:t>
            </w:r>
          </w:p>
        </w:tc>
        <w:tc>
          <w:tcPr>
            <w:tcW w:w="912" w:type="dxa"/>
          </w:tcPr>
          <w:p w14:paraId="03FC1461" w14:textId="77777777" w:rsidR="000B0C6B" w:rsidRPr="00500DE9" w:rsidRDefault="000B0C6B" w:rsidP="000B0C6B">
            <w:pPr>
              <w:jc w:val="right"/>
            </w:pPr>
            <w:r w:rsidRPr="00500DE9">
              <w:t>14</w:t>
            </w:r>
          </w:p>
        </w:tc>
      </w:tr>
      <w:tr w:rsidR="000B0C6B" w14:paraId="290483A1" w14:textId="77777777" w:rsidTr="0008054C">
        <w:tc>
          <w:tcPr>
            <w:tcW w:w="817" w:type="dxa"/>
          </w:tcPr>
          <w:p w14:paraId="2890480A" w14:textId="77777777" w:rsidR="000B0C6B" w:rsidRPr="00F501D4" w:rsidRDefault="000B0C6B" w:rsidP="001B4D9C">
            <w:r w:rsidRPr="00F501D4">
              <w:t>C716</w:t>
            </w:r>
          </w:p>
        </w:tc>
        <w:tc>
          <w:tcPr>
            <w:tcW w:w="6521" w:type="dxa"/>
          </w:tcPr>
          <w:p w14:paraId="422872F0" w14:textId="77777777" w:rsidR="000B0C6B" w:rsidRDefault="0008054C" w:rsidP="00B615CA">
            <w:r w:rsidRPr="0008054C">
              <w:t>Malignant neoplasm of cerebellum</w:t>
            </w:r>
          </w:p>
        </w:tc>
        <w:tc>
          <w:tcPr>
            <w:tcW w:w="992" w:type="dxa"/>
          </w:tcPr>
          <w:p w14:paraId="24CE29B8" w14:textId="77777777" w:rsidR="000B0C6B" w:rsidRPr="003763A8" w:rsidRDefault="000B0C6B" w:rsidP="000B0C6B">
            <w:pPr>
              <w:jc w:val="right"/>
            </w:pPr>
            <w:r w:rsidRPr="003763A8">
              <w:t>50</w:t>
            </w:r>
          </w:p>
        </w:tc>
        <w:tc>
          <w:tcPr>
            <w:tcW w:w="912" w:type="dxa"/>
          </w:tcPr>
          <w:p w14:paraId="14234B18" w14:textId="77777777" w:rsidR="000B0C6B" w:rsidRPr="00500DE9" w:rsidRDefault="000B0C6B" w:rsidP="000B0C6B">
            <w:pPr>
              <w:jc w:val="right"/>
            </w:pPr>
            <w:r w:rsidRPr="00500DE9">
              <w:t>40</w:t>
            </w:r>
          </w:p>
        </w:tc>
      </w:tr>
      <w:tr w:rsidR="000B0C6B" w14:paraId="6A6D24E4" w14:textId="77777777" w:rsidTr="0008054C">
        <w:tc>
          <w:tcPr>
            <w:tcW w:w="817" w:type="dxa"/>
          </w:tcPr>
          <w:p w14:paraId="2D3A7BE6" w14:textId="77777777" w:rsidR="000B0C6B" w:rsidRPr="00F501D4" w:rsidRDefault="000B0C6B" w:rsidP="001B4D9C">
            <w:r w:rsidRPr="00F501D4">
              <w:t>C717</w:t>
            </w:r>
          </w:p>
        </w:tc>
        <w:tc>
          <w:tcPr>
            <w:tcW w:w="6521" w:type="dxa"/>
          </w:tcPr>
          <w:p w14:paraId="37AFFA2D" w14:textId="77777777" w:rsidR="000B0C6B" w:rsidRDefault="0008054C" w:rsidP="00B615CA">
            <w:r w:rsidRPr="0008054C">
              <w:t>Malignant neoplasm of brain stem</w:t>
            </w:r>
          </w:p>
        </w:tc>
        <w:tc>
          <w:tcPr>
            <w:tcW w:w="992" w:type="dxa"/>
          </w:tcPr>
          <w:p w14:paraId="751D5F18" w14:textId="77777777" w:rsidR="000B0C6B" w:rsidRPr="003763A8" w:rsidRDefault="000B0C6B" w:rsidP="000B0C6B">
            <w:pPr>
              <w:jc w:val="right"/>
            </w:pPr>
            <w:r w:rsidRPr="003763A8">
              <w:t>26</w:t>
            </w:r>
          </w:p>
        </w:tc>
        <w:tc>
          <w:tcPr>
            <w:tcW w:w="912" w:type="dxa"/>
          </w:tcPr>
          <w:p w14:paraId="02D61841" w14:textId="77777777" w:rsidR="000B0C6B" w:rsidRPr="00500DE9" w:rsidRDefault="000B0C6B" w:rsidP="000B0C6B">
            <w:pPr>
              <w:jc w:val="right"/>
            </w:pPr>
            <w:r w:rsidRPr="00500DE9">
              <w:t>14</w:t>
            </w:r>
          </w:p>
        </w:tc>
      </w:tr>
      <w:tr w:rsidR="000B0C6B" w14:paraId="71624EBB" w14:textId="77777777" w:rsidTr="0008054C">
        <w:tc>
          <w:tcPr>
            <w:tcW w:w="817" w:type="dxa"/>
          </w:tcPr>
          <w:p w14:paraId="782D3045" w14:textId="77777777" w:rsidR="000B0C6B" w:rsidRPr="00F501D4" w:rsidRDefault="000B0C6B" w:rsidP="001B4D9C">
            <w:r w:rsidRPr="00F501D4">
              <w:t>C718</w:t>
            </w:r>
          </w:p>
        </w:tc>
        <w:tc>
          <w:tcPr>
            <w:tcW w:w="6521" w:type="dxa"/>
          </w:tcPr>
          <w:p w14:paraId="78A1B80E" w14:textId="77777777" w:rsidR="000B0C6B" w:rsidRDefault="0008054C" w:rsidP="00B615CA">
            <w:r w:rsidRPr="0008054C">
              <w:t>Malignant neoplasm of overlapping sites of brain</w:t>
            </w:r>
          </w:p>
        </w:tc>
        <w:tc>
          <w:tcPr>
            <w:tcW w:w="992" w:type="dxa"/>
          </w:tcPr>
          <w:p w14:paraId="6F1EEDFD" w14:textId="77777777" w:rsidR="000B0C6B" w:rsidRPr="003763A8" w:rsidRDefault="000B0C6B" w:rsidP="000B0C6B">
            <w:pPr>
              <w:jc w:val="right"/>
            </w:pPr>
            <w:r w:rsidRPr="003763A8">
              <w:t>42</w:t>
            </w:r>
          </w:p>
        </w:tc>
        <w:tc>
          <w:tcPr>
            <w:tcW w:w="912" w:type="dxa"/>
          </w:tcPr>
          <w:p w14:paraId="109CFB53" w14:textId="77777777" w:rsidR="000B0C6B" w:rsidRPr="00500DE9" w:rsidRDefault="000B0C6B" w:rsidP="000B0C6B">
            <w:pPr>
              <w:jc w:val="right"/>
            </w:pPr>
            <w:r w:rsidRPr="00500DE9">
              <w:t>12</w:t>
            </w:r>
          </w:p>
        </w:tc>
      </w:tr>
      <w:tr w:rsidR="000B0C6B" w14:paraId="6651B953" w14:textId="77777777" w:rsidTr="0008054C">
        <w:tc>
          <w:tcPr>
            <w:tcW w:w="817" w:type="dxa"/>
          </w:tcPr>
          <w:p w14:paraId="637342E2" w14:textId="77777777" w:rsidR="000B0C6B" w:rsidRDefault="000B0C6B" w:rsidP="001B4D9C">
            <w:r w:rsidRPr="00F501D4">
              <w:t>C719</w:t>
            </w:r>
          </w:p>
        </w:tc>
        <w:tc>
          <w:tcPr>
            <w:tcW w:w="6521" w:type="dxa"/>
          </w:tcPr>
          <w:p w14:paraId="57D9C81E" w14:textId="77777777" w:rsidR="000B0C6B" w:rsidRDefault="0008054C" w:rsidP="00B615CA">
            <w:r w:rsidRPr="0008054C">
              <w:t>Malignant neoplasm of brain, unspecified</w:t>
            </w:r>
          </w:p>
        </w:tc>
        <w:tc>
          <w:tcPr>
            <w:tcW w:w="992" w:type="dxa"/>
          </w:tcPr>
          <w:p w14:paraId="58DF15F1" w14:textId="77777777" w:rsidR="000B0C6B" w:rsidRDefault="000B0C6B" w:rsidP="000B0C6B">
            <w:pPr>
              <w:jc w:val="right"/>
            </w:pPr>
            <w:r w:rsidRPr="003763A8">
              <w:t>134</w:t>
            </w:r>
          </w:p>
        </w:tc>
        <w:tc>
          <w:tcPr>
            <w:tcW w:w="912" w:type="dxa"/>
          </w:tcPr>
          <w:p w14:paraId="01599FBD" w14:textId="77777777" w:rsidR="000B0C6B" w:rsidRDefault="000B0C6B" w:rsidP="000B0C6B">
            <w:pPr>
              <w:jc w:val="right"/>
            </w:pPr>
            <w:r w:rsidRPr="00500DE9">
              <w:t>306</w:t>
            </w:r>
          </w:p>
        </w:tc>
      </w:tr>
      <w:tr w:rsidR="006D404A" w14:paraId="0BE5A840" w14:textId="77777777" w:rsidTr="0008054C">
        <w:tc>
          <w:tcPr>
            <w:tcW w:w="817" w:type="dxa"/>
          </w:tcPr>
          <w:p w14:paraId="683F90AC" w14:textId="77777777" w:rsidR="006D404A" w:rsidRDefault="006D404A" w:rsidP="001B4D9C"/>
        </w:tc>
        <w:tc>
          <w:tcPr>
            <w:tcW w:w="6521" w:type="dxa"/>
          </w:tcPr>
          <w:p w14:paraId="699E14E3" w14:textId="77777777" w:rsidR="006D404A" w:rsidRDefault="006D404A" w:rsidP="00B615CA">
            <w:r>
              <w:t>Total</w:t>
            </w:r>
          </w:p>
        </w:tc>
        <w:tc>
          <w:tcPr>
            <w:tcW w:w="992" w:type="dxa"/>
          </w:tcPr>
          <w:p w14:paraId="709432B6" w14:textId="77777777" w:rsidR="006D404A" w:rsidRDefault="006D404A" w:rsidP="000B0C6B">
            <w:pPr>
              <w:jc w:val="right"/>
            </w:pPr>
            <w:r>
              <w:t>19</w:t>
            </w:r>
            <w:r w:rsidR="004965F4">
              <w:t>,</w:t>
            </w:r>
            <w:r>
              <w:t>448</w:t>
            </w:r>
          </w:p>
        </w:tc>
        <w:tc>
          <w:tcPr>
            <w:tcW w:w="912" w:type="dxa"/>
          </w:tcPr>
          <w:p w14:paraId="006A5FB1" w14:textId="77777777" w:rsidR="006D404A" w:rsidRDefault="006D404A" w:rsidP="000B0C6B">
            <w:pPr>
              <w:jc w:val="right"/>
            </w:pPr>
            <w:r>
              <w:t>18</w:t>
            </w:r>
            <w:r w:rsidR="004965F4">
              <w:t>,</w:t>
            </w:r>
            <w:r>
              <w:t>794</w:t>
            </w:r>
          </w:p>
        </w:tc>
      </w:tr>
      <w:tr w:rsidR="006D404A" w14:paraId="2ABFC802" w14:textId="77777777" w:rsidTr="0008054C">
        <w:tc>
          <w:tcPr>
            <w:tcW w:w="817" w:type="dxa"/>
          </w:tcPr>
          <w:p w14:paraId="04745368" w14:textId="77777777" w:rsidR="006D404A" w:rsidRDefault="006D404A" w:rsidP="001B4D9C"/>
        </w:tc>
        <w:tc>
          <w:tcPr>
            <w:tcW w:w="6521" w:type="dxa"/>
          </w:tcPr>
          <w:p w14:paraId="7DB06594" w14:textId="77777777" w:rsidR="006D404A" w:rsidRPr="006D404A" w:rsidRDefault="006D404A" w:rsidP="00B615CA">
            <w:pPr>
              <w:rPr>
                <w:b/>
              </w:rPr>
            </w:pPr>
          </w:p>
        </w:tc>
        <w:tc>
          <w:tcPr>
            <w:tcW w:w="992" w:type="dxa"/>
          </w:tcPr>
          <w:p w14:paraId="7335C813" w14:textId="77777777" w:rsidR="006D404A" w:rsidRDefault="006D404A" w:rsidP="000B0C6B">
            <w:pPr>
              <w:jc w:val="right"/>
            </w:pPr>
          </w:p>
        </w:tc>
        <w:tc>
          <w:tcPr>
            <w:tcW w:w="912" w:type="dxa"/>
          </w:tcPr>
          <w:p w14:paraId="7149794F" w14:textId="77777777" w:rsidR="006D404A" w:rsidRDefault="006D404A" w:rsidP="000B0C6B">
            <w:pPr>
              <w:jc w:val="right"/>
            </w:pPr>
          </w:p>
        </w:tc>
      </w:tr>
      <w:tr w:rsidR="006D404A" w14:paraId="5A869E18" w14:textId="77777777" w:rsidTr="0008054C">
        <w:tc>
          <w:tcPr>
            <w:tcW w:w="817" w:type="dxa"/>
          </w:tcPr>
          <w:p w14:paraId="1A68B564" w14:textId="77777777" w:rsidR="006D404A" w:rsidRDefault="006D404A" w:rsidP="001B4D9C"/>
        </w:tc>
        <w:tc>
          <w:tcPr>
            <w:tcW w:w="6521" w:type="dxa"/>
          </w:tcPr>
          <w:p w14:paraId="3E038DCD" w14:textId="77777777" w:rsidR="006D404A" w:rsidRPr="006D404A" w:rsidRDefault="006D404A" w:rsidP="00B615CA">
            <w:pPr>
              <w:rPr>
                <w:b/>
              </w:rPr>
            </w:pPr>
            <w:r w:rsidRPr="006D404A">
              <w:rPr>
                <w:b/>
              </w:rPr>
              <w:t>EHA health conditions</w:t>
            </w:r>
          </w:p>
        </w:tc>
        <w:tc>
          <w:tcPr>
            <w:tcW w:w="992" w:type="dxa"/>
          </w:tcPr>
          <w:p w14:paraId="2963CE76" w14:textId="77777777" w:rsidR="006D404A" w:rsidRDefault="006D404A" w:rsidP="000B0C6B">
            <w:pPr>
              <w:jc w:val="right"/>
            </w:pPr>
          </w:p>
        </w:tc>
        <w:tc>
          <w:tcPr>
            <w:tcW w:w="912" w:type="dxa"/>
          </w:tcPr>
          <w:p w14:paraId="74F4484D" w14:textId="77777777" w:rsidR="006D404A" w:rsidRDefault="006D404A" w:rsidP="000B0C6B">
            <w:pPr>
              <w:jc w:val="right"/>
            </w:pPr>
          </w:p>
        </w:tc>
      </w:tr>
      <w:tr w:rsidR="000B0C6B" w14:paraId="369D94E4" w14:textId="77777777" w:rsidTr="0008054C">
        <w:tc>
          <w:tcPr>
            <w:tcW w:w="817" w:type="dxa"/>
          </w:tcPr>
          <w:p w14:paraId="796BDCC0" w14:textId="77777777" w:rsidR="000B0C6B" w:rsidRPr="00F501D4" w:rsidRDefault="000B0C6B" w:rsidP="001B4D9C">
            <w:r>
              <w:t>C34</w:t>
            </w:r>
          </w:p>
        </w:tc>
        <w:tc>
          <w:tcPr>
            <w:tcW w:w="6521" w:type="dxa"/>
          </w:tcPr>
          <w:p w14:paraId="3A00B061" w14:textId="77777777" w:rsidR="000B0C6B" w:rsidRDefault="000B0C6B" w:rsidP="00B615CA">
            <w:r>
              <w:t>Lung cancer</w:t>
            </w:r>
          </w:p>
        </w:tc>
        <w:tc>
          <w:tcPr>
            <w:tcW w:w="992" w:type="dxa"/>
          </w:tcPr>
          <w:p w14:paraId="477B522E" w14:textId="77777777" w:rsidR="000B0C6B" w:rsidRPr="003763A8" w:rsidRDefault="0008054C" w:rsidP="000B0C6B">
            <w:pPr>
              <w:jc w:val="right"/>
            </w:pPr>
            <w:r>
              <w:t>6</w:t>
            </w:r>
            <w:r w:rsidR="004965F4">
              <w:t>,</w:t>
            </w:r>
            <w:r>
              <w:t>610</w:t>
            </w:r>
          </w:p>
        </w:tc>
        <w:tc>
          <w:tcPr>
            <w:tcW w:w="912" w:type="dxa"/>
          </w:tcPr>
          <w:p w14:paraId="610C797D" w14:textId="77777777" w:rsidR="000B0C6B" w:rsidRPr="00500DE9" w:rsidRDefault="0008054C" w:rsidP="000B0C6B">
            <w:pPr>
              <w:jc w:val="right"/>
            </w:pPr>
            <w:r>
              <w:t>6</w:t>
            </w:r>
            <w:r w:rsidR="004965F4">
              <w:t>,</w:t>
            </w:r>
            <w:r>
              <w:t>254</w:t>
            </w:r>
          </w:p>
        </w:tc>
      </w:tr>
      <w:tr w:rsidR="000B0C6B" w14:paraId="7EF50EF7" w14:textId="77777777" w:rsidTr="0008054C">
        <w:tc>
          <w:tcPr>
            <w:tcW w:w="817" w:type="dxa"/>
          </w:tcPr>
          <w:p w14:paraId="5665B88E" w14:textId="77777777" w:rsidR="000B0C6B" w:rsidRPr="00F501D4" w:rsidRDefault="000B0C6B" w:rsidP="001B4D9C">
            <w:r>
              <w:t>C50</w:t>
            </w:r>
          </w:p>
        </w:tc>
        <w:tc>
          <w:tcPr>
            <w:tcW w:w="6521" w:type="dxa"/>
          </w:tcPr>
          <w:p w14:paraId="1766159A" w14:textId="77777777" w:rsidR="000B0C6B" w:rsidRDefault="000B0C6B" w:rsidP="00B615CA">
            <w:r>
              <w:t>Breast cancer</w:t>
            </w:r>
          </w:p>
        </w:tc>
        <w:tc>
          <w:tcPr>
            <w:tcW w:w="992" w:type="dxa"/>
          </w:tcPr>
          <w:p w14:paraId="42576BA5" w14:textId="77777777" w:rsidR="000B0C6B" w:rsidRPr="003763A8" w:rsidRDefault="0008054C" w:rsidP="000B0C6B">
            <w:pPr>
              <w:jc w:val="right"/>
            </w:pPr>
            <w:r>
              <w:t>7</w:t>
            </w:r>
            <w:r w:rsidR="004965F4">
              <w:t>,</w:t>
            </w:r>
            <w:r>
              <w:t>376</w:t>
            </w:r>
          </w:p>
        </w:tc>
        <w:tc>
          <w:tcPr>
            <w:tcW w:w="912" w:type="dxa"/>
          </w:tcPr>
          <w:p w14:paraId="2EC96359" w14:textId="77777777" w:rsidR="000B0C6B" w:rsidRPr="00500DE9" w:rsidRDefault="0008054C" w:rsidP="006D404A">
            <w:pPr>
              <w:jc w:val="right"/>
            </w:pPr>
            <w:r>
              <w:t>7</w:t>
            </w:r>
            <w:r w:rsidR="004965F4">
              <w:t>,</w:t>
            </w:r>
            <w:r>
              <w:t>584</w:t>
            </w:r>
          </w:p>
        </w:tc>
      </w:tr>
      <w:tr w:rsidR="000B0C6B" w14:paraId="65492DE7" w14:textId="77777777" w:rsidTr="0008054C">
        <w:tc>
          <w:tcPr>
            <w:tcW w:w="817" w:type="dxa"/>
          </w:tcPr>
          <w:p w14:paraId="1A4C1E6E" w14:textId="77777777" w:rsidR="000B0C6B" w:rsidRPr="00F501D4" w:rsidRDefault="000B0C6B" w:rsidP="001B4D9C">
            <w:r>
              <w:t>C67</w:t>
            </w:r>
          </w:p>
        </w:tc>
        <w:tc>
          <w:tcPr>
            <w:tcW w:w="6521" w:type="dxa"/>
          </w:tcPr>
          <w:p w14:paraId="75382FCF" w14:textId="77777777" w:rsidR="000B0C6B" w:rsidRDefault="000B0C6B" w:rsidP="00B615CA">
            <w:r>
              <w:t>Bladder cancer</w:t>
            </w:r>
          </w:p>
        </w:tc>
        <w:tc>
          <w:tcPr>
            <w:tcW w:w="992" w:type="dxa"/>
          </w:tcPr>
          <w:p w14:paraId="078F0DD7" w14:textId="77777777" w:rsidR="000B0C6B" w:rsidRPr="003763A8" w:rsidRDefault="006D404A" w:rsidP="000B0C6B">
            <w:pPr>
              <w:jc w:val="right"/>
            </w:pPr>
            <w:r>
              <w:t>3</w:t>
            </w:r>
            <w:r w:rsidR="004965F4">
              <w:t>,</w:t>
            </w:r>
            <w:r>
              <w:t>106</w:t>
            </w:r>
          </w:p>
        </w:tc>
        <w:tc>
          <w:tcPr>
            <w:tcW w:w="912" w:type="dxa"/>
          </w:tcPr>
          <w:p w14:paraId="1612AB7A" w14:textId="77777777" w:rsidR="000B0C6B" w:rsidRPr="00500DE9" w:rsidRDefault="006D404A" w:rsidP="000B0C6B">
            <w:pPr>
              <w:jc w:val="right"/>
            </w:pPr>
            <w:r>
              <w:t>2</w:t>
            </w:r>
            <w:r w:rsidR="004965F4">
              <w:t>,</w:t>
            </w:r>
            <w:r>
              <w:t>848</w:t>
            </w:r>
          </w:p>
        </w:tc>
      </w:tr>
      <w:tr w:rsidR="000B0C6B" w14:paraId="723C3901" w14:textId="77777777" w:rsidTr="0008054C">
        <w:tc>
          <w:tcPr>
            <w:tcW w:w="817" w:type="dxa"/>
          </w:tcPr>
          <w:p w14:paraId="4372D4CE" w14:textId="77777777" w:rsidR="000B0C6B" w:rsidRPr="00F501D4" w:rsidRDefault="000B0C6B" w:rsidP="001B4D9C">
            <w:r>
              <w:t>C71</w:t>
            </w:r>
          </w:p>
        </w:tc>
        <w:tc>
          <w:tcPr>
            <w:tcW w:w="6521" w:type="dxa"/>
          </w:tcPr>
          <w:p w14:paraId="275AAD2B" w14:textId="77777777" w:rsidR="000B0C6B" w:rsidRDefault="000B0C6B" w:rsidP="00B615CA">
            <w:r>
              <w:t>Brain cancer</w:t>
            </w:r>
          </w:p>
        </w:tc>
        <w:tc>
          <w:tcPr>
            <w:tcW w:w="992" w:type="dxa"/>
          </w:tcPr>
          <w:p w14:paraId="5CB2054A" w14:textId="77777777" w:rsidR="000B0C6B" w:rsidRPr="003763A8" w:rsidRDefault="006D404A" w:rsidP="000B0C6B">
            <w:pPr>
              <w:jc w:val="right"/>
            </w:pPr>
            <w:r>
              <w:t>818</w:t>
            </w:r>
          </w:p>
        </w:tc>
        <w:tc>
          <w:tcPr>
            <w:tcW w:w="912" w:type="dxa"/>
          </w:tcPr>
          <w:p w14:paraId="3481CA57" w14:textId="77777777" w:rsidR="000B0C6B" w:rsidRPr="00500DE9" w:rsidRDefault="006D404A" w:rsidP="000B0C6B">
            <w:pPr>
              <w:jc w:val="right"/>
            </w:pPr>
            <w:r>
              <w:t>754</w:t>
            </w:r>
          </w:p>
        </w:tc>
      </w:tr>
      <w:tr w:rsidR="000B0C6B" w14:paraId="15549514" w14:textId="77777777" w:rsidTr="0008054C">
        <w:tc>
          <w:tcPr>
            <w:tcW w:w="817" w:type="dxa"/>
          </w:tcPr>
          <w:p w14:paraId="0B63CD8F" w14:textId="77777777" w:rsidR="000B0C6B" w:rsidRPr="00F501D4" w:rsidRDefault="000B0C6B" w:rsidP="001B4D9C">
            <w:r>
              <w:t>C22</w:t>
            </w:r>
          </w:p>
        </w:tc>
        <w:tc>
          <w:tcPr>
            <w:tcW w:w="6521" w:type="dxa"/>
          </w:tcPr>
          <w:p w14:paraId="0ED19389" w14:textId="77777777" w:rsidR="000B0C6B" w:rsidRDefault="000B0C6B" w:rsidP="00B615CA">
            <w:r>
              <w:t>Liver cancer</w:t>
            </w:r>
          </w:p>
        </w:tc>
        <w:tc>
          <w:tcPr>
            <w:tcW w:w="992" w:type="dxa"/>
          </w:tcPr>
          <w:p w14:paraId="1915A52C" w14:textId="77777777" w:rsidR="000B0C6B" w:rsidRPr="003763A8" w:rsidRDefault="006D404A" w:rsidP="000B0C6B">
            <w:pPr>
              <w:jc w:val="right"/>
            </w:pPr>
            <w:r>
              <w:t>424</w:t>
            </w:r>
          </w:p>
        </w:tc>
        <w:tc>
          <w:tcPr>
            <w:tcW w:w="912" w:type="dxa"/>
          </w:tcPr>
          <w:p w14:paraId="6E6E3783" w14:textId="77777777" w:rsidR="000B0C6B" w:rsidRPr="00500DE9" w:rsidRDefault="006D404A" w:rsidP="000B0C6B">
            <w:pPr>
              <w:jc w:val="right"/>
            </w:pPr>
            <w:r>
              <w:t>428</w:t>
            </w:r>
          </w:p>
        </w:tc>
      </w:tr>
    </w:tbl>
    <w:p w14:paraId="68E7D6BC" w14:textId="77777777" w:rsidR="00570015" w:rsidRDefault="000B0C6B" w:rsidP="00B615CA">
      <w:r>
        <w:t>* There are no cases of prostate cancer, skin cancer, Leukaemia or mesothelioma in the Sahsuland data.</w:t>
      </w:r>
    </w:p>
    <w:p w14:paraId="2125EC86" w14:textId="77777777" w:rsidR="00A502D3" w:rsidRDefault="00A502D3" w:rsidP="00A502D3">
      <w:r>
        <w:t xml:space="preserve">Table XXX. Summary of cancer cases for </w:t>
      </w:r>
      <w:r w:rsidRPr="00563FED">
        <w:rPr>
          <w:b/>
        </w:rPr>
        <w:t>1995</w:t>
      </w:r>
      <w:r>
        <w:t xml:space="preserve">, by </w:t>
      </w:r>
      <w:r w:rsidRPr="00563FED">
        <w:rPr>
          <w:b/>
        </w:rPr>
        <w:t xml:space="preserve">level </w:t>
      </w:r>
      <w:r w:rsidR="00AB29E5" w:rsidRPr="00563FED">
        <w:rPr>
          <w:b/>
        </w:rPr>
        <w:t>2</w:t>
      </w:r>
      <w:r>
        <w:t xml:space="preserve"> geography. All cases, top 6 individual ICD codes and health conditions covered by the Environment and Health Atlas</w:t>
      </w:r>
    </w:p>
    <w:tbl>
      <w:tblPr>
        <w:tblStyle w:val="TableGrid"/>
        <w:tblW w:w="9180" w:type="dxa"/>
        <w:tblLayout w:type="fixed"/>
        <w:tblLook w:val="04A0" w:firstRow="1" w:lastRow="0" w:firstColumn="1" w:lastColumn="0" w:noHBand="0" w:noVBand="1"/>
      </w:tblPr>
      <w:tblGrid>
        <w:gridCol w:w="935"/>
        <w:gridCol w:w="591"/>
        <w:gridCol w:w="992"/>
        <w:gridCol w:w="851"/>
        <w:gridCol w:w="1134"/>
        <w:gridCol w:w="850"/>
        <w:gridCol w:w="567"/>
        <w:gridCol w:w="851"/>
        <w:gridCol w:w="992"/>
        <w:gridCol w:w="709"/>
        <w:gridCol w:w="708"/>
      </w:tblGrid>
      <w:tr w:rsidR="001B4D9C" w14:paraId="3498F83D" w14:textId="77777777" w:rsidTr="001B4D9C">
        <w:tc>
          <w:tcPr>
            <w:tcW w:w="935" w:type="dxa"/>
            <w:vMerge w:val="restart"/>
          </w:tcPr>
          <w:p w14:paraId="46EF9EAE" w14:textId="77777777" w:rsidR="001B4D9C" w:rsidRDefault="001B4D9C" w:rsidP="001B4D9C">
            <w:r>
              <w:t>ICD-10 code</w:t>
            </w:r>
          </w:p>
        </w:tc>
        <w:tc>
          <w:tcPr>
            <w:tcW w:w="4418" w:type="dxa"/>
            <w:gridSpan w:val="5"/>
          </w:tcPr>
          <w:p w14:paraId="71A7566B" w14:textId="77777777" w:rsidR="001B4D9C" w:rsidRDefault="00F42BEB" w:rsidP="001B4D9C">
            <w:pPr>
              <w:jc w:val="center"/>
            </w:pPr>
            <w:r>
              <w:t>Cases</w:t>
            </w:r>
          </w:p>
        </w:tc>
        <w:tc>
          <w:tcPr>
            <w:tcW w:w="3827" w:type="dxa"/>
            <w:gridSpan w:val="5"/>
          </w:tcPr>
          <w:p w14:paraId="3BAB4593" w14:textId="77777777" w:rsidR="001B4D9C" w:rsidRDefault="001B4D9C" w:rsidP="00C6367B">
            <w:pPr>
              <w:jc w:val="center"/>
            </w:pPr>
            <w:r>
              <w:t>Divisions</w:t>
            </w:r>
          </w:p>
        </w:tc>
      </w:tr>
      <w:tr w:rsidR="001B4D9C" w14:paraId="3DDCB69F" w14:textId="77777777" w:rsidTr="001B4D9C">
        <w:tc>
          <w:tcPr>
            <w:tcW w:w="935" w:type="dxa"/>
            <w:vMerge/>
          </w:tcPr>
          <w:p w14:paraId="6B77FBD9" w14:textId="77777777" w:rsidR="001B4D9C" w:rsidRDefault="001B4D9C" w:rsidP="001B4D9C"/>
        </w:tc>
        <w:tc>
          <w:tcPr>
            <w:tcW w:w="591" w:type="dxa"/>
            <w:vMerge w:val="restart"/>
          </w:tcPr>
          <w:p w14:paraId="75059CCE" w14:textId="77777777" w:rsidR="001B4D9C" w:rsidRDefault="001B4D9C" w:rsidP="001B4D9C">
            <w:r>
              <w:t>Min</w:t>
            </w:r>
          </w:p>
        </w:tc>
        <w:tc>
          <w:tcPr>
            <w:tcW w:w="992" w:type="dxa"/>
            <w:vMerge w:val="restart"/>
          </w:tcPr>
          <w:p w14:paraId="735D771B" w14:textId="77777777" w:rsidR="001B4D9C" w:rsidRDefault="001B4D9C" w:rsidP="001B4D9C">
            <w:r>
              <w:t>Max</w:t>
            </w:r>
          </w:p>
        </w:tc>
        <w:tc>
          <w:tcPr>
            <w:tcW w:w="2835" w:type="dxa"/>
            <w:gridSpan w:val="3"/>
          </w:tcPr>
          <w:p w14:paraId="63AF32C7" w14:textId="77777777" w:rsidR="001B4D9C" w:rsidRDefault="001B4D9C" w:rsidP="001B4D9C">
            <w:pPr>
              <w:jc w:val="center"/>
            </w:pPr>
            <w:r>
              <w:t>Quartiles</w:t>
            </w:r>
          </w:p>
        </w:tc>
        <w:tc>
          <w:tcPr>
            <w:tcW w:w="3827" w:type="dxa"/>
            <w:gridSpan w:val="5"/>
          </w:tcPr>
          <w:p w14:paraId="533BF2C1" w14:textId="77777777" w:rsidR="001B4D9C" w:rsidRDefault="001B4D9C" w:rsidP="00F42BEB">
            <w:pPr>
              <w:jc w:val="center"/>
            </w:pPr>
            <w:r>
              <w:t xml:space="preserve">Number with </w:t>
            </w:r>
            <w:r w:rsidR="00F42BEB">
              <w:t>cases</w:t>
            </w:r>
            <w:r>
              <w:t xml:space="preserve"> less than:</w:t>
            </w:r>
          </w:p>
        </w:tc>
      </w:tr>
      <w:tr w:rsidR="001B4D9C" w14:paraId="6C83F4CE" w14:textId="77777777" w:rsidTr="00C42D32">
        <w:tc>
          <w:tcPr>
            <w:tcW w:w="935" w:type="dxa"/>
            <w:vMerge/>
          </w:tcPr>
          <w:p w14:paraId="5756C9CD" w14:textId="77777777" w:rsidR="001B4D9C" w:rsidRDefault="001B4D9C" w:rsidP="001B4D9C"/>
        </w:tc>
        <w:tc>
          <w:tcPr>
            <w:tcW w:w="591" w:type="dxa"/>
            <w:vMerge/>
          </w:tcPr>
          <w:p w14:paraId="3788A7B9" w14:textId="77777777" w:rsidR="001B4D9C" w:rsidRDefault="001B4D9C" w:rsidP="001B4D9C"/>
        </w:tc>
        <w:tc>
          <w:tcPr>
            <w:tcW w:w="992" w:type="dxa"/>
            <w:vMerge/>
          </w:tcPr>
          <w:p w14:paraId="10972D6A" w14:textId="77777777" w:rsidR="001B4D9C" w:rsidRDefault="001B4D9C" w:rsidP="001B4D9C"/>
        </w:tc>
        <w:tc>
          <w:tcPr>
            <w:tcW w:w="851" w:type="dxa"/>
          </w:tcPr>
          <w:p w14:paraId="12B600BF" w14:textId="77777777" w:rsidR="001B4D9C" w:rsidRDefault="001B4D9C" w:rsidP="001B4D9C">
            <w:r>
              <w:t>1</w:t>
            </w:r>
            <w:r w:rsidRPr="00FB34E1">
              <w:rPr>
                <w:vertAlign w:val="superscript"/>
              </w:rPr>
              <w:t>st</w:t>
            </w:r>
          </w:p>
        </w:tc>
        <w:tc>
          <w:tcPr>
            <w:tcW w:w="1134" w:type="dxa"/>
          </w:tcPr>
          <w:p w14:paraId="6B474C91" w14:textId="77777777" w:rsidR="001B4D9C" w:rsidRDefault="001B4D9C" w:rsidP="001B4D9C">
            <w:r>
              <w:t>Median</w:t>
            </w:r>
          </w:p>
        </w:tc>
        <w:tc>
          <w:tcPr>
            <w:tcW w:w="850" w:type="dxa"/>
          </w:tcPr>
          <w:p w14:paraId="295144D2" w14:textId="77777777" w:rsidR="001B4D9C" w:rsidRDefault="001B4D9C" w:rsidP="001B4D9C">
            <w:r>
              <w:t>3</w:t>
            </w:r>
            <w:r w:rsidRPr="00FB34E1">
              <w:rPr>
                <w:vertAlign w:val="superscript"/>
              </w:rPr>
              <w:t>rd</w:t>
            </w:r>
          </w:p>
        </w:tc>
        <w:tc>
          <w:tcPr>
            <w:tcW w:w="567" w:type="dxa"/>
          </w:tcPr>
          <w:p w14:paraId="2DCA06BB" w14:textId="77777777" w:rsidR="001B4D9C" w:rsidRDefault="001B4D9C" w:rsidP="008532C1">
            <w:r>
              <w:t>10</w:t>
            </w:r>
          </w:p>
        </w:tc>
        <w:tc>
          <w:tcPr>
            <w:tcW w:w="851" w:type="dxa"/>
          </w:tcPr>
          <w:p w14:paraId="3A70F0A0" w14:textId="77777777" w:rsidR="001B4D9C" w:rsidRDefault="001B4D9C" w:rsidP="008532C1">
            <w:r>
              <w:t>50</w:t>
            </w:r>
          </w:p>
        </w:tc>
        <w:tc>
          <w:tcPr>
            <w:tcW w:w="992" w:type="dxa"/>
          </w:tcPr>
          <w:p w14:paraId="19CC08E9" w14:textId="77777777" w:rsidR="001B4D9C" w:rsidRDefault="001B4D9C" w:rsidP="008532C1">
            <w:r>
              <w:t>150</w:t>
            </w:r>
          </w:p>
        </w:tc>
        <w:tc>
          <w:tcPr>
            <w:tcW w:w="709" w:type="dxa"/>
          </w:tcPr>
          <w:p w14:paraId="437EA3DE" w14:textId="77777777" w:rsidR="001B4D9C" w:rsidRDefault="001B4D9C" w:rsidP="001B4D9C">
            <w:r>
              <w:t>500</w:t>
            </w:r>
          </w:p>
        </w:tc>
        <w:tc>
          <w:tcPr>
            <w:tcW w:w="708" w:type="dxa"/>
          </w:tcPr>
          <w:p w14:paraId="6C615197" w14:textId="77777777" w:rsidR="001B4D9C" w:rsidRDefault="00C6367B" w:rsidP="001B4D9C">
            <w:r>
              <w:t>1500</w:t>
            </w:r>
          </w:p>
        </w:tc>
      </w:tr>
      <w:tr w:rsidR="00C42D32" w14:paraId="675A4B31" w14:textId="77777777" w:rsidTr="00C42D32">
        <w:tc>
          <w:tcPr>
            <w:tcW w:w="935" w:type="dxa"/>
          </w:tcPr>
          <w:p w14:paraId="1D5372DB" w14:textId="77777777" w:rsidR="00C42D32" w:rsidRDefault="00C42D32" w:rsidP="001B4D9C">
            <w:r>
              <w:t>All</w:t>
            </w:r>
          </w:p>
        </w:tc>
        <w:tc>
          <w:tcPr>
            <w:tcW w:w="591" w:type="dxa"/>
          </w:tcPr>
          <w:p w14:paraId="256A0451" w14:textId="77777777" w:rsidR="00C42D32" w:rsidRPr="003A34DB" w:rsidRDefault="00C42D32" w:rsidP="00754D89">
            <w:r w:rsidRPr="003A34DB">
              <w:t>8</w:t>
            </w:r>
          </w:p>
        </w:tc>
        <w:tc>
          <w:tcPr>
            <w:tcW w:w="992" w:type="dxa"/>
          </w:tcPr>
          <w:p w14:paraId="6F345936" w14:textId="77777777" w:rsidR="00C42D32" w:rsidRPr="003A34DB" w:rsidRDefault="00C42D32" w:rsidP="00C6367B">
            <w:pPr>
              <w:jc w:val="right"/>
            </w:pPr>
            <w:r w:rsidRPr="003A34DB">
              <w:t>9,000</w:t>
            </w:r>
          </w:p>
        </w:tc>
        <w:tc>
          <w:tcPr>
            <w:tcW w:w="851" w:type="dxa"/>
          </w:tcPr>
          <w:p w14:paraId="464F58E3" w14:textId="77777777" w:rsidR="00C42D32" w:rsidRPr="003A34DB" w:rsidRDefault="00C42D32" w:rsidP="00C6367B">
            <w:pPr>
              <w:jc w:val="right"/>
            </w:pPr>
            <w:r w:rsidRPr="003A34DB">
              <w:t>119</w:t>
            </w:r>
          </w:p>
        </w:tc>
        <w:tc>
          <w:tcPr>
            <w:tcW w:w="1134" w:type="dxa"/>
          </w:tcPr>
          <w:p w14:paraId="6D11E86F" w14:textId="77777777" w:rsidR="00C42D32" w:rsidRPr="003A34DB" w:rsidRDefault="00C42D32" w:rsidP="00C6367B">
            <w:pPr>
              <w:jc w:val="right"/>
            </w:pPr>
            <w:r w:rsidRPr="003A34DB">
              <w:t>298</w:t>
            </w:r>
          </w:p>
        </w:tc>
        <w:tc>
          <w:tcPr>
            <w:tcW w:w="850" w:type="dxa"/>
          </w:tcPr>
          <w:p w14:paraId="630EE0B6" w14:textId="77777777" w:rsidR="00C42D32" w:rsidRPr="003A34DB" w:rsidRDefault="00C42D32" w:rsidP="00C6367B">
            <w:pPr>
              <w:jc w:val="right"/>
            </w:pPr>
            <w:r w:rsidRPr="003A34DB">
              <w:t>1,255</w:t>
            </w:r>
          </w:p>
        </w:tc>
        <w:tc>
          <w:tcPr>
            <w:tcW w:w="567" w:type="dxa"/>
          </w:tcPr>
          <w:p w14:paraId="4CCF7FA8" w14:textId="77777777" w:rsidR="00C42D32" w:rsidRPr="003A34DB" w:rsidRDefault="00C42D32" w:rsidP="00C6367B">
            <w:pPr>
              <w:jc w:val="right"/>
            </w:pPr>
            <w:r w:rsidRPr="003A34DB">
              <w:t>1</w:t>
            </w:r>
          </w:p>
        </w:tc>
        <w:tc>
          <w:tcPr>
            <w:tcW w:w="851" w:type="dxa"/>
          </w:tcPr>
          <w:p w14:paraId="4F612C31" w14:textId="77777777" w:rsidR="00C42D32" w:rsidRPr="003A34DB" w:rsidRDefault="00C42D32" w:rsidP="00C6367B">
            <w:pPr>
              <w:jc w:val="right"/>
            </w:pPr>
            <w:r w:rsidRPr="003A34DB">
              <w:t>2</w:t>
            </w:r>
          </w:p>
        </w:tc>
        <w:tc>
          <w:tcPr>
            <w:tcW w:w="992" w:type="dxa"/>
          </w:tcPr>
          <w:p w14:paraId="5DE93DAC" w14:textId="77777777" w:rsidR="00C42D32" w:rsidRPr="003A34DB" w:rsidRDefault="00C42D32" w:rsidP="00C6367B">
            <w:pPr>
              <w:jc w:val="right"/>
            </w:pPr>
            <w:r w:rsidRPr="003A34DB">
              <w:t>6</w:t>
            </w:r>
          </w:p>
        </w:tc>
        <w:tc>
          <w:tcPr>
            <w:tcW w:w="709" w:type="dxa"/>
          </w:tcPr>
          <w:p w14:paraId="57EFE293" w14:textId="77777777" w:rsidR="00C42D32" w:rsidRPr="003A34DB" w:rsidRDefault="00C42D32" w:rsidP="00C6367B">
            <w:pPr>
              <w:jc w:val="right"/>
            </w:pPr>
            <w:r w:rsidRPr="003A34DB">
              <w:t>10</w:t>
            </w:r>
          </w:p>
        </w:tc>
        <w:tc>
          <w:tcPr>
            <w:tcW w:w="708" w:type="dxa"/>
          </w:tcPr>
          <w:p w14:paraId="28D3FB3E" w14:textId="77777777" w:rsidR="00C42D32" w:rsidRDefault="00C42D32" w:rsidP="00C6367B">
            <w:pPr>
              <w:jc w:val="right"/>
            </w:pPr>
            <w:r w:rsidRPr="003A34DB">
              <w:t>13</w:t>
            </w:r>
          </w:p>
        </w:tc>
      </w:tr>
      <w:tr w:rsidR="00C42D32" w14:paraId="4BB7B9E3" w14:textId="77777777" w:rsidTr="00C42D32">
        <w:tc>
          <w:tcPr>
            <w:tcW w:w="935" w:type="dxa"/>
          </w:tcPr>
          <w:p w14:paraId="0E03968F" w14:textId="77777777" w:rsidR="00C42D32" w:rsidRDefault="00C42D32" w:rsidP="001B4D9C">
            <w:r>
              <w:t>C349</w:t>
            </w:r>
          </w:p>
        </w:tc>
        <w:tc>
          <w:tcPr>
            <w:tcW w:w="591" w:type="dxa"/>
          </w:tcPr>
          <w:p w14:paraId="3AB393D0" w14:textId="77777777" w:rsidR="00C42D32" w:rsidRPr="00496ADB" w:rsidRDefault="00C42D32" w:rsidP="00754D89">
            <w:r w:rsidRPr="00496ADB">
              <w:t>2</w:t>
            </w:r>
          </w:p>
        </w:tc>
        <w:tc>
          <w:tcPr>
            <w:tcW w:w="992" w:type="dxa"/>
          </w:tcPr>
          <w:p w14:paraId="163A5E51" w14:textId="77777777" w:rsidR="00C42D32" w:rsidRPr="00496ADB" w:rsidRDefault="00C42D32" w:rsidP="00C6367B">
            <w:pPr>
              <w:jc w:val="right"/>
            </w:pPr>
            <w:r w:rsidRPr="00496ADB">
              <w:t>2,112</w:t>
            </w:r>
          </w:p>
        </w:tc>
        <w:tc>
          <w:tcPr>
            <w:tcW w:w="851" w:type="dxa"/>
          </w:tcPr>
          <w:p w14:paraId="58411567" w14:textId="77777777" w:rsidR="00C42D32" w:rsidRPr="00496ADB" w:rsidRDefault="00C42D32" w:rsidP="00C6367B">
            <w:pPr>
              <w:jc w:val="right"/>
            </w:pPr>
            <w:r w:rsidRPr="00496ADB">
              <w:t>18</w:t>
            </w:r>
          </w:p>
        </w:tc>
        <w:tc>
          <w:tcPr>
            <w:tcW w:w="1134" w:type="dxa"/>
          </w:tcPr>
          <w:p w14:paraId="53DEF14D" w14:textId="77777777" w:rsidR="00C42D32" w:rsidRPr="00496ADB" w:rsidRDefault="00C42D32" w:rsidP="00C6367B">
            <w:pPr>
              <w:jc w:val="right"/>
            </w:pPr>
            <w:r w:rsidRPr="00496ADB">
              <w:t>60</w:t>
            </w:r>
          </w:p>
        </w:tc>
        <w:tc>
          <w:tcPr>
            <w:tcW w:w="850" w:type="dxa"/>
          </w:tcPr>
          <w:p w14:paraId="2ADBEB7E" w14:textId="77777777" w:rsidR="00C42D32" w:rsidRPr="00496ADB" w:rsidRDefault="00C42D32" w:rsidP="00C6367B">
            <w:pPr>
              <w:jc w:val="right"/>
            </w:pPr>
            <w:r w:rsidRPr="00496ADB">
              <w:t>279</w:t>
            </w:r>
          </w:p>
        </w:tc>
        <w:tc>
          <w:tcPr>
            <w:tcW w:w="567" w:type="dxa"/>
          </w:tcPr>
          <w:p w14:paraId="51E6166A" w14:textId="77777777" w:rsidR="00C42D32" w:rsidRPr="00496ADB" w:rsidRDefault="00C42D32" w:rsidP="00C6367B">
            <w:pPr>
              <w:jc w:val="right"/>
            </w:pPr>
            <w:r w:rsidRPr="00496ADB">
              <w:t>2</w:t>
            </w:r>
          </w:p>
        </w:tc>
        <w:tc>
          <w:tcPr>
            <w:tcW w:w="851" w:type="dxa"/>
          </w:tcPr>
          <w:p w14:paraId="02F6D1F4" w14:textId="77777777" w:rsidR="00C42D32" w:rsidRPr="00496ADB" w:rsidRDefault="00C42D32" w:rsidP="00C6367B">
            <w:pPr>
              <w:jc w:val="right"/>
            </w:pPr>
            <w:r w:rsidRPr="00496ADB">
              <w:t>7</w:t>
            </w:r>
          </w:p>
        </w:tc>
        <w:tc>
          <w:tcPr>
            <w:tcW w:w="992" w:type="dxa"/>
          </w:tcPr>
          <w:p w14:paraId="51E13144" w14:textId="77777777" w:rsidR="00C42D32" w:rsidRPr="00496ADB" w:rsidRDefault="00C42D32" w:rsidP="00C6367B">
            <w:pPr>
              <w:jc w:val="right"/>
            </w:pPr>
            <w:r w:rsidRPr="00496ADB">
              <w:t>11</w:t>
            </w:r>
          </w:p>
        </w:tc>
        <w:tc>
          <w:tcPr>
            <w:tcW w:w="709" w:type="dxa"/>
          </w:tcPr>
          <w:p w14:paraId="472BDD50" w14:textId="77777777" w:rsidR="00C42D32" w:rsidRPr="00496ADB" w:rsidRDefault="00C42D32" w:rsidP="00C6367B">
            <w:pPr>
              <w:jc w:val="right"/>
            </w:pPr>
            <w:r w:rsidRPr="00496ADB">
              <w:t>15</w:t>
            </w:r>
          </w:p>
        </w:tc>
        <w:tc>
          <w:tcPr>
            <w:tcW w:w="708" w:type="dxa"/>
          </w:tcPr>
          <w:p w14:paraId="78D62E36" w14:textId="77777777" w:rsidR="00C42D32" w:rsidRDefault="00C42D32" w:rsidP="00C6367B">
            <w:pPr>
              <w:jc w:val="right"/>
            </w:pPr>
            <w:r w:rsidRPr="00496ADB">
              <w:t>16</w:t>
            </w:r>
          </w:p>
        </w:tc>
      </w:tr>
      <w:tr w:rsidR="00C42D32" w14:paraId="2AB5E668" w14:textId="77777777" w:rsidTr="00C42D32">
        <w:tc>
          <w:tcPr>
            <w:tcW w:w="935" w:type="dxa"/>
          </w:tcPr>
          <w:p w14:paraId="6263256F" w14:textId="77777777" w:rsidR="00C42D32" w:rsidRDefault="00C42D32" w:rsidP="001B4D9C">
            <w:r>
              <w:t>C509</w:t>
            </w:r>
          </w:p>
        </w:tc>
        <w:tc>
          <w:tcPr>
            <w:tcW w:w="591" w:type="dxa"/>
          </w:tcPr>
          <w:p w14:paraId="10A009B7" w14:textId="77777777" w:rsidR="00C42D32" w:rsidRPr="003D012A" w:rsidRDefault="00C42D32" w:rsidP="00754D89">
            <w:r w:rsidRPr="003D012A">
              <w:t>4</w:t>
            </w:r>
          </w:p>
        </w:tc>
        <w:tc>
          <w:tcPr>
            <w:tcW w:w="992" w:type="dxa"/>
          </w:tcPr>
          <w:p w14:paraId="66A164A8" w14:textId="77777777" w:rsidR="00C42D32" w:rsidRPr="003D012A" w:rsidRDefault="00C42D32" w:rsidP="00C6367B">
            <w:pPr>
              <w:jc w:val="right"/>
            </w:pPr>
            <w:r w:rsidRPr="003D012A">
              <w:t>2,218</w:t>
            </w:r>
          </w:p>
        </w:tc>
        <w:tc>
          <w:tcPr>
            <w:tcW w:w="851" w:type="dxa"/>
          </w:tcPr>
          <w:p w14:paraId="589F5D31" w14:textId="77777777" w:rsidR="00C42D32" w:rsidRPr="003D012A" w:rsidRDefault="00C42D32" w:rsidP="00C6367B">
            <w:pPr>
              <w:jc w:val="right"/>
            </w:pPr>
            <w:r w:rsidRPr="003D012A">
              <w:t>21</w:t>
            </w:r>
          </w:p>
        </w:tc>
        <w:tc>
          <w:tcPr>
            <w:tcW w:w="1134" w:type="dxa"/>
          </w:tcPr>
          <w:p w14:paraId="74C70AAC" w14:textId="77777777" w:rsidR="00C42D32" w:rsidRPr="003D012A" w:rsidRDefault="00C42D32" w:rsidP="00C6367B">
            <w:pPr>
              <w:jc w:val="right"/>
            </w:pPr>
            <w:r w:rsidRPr="003D012A">
              <w:t>56</w:t>
            </w:r>
          </w:p>
        </w:tc>
        <w:tc>
          <w:tcPr>
            <w:tcW w:w="850" w:type="dxa"/>
          </w:tcPr>
          <w:p w14:paraId="12F15B94" w14:textId="77777777" w:rsidR="00C42D32" w:rsidRPr="003D012A" w:rsidRDefault="00C42D32" w:rsidP="00C6367B">
            <w:pPr>
              <w:jc w:val="right"/>
            </w:pPr>
            <w:r w:rsidRPr="003D012A">
              <w:t>219</w:t>
            </w:r>
          </w:p>
        </w:tc>
        <w:tc>
          <w:tcPr>
            <w:tcW w:w="567" w:type="dxa"/>
          </w:tcPr>
          <w:p w14:paraId="5052F03E" w14:textId="77777777" w:rsidR="00C42D32" w:rsidRPr="003D012A" w:rsidRDefault="00C42D32" w:rsidP="00C6367B">
            <w:pPr>
              <w:jc w:val="right"/>
            </w:pPr>
            <w:r w:rsidRPr="003D012A">
              <w:t>2</w:t>
            </w:r>
          </w:p>
        </w:tc>
        <w:tc>
          <w:tcPr>
            <w:tcW w:w="851" w:type="dxa"/>
          </w:tcPr>
          <w:p w14:paraId="18D74C33" w14:textId="77777777" w:rsidR="00C42D32" w:rsidRPr="003D012A" w:rsidRDefault="00C42D32" w:rsidP="00C6367B">
            <w:pPr>
              <w:jc w:val="right"/>
            </w:pPr>
            <w:r w:rsidRPr="003D012A">
              <w:t>8</w:t>
            </w:r>
          </w:p>
        </w:tc>
        <w:tc>
          <w:tcPr>
            <w:tcW w:w="992" w:type="dxa"/>
          </w:tcPr>
          <w:p w14:paraId="1692F38E" w14:textId="77777777" w:rsidR="00C42D32" w:rsidRPr="003D012A" w:rsidRDefault="00C42D32" w:rsidP="00C6367B">
            <w:pPr>
              <w:jc w:val="right"/>
            </w:pPr>
            <w:r w:rsidRPr="003D012A">
              <w:t>12</w:t>
            </w:r>
          </w:p>
        </w:tc>
        <w:tc>
          <w:tcPr>
            <w:tcW w:w="709" w:type="dxa"/>
          </w:tcPr>
          <w:p w14:paraId="1E965CD0" w14:textId="77777777" w:rsidR="00C42D32" w:rsidRPr="003D012A" w:rsidRDefault="00C42D32" w:rsidP="00C6367B">
            <w:pPr>
              <w:jc w:val="right"/>
            </w:pPr>
            <w:r w:rsidRPr="003D012A">
              <w:t>16</w:t>
            </w:r>
          </w:p>
        </w:tc>
        <w:tc>
          <w:tcPr>
            <w:tcW w:w="708" w:type="dxa"/>
          </w:tcPr>
          <w:p w14:paraId="09736352" w14:textId="77777777" w:rsidR="00C42D32" w:rsidRDefault="00C42D32" w:rsidP="00C6367B">
            <w:pPr>
              <w:jc w:val="right"/>
            </w:pPr>
            <w:r w:rsidRPr="003D012A">
              <w:t>16</w:t>
            </w:r>
          </w:p>
        </w:tc>
      </w:tr>
      <w:tr w:rsidR="00C42D32" w14:paraId="701D6E9F" w14:textId="77777777" w:rsidTr="00C42D32">
        <w:tc>
          <w:tcPr>
            <w:tcW w:w="935" w:type="dxa"/>
          </w:tcPr>
          <w:p w14:paraId="1F54DE4D" w14:textId="77777777" w:rsidR="00C42D32" w:rsidRDefault="00C42D32" w:rsidP="001B4D9C">
            <w:r>
              <w:t>C679</w:t>
            </w:r>
          </w:p>
        </w:tc>
        <w:tc>
          <w:tcPr>
            <w:tcW w:w="591" w:type="dxa"/>
          </w:tcPr>
          <w:p w14:paraId="15E1047F" w14:textId="77777777" w:rsidR="00C42D32" w:rsidRPr="00EC3F41" w:rsidRDefault="00C42D32" w:rsidP="00754D89">
            <w:r w:rsidRPr="00EC3F41">
              <w:t>0</w:t>
            </w:r>
          </w:p>
        </w:tc>
        <w:tc>
          <w:tcPr>
            <w:tcW w:w="992" w:type="dxa"/>
          </w:tcPr>
          <w:p w14:paraId="74762B6A" w14:textId="77777777" w:rsidR="00C42D32" w:rsidRPr="00EC3F41" w:rsidRDefault="00C42D32" w:rsidP="00C6367B">
            <w:pPr>
              <w:jc w:val="right"/>
            </w:pPr>
            <w:r w:rsidRPr="00EC3F41">
              <w:t>1,216</w:t>
            </w:r>
          </w:p>
        </w:tc>
        <w:tc>
          <w:tcPr>
            <w:tcW w:w="851" w:type="dxa"/>
          </w:tcPr>
          <w:p w14:paraId="746C72F2" w14:textId="77777777" w:rsidR="00C42D32" w:rsidRPr="00EC3F41" w:rsidRDefault="00C42D32" w:rsidP="00C6367B">
            <w:pPr>
              <w:jc w:val="right"/>
            </w:pPr>
            <w:r w:rsidRPr="00EC3F41">
              <w:t>12</w:t>
            </w:r>
          </w:p>
        </w:tc>
        <w:tc>
          <w:tcPr>
            <w:tcW w:w="1134" w:type="dxa"/>
          </w:tcPr>
          <w:p w14:paraId="7F82AE6A" w14:textId="77777777" w:rsidR="00C42D32" w:rsidRPr="00EC3F41" w:rsidRDefault="00C42D32" w:rsidP="00C6367B">
            <w:pPr>
              <w:jc w:val="right"/>
            </w:pPr>
            <w:r w:rsidRPr="00EC3F41">
              <w:t>22</w:t>
            </w:r>
          </w:p>
        </w:tc>
        <w:tc>
          <w:tcPr>
            <w:tcW w:w="850" w:type="dxa"/>
          </w:tcPr>
          <w:p w14:paraId="536A0621" w14:textId="77777777" w:rsidR="00C42D32" w:rsidRPr="00EC3F41" w:rsidRDefault="00C42D32" w:rsidP="00C6367B">
            <w:pPr>
              <w:jc w:val="right"/>
            </w:pPr>
            <w:r w:rsidRPr="00EC3F41">
              <w:t>172</w:t>
            </w:r>
          </w:p>
        </w:tc>
        <w:tc>
          <w:tcPr>
            <w:tcW w:w="567" w:type="dxa"/>
          </w:tcPr>
          <w:p w14:paraId="2579EFF0" w14:textId="77777777" w:rsidR="00C42D32" w:rsidRPr="00EC3F41" w:rsidRDefault="00C42D32" w:rsidP="00C6367B">
            <w:pPr>
              <w:jc w:val="right"/>
            </w:pPr>
            <w:r w:rsidRPr="00EC3F41">
              <w:t>3</w:t>
            </w:r>
          </w:p>
        </w:tc>
        <w:tc>
          <w:tcPr>
            <w:tcW w:w="851" w:type="dxa"/>
          </w:tcPr>
          <w:p w14:paraId="51F69CC2" w14:textId="77777777" w:rsidR="00C42D32" w:rsidRPr="00EC3F41" w:rsidRDefault="00C42D32" w:rsidP="00C6367B">
            <w:pPr>
              <w:jc w:val="right"/>
            </w:pPr>
            <w:r w:rsidRPr="00EC3F41">
              <w:t>10</w:t>
            </w:r>
          </w:p>
        </w:tc>
        <w:tc>
          <w:tcPr>
            <w:tcW w:w="992" w:type="dxa"/>
          </w:tcPr>
          <w:p w14:paraId="7CE89EC2" w14:textId="77777777" w:rsidR="00C42D32" w:rsidRPr="00EC3F41" w:rsidRDefault="00C42D32" w:rsidP="00C6367B">
            <w:pPr>
              <w:jc w:val="right"/>
            </w:pPr>
            <w:r w:rsidRPr="00EC3F41">
              <w:t>13</w:t>
            </w:r>
          </w:p>
        </w:tc>
        <w:tc>
          <w:tcPr>
            <w:tcW w:w="709" w:type="dxa"/>
          </w:tcPr>
          <w:p w14:paraId="031F61FB" w14:textId="77777777" w:rsidR="00C42D32" w:rsidRPr="00EC3F41" w:rsidRDefault="00C42D32" w:rsidP="00C6367B">
            <w:pPr>
              <w:jc w:val="right"/>
            </w:pPr>
            <w:r w:rsidRPr="00EC3F41">
              <w:t>16</w:t>
            </w:r>
          </w:p>
        </w:tc>
        <w:tc>
          <w:tcPr>
            <w:tcW w:w="708" w:type="dxa"/>
          </w:tcPr>
          <w:p w14:paraId="65FE8411" w14:textId="77777777" w:rsidR="00C42D32" w:rsidRDefault="00C42D32" w:rsidP="00C6367B">
            <w:pPr>
              <w:jc w:val="right"/>
            </w:pPr>
            <w:r w:rsidRPr="00EC3F41">
              <w:t>17</w:t>
            </w:r>
          </w:p>
        </w:tc>
      </w:tr>
      <w:tr w:rsidR="00C42D32" w14:paraId="75C77982" w14:textId="77777777" w:rsidTr="00C42D32">
        <w:tc>
          <w:tcPr>
            <w:tcW w:w="935" w:type="dxa"/>
          </w:tcPr>
          <w:p w14:paraId="3429B090" w14:textId="77777777" w:rsidR="00C42D32" w:rsidRDefault="00C42D32" w:rsidP="001B4D9C">
            <w:r>
              <w:t>C504</w:t>
            </w:r>
          </w:p>
        </w:tc>
        <w:tc>
          <w:tcPr>
            <w:tcW w:w="591" w:type="dxa"/>
          </w:tcPr>
          <w:p w14:paraId="3E67663F" w14:textId="77777777" w:rsidR="00C42D32" w:rsidRPr="006779BB" w:rsidRDefault="00C42D32" w:rsidP="00754D89">
            <w:r w:rsidRPr="006779BB">
              <w:t>0</w:t>
            </w:r>
          </w:p>
        </w:tc>
        <w:tc>
          <w:tcPr>
            <w:tcW w:w="992" w:type="dxa"/>
          </w:tcPr>
          <w:p w14:paraId="1FCA41E0" w14:textId="77777777" w:rsidR="00C42D32" w:rsidRPr="006779BB" w:rsidRDefault="00C42D32" w:rsidP="00C6367B">
            <w:pPr>
              <w:jc w:val="right"/>
            </w:pPr>
            <w:r w:rsidRPr="006779BB">
              <w:t>592</w:t>
            </w:r>
          </w:p>
        </w:tc>
        <w:tc>
          <w:tcPr>
            <w:tcW w:w="851" w:type="dxa"/>
          </w:tcPr>
          <w:p w14:paraId="2D4DF0B0" w14:textId="77777777" w:rsidR="00C42D32" w:rsidRPr="006779BB" w:rsidRDefault="00C42D32" w:rsidP="00C6367B">
            <w:pPr>
              <w:jc w:val="right"/>
            </w:pPr>
            <w:r w:rsidRPr="006779BB">
              <w:t>7</w:t>
            </w:r>
          </w:p>
        </w:tc>
        <w:tc>
          <w:tcPr>
            <w:tcW w:w="1134" w:type="dxa"/>
          </w:tcPr>
          <w:p w14:paraId="22176043" w14:textId="77777777" w:rsidR="00C42D32" w:rsidRPr="006779BB" w:rsidRDefault="00C42D32" w:rsidP="00C6367B">
            <w:pPr>
              <w:jc w:val="right"/>
            </w:pPr>
            <w:r w:rsidRPr="006779BB">
              <w:t>26</w:t>
            </w:r>
          </w:p>
        </w:tc>
        <w:tc>
          <w:tcPr>
            <w:tcW w:w="850" w:type="dxa"/>
          </w:tcPr>
          <w:p w14:paraId="75D4B963" w14:textId="77777777" w:rsidR="00C42D32" w:rsidRPr="006779BB" w:rsidRDefault="00C42D32" w:rsidP="00C6367B">
            <w:pPr>
              <w:jc w:val="right"/>
            </w:pPr>
            <w:r w:rsidRPr="006779BB">
              <w:t>125</w:t>
            </w:r>
          </w:p>
        </w:tc>
        <w:tc>
          <w:tcPr>
            <w:tcW w:w="567" w:type="dxa"/>
          </w:tcPr>
          <w:p w14:paraId="7CD8FD01" w14:textId="77777777" w:rsidR="00C42D32" w:rsidRPr="006779BB" w:rsidRDefault="00C42D32" w:rsidP="00C6367B">
            <w:pPr>
              <w:jc w:val="right"/>
            </w:pPr>
            <w:r w:rsidRPr="006779BB">
              <w:t>6</w:t>
            </w:r>
          </w:p>
        </w:tc>
        <w:tc>
          <w:tcPr>
            <w:tcW w:w="851" w:type="dxa"/>
          </w:tcPr>
          <w:p w14:paraId="2B6EFAE3" w14:textId="77777777" w:rsidR="00C42D32" w:rsidRPr="006779BB" w:rsidRDefault="00C42D32" w:rsidP="00C6367B">
            <w:pPr>
              <w:jc w:val="right"/>
            </w:pPr>
            <w:r w:rsidRPr="006779BB">
              <w:t>10</w:t>
            </w:r>
          </w:p>
        </w:tc>
        <w:tc>
          <w:tcPr>
            <w:tcW w:w="992" w:type="dxa"/>
          </w:tcPr>
          <w:p w14:paraId="5B9BA31D" w14:textId="77777777" w:rsidR="00C42D32" w:rsidRPr="006779BB" w:rsidRDefault="00C42D32" w:rsidP="00C6367B">
            <w:pPr>
              <w:jc w:val="right"/>
            </w:pPr>
            <w:r w:rsidRPr="006779BB">
              <w:t>13</w:t>
            </w:r>
          </w:p>
        </w:tc>
        <w:tc>
          <w:tcPr>
            <w:tcW w:w="709" w:type="dxa"/>
          </w:tcPr>
          <w:p w14:paraId="7CCD88C4" w14:textId="77777777" w:rsidR="00C42D32" w:rsidRPr="006779BB" w:rsidRDefault="00C42D32" w:rsidP="00C6367B">
            <w:pPr>
              <w:jc w:val="right"/>
            </w:pPr>
            <w:r w:rsidRPr="006779BB">
              <w:t>16</w:t>
            </w:r>
          </w:p>
        </w:tc>
        <w:tc>
          <w:tcPr>
            <w:tcW w:w="708" w:type="dxa"/>
          </w:tcPr>
          <w:p w14:paraId="7404C35B" w14:textId="77777777" w:rsidR="00C42D32" w:rsidRDefault="00C42D32" w:rsidP="00C6367B">
            <w:pPr>
              <w:jc w:val="right"/>
            </w:pPr>
            <w:r w:rsidRPr="006779BB">
              <w:t>17</w:t>
            </w:r>
          </w:p>
        </w:tc>
      </w:tr>
      <w:tr w:rsidR="00C42D32" w14:paraId="5A68DB09" w14:textId="77777777" w:rsidTr="00C42D32">
        <w:tc>
          <w:tcPr>
            <w:tcW w:w="935" w:type="dxa"/>
          </w:tcPr>
          <w:p w14:paraId="008D6F62" w14:textId="77777777" w:rsidR="00C42D32" w:rsidRDefault="00C42D32" w:rsidP="001B4D9C">
            <w:r>
              <w:t>C341</w:t>
            </w:r>
          </w:p>
        </w:tc>
        <w:tc>
          <w:tcPr>
            <w:tcW w:w="591" w:type="dxa"/>
          </w:tcPr>
          <w:p w14:paraId="4CF6BF85" w14:textId="77777777" w:rsidR="00C42D32" w:rsidRPr="00AB7886" w:rsidRDefault="00C42D32" w:rsidP="00754D89">
            <w:r w:rsidRPr="00AB7886">
              <w:t>0</w:t>
            </w:r>
          </w:p>
        </w:tc>
        <w:tc>
          <w:tcPr>
            <w:tcW w:w="992" w:type="dxa"/>
          </w:tcPr>
          <w:p w14:paraId="311E1EA5" w14:textId="77777777" w:rsidR="00C42D32" w:rsidRPr="00AB7886" w:rsidRDefault="00C42D32" w:rsidP="00C6367B">
            <w:pPr>
              <w:jc w:val="right"/>
            </w:pPr>
            <w:r w:rsidRPr="00AB7886">
              <w:t>488</w:t>
            </w:r>
          </w:p>
        </w:tc>
        <w:tc>
          <w:tcPr>
            <w:tcW w:w="851" w:type="dxa"/>
          </w:tcPr>
          <w:p w14:paraId="6B8A7043" w14:textId="77777777" w:rsidR="00C42D32" w:rsidRPr="00AB7886" w:rsidRDefault="00C42D32" w:rsidP="00C6367B">
            <w:pPr>
              <w:jc w:val="right"/>
            </w:pPr>
            <w:r w:rsidRPr="00AB7886">
              <w:t>6</w:t>
            </w:r>
          </w:p>
        </w:tc>
        <w:tc>
          <w:tcPr>
            <w:tcW w:w="1134" w:type="dxa"/>
          </w:tcPr>
          <w:p w14:paraId="3901AFC1" w14:textId="77777777" w:rsidR="00C42D32" w:rsidRPr="00AB7886" w:rsidRDefault="00C42D32" w:rsidP="00C6367B">
            <w:pPr>
              <w:jc w:val="right"/>
            </w:pPr>
            <w:r w:rsidRPr="00AB7886">
              <w:t>20</w:t>
            </w:r>
          </w:p>
        </w:tc>
        <w:tc>
          <w:tcPr>
            <w:tcW w:w="850" w:type="dxa"/>
          </w:tcPr>
          <w:p w14:paraId="10C04ADE" w14:textId="77777777" w:rsidR="00C42D32" w:rsidRPr="00AB7886" w:rsidRDefault="00C42D32" w:rsidP="00C6367B">
            <w:pPr>
              <w:jc w:val="right"/>
            </w:pPr>
            <w:r w:rsidRPr="00AB7886">
              <w:t>67</w:t>
            </w:r>
          </w:p>
        </w:tc>
        <w:tc>
          <w:tcPr>
            <w:tcW w:w="567" w:type="dxa"/>
          </w:tcPr>
          <w:p w14:paraId="3C04F2A0" w14:textId="77777777" w:rsidR="00C42D32" w:rsidRPr="00AB7886" w:rsidRDefault="00C42D32" w:rsidP="00C6367B">
            <w:pPr>
              <w:jc w:val="right"/>
            </w:pPr>
            <w:r w:rsidRPr="00AB7886">
              <w:t>5</w:t>
            </w:r>
          </w:p>
        </w:tc>
        <w:tc>
          <w:tcPr>
            <w:tcW w:w="851" w:type="dxa"/>
          </w:tcPr>
          <w:p w14:paraId="24DCC502" w14:textId="77777777" w:rsidR="00C42D32" w:rsidRPr="00AB7886" w:rsidRDefault="00C42D32" w:rsidP="00C6367B">
            <w:pPr>
              <w:jc w:val="right"/>
            </w:pPr>
            <w:r w:rsidRPr="00AB7886">
              <w:t>12</w:t>
            </w:r>
          </w:p>
        </w:tc>
        <w:tc>
          <w:tcPr>
            <w:tcW w:w="992" w:type="dxa"/>
          </w:tcPr>
          <w:p w14:paraId="447EB23F" w14:textId="77777777" w:rsidR="00C42D32" w:rsidRPr="00AB7886" w:rsidRDefault="00C42D32" w:rsidP="00C6367B">
            <w:pPr>
              <w:jc w:val="right"/>
            </w:pPr>
            <w:r w:rsidRPr="00AB7886">
              <w:t>15</w:t>
            </w:r>
          </w:p>
        </w:tc>
        <w:tc>
          <w:tcPr>
            <w:tcW w:w="709" w:type="dxa"/>
          </w:tcPr>
          <w:p w14:paraId="4B88F088" w14:textId="77777777" w:rsidR="00C42D32" w:rsidRPr="00AB7886" w:rsidRDefault="00C42D32" w:rsidP="00C6367B">
            <w:pPr>
              <w:jc w:val="right"/>
            </w:pPr>
            <w:r w:rsidRPr="00AB7886">
              <w:t>17</w:t>
            </w:r>
          </w:p>
        </w:tc>
        <w:tc>
          <w:tcPr>
            <w:tcW w:w="708" w:type="dxa"/>
          </w:tcPr>
          <w:p w14:paraId="5F805C7C" w14:textId="77777777" w:rsidR="00C42D32" w:rsidRDefault="00C42D32" w:rsidP="00C6367B">
            <w:pPr>
              <w:jc w:val="right"/>
            </w:pPr>
            <w:r w:rsidRPr="00AB7886">
              <w:t>17</w:t>
            </w:r>
          </w:p>
        </w:tc>
      </w:tr>
      <w:tr w:rsidR="001B4D9C" w14:paraId="3CC9C5D1" w14:textId="77777777" w:rsidTr="00C42D32">
        <w:tc>
          <w:tcPr>
            <w:tcW w:w="935" w:type="dxa"/>
          </w:tcPr>
          <w:p w14:paraId="03A7C7E2" w14:textId="77777777" w:rsidR="001B4D9C" w:rsidRDefault="001B4D9C" w:rsidP="001B4D9C">
            <w:r>
              <w:t>C64</w:t>
            </w:r>
          </w:p>
        </w:tc>
        <w:tc>
          <w:tcPr>
            <w:tcW w:w="591" w:type="dxa"/>
          </w:tcPr>
          <w:p w14:paraId="56ABD3E2" w14:textId="77777777" w:rsidR="001B4D9C" w:rsidRPr="00EC61BA" w:rsidRDefault="001B4D9C" w:rsidP="001B4D9C">
            <w:r w:rsidRPr="00EC61BA">
              <w:t>0</w:t>
            </w:r>
          </w:p>
        </w:tc>
        <w:tc>
          <w:tcPr>
            <w:tcW w:w="992" w:type="dxa"/>
          </w:tcPr>
          <w:p w14:paraId="18EC7A71" w14:textId="77777777" w:rsidR="001B4D9C" w:rsidRPr="00EC61BA" w:rsidRDefault="001B4D9C" w:rsidP="00C6367B">
            <w:pPr>
              <w:jc w:val="right"/>
            </w:pPr>
            <w:r w:rsidRPr="00EC61BA">
              <w:t>466</w:t>
            </w:r>
          </w:p>
        </w:tc>
        <w:tc>
          <w:tcPr>
            <w:tcW w:w="851" w:type="dxa"/>
          </w:tcPr>
          <w:p w14:paraId="432205C3" w14:textId="77777777" w:rsidR="001B4D9C" w:rsidRPr="00EC61BA" w:rsidRDefault="001B4D9C" w:rsidP="00C6367B">
            <w:pPr>
              <w:jc w:val="right"/>
            </w:pPr>
            <w:r w:rsidRPr="00EC61BA">
              <w:t>5</w:t>
            </w:r>
          </w:p>
        </w:tc>
        <w:tc>
          <w:tcPr>
            <w:tcW w:w="1134" w:type="dxa"/>
          </w:tcPr>
          <w:p w14:paraId="0B43D2F9" w14:textId="77777777" w:rsidR="001B4D9C" w:rsidRPr="00EC61BA" w:rsidRDefault="001B4D9C" w:rsidP="00C6367B">
            <w:pPr>
              <w:jc w:val="right"/>
            </w:pPr>
            <w:r w:rsidRPr="00EC61BA">
              <w:t>10</w:t>
            </w:r>
          </w:p>
        </w:tc>
        <w:tc>
          <w:tcPr>
            <w:tcW w:w="850" w:type="dxa"/>
          </w:tcPr>
          <w:p w14:paraId="440158B9" w14:textId="77777777" w:rsidR="001B4D9C" w:rsidRPr="00EC61BA" w:rsidRDefault="001B4D9C" w:rsidP="00C6367B">
            <w:pPr>
              <w:jc w:val="right"/>
            </w:pPr>
            <w:r w:rsidRPr="00EC61BA">
              <w:t>67</w:t>
            </w:r>
          </w:p>
        </w:tc>
        <w:tc>
          <w:tcPr>
            <w:tcW w:w="567" w:type="dxa"/>
          </w:tcPr>
          <w:p w14:paraId="02B588E1" w14:textId="77777777" w:rsidR="001B4D9C" w:rsidRPr="00EC61BA" w:rsidRDefault="001B4D9C" w:rsidP="00C6367B">
            <w:pPr>
              <w:jc w:val="right"/>
            </w:pPr>
            <w:r w:rsidRPr="00EC61BA">
              <w:t>7</w:t>
            </w:r>
          </w:p>
        </w:tc>
        <w:tc>
          <w:tcPr>
            <w:tcW w:w="851" w:type="dxa"/>
          </w:tcPr>
          <w:p w14:paraId="0950C0C9" w14:textId="77777777" w:rsidR="001B4D9C" w:rsidRPr="00EC61BA" w:rsidRDefault="001B4D9C" w:rsidP="00C6367B">
            <w:pPr>
              <w:jc w:val="right"/>
            </w:pPr>
            <w:r w:rsidRPr="00EC61BA">
              <w:t>12</w:t>
            </w:r>
          </w:p>
        </w:tc>
        <w:tc>
          <w:tcPr>
            <w:tcW w:w="992" w:type="dxa"/>
          </w:tcPr>
          <w:p w14:paraId="7A009677" w14:textId="77777777" w:rsidR="001B4D9C" w:rsidRPr="00EC61BA" w:rsidRDefault="001B4D9C" w:rsidP="00C6367B">
            <w:pPr>
              <w:jc w:val="right"/>
            </w:pPr>
            <w:r w:rsidRPr="00EC61BA">
              <w:t>16</w:t>
            </w:r>
          </w:p>
        </w:tc>
        <w:tc>
          <w:tcPr>
            <w:tcW w:w="709" w:type="dxa"/>
          </w:tcPr>
          <w:p w14:paraId="039953F4" w14:textId="77777777" w:rsidR="001B4D9C" w:rsidRPr="00EC61BA" w:rsidRDefault="001B4D9C" w:rsidP="00C6367B">
            <w:pPr>
              <w:jc w:val="right"/>
            </w:pPr>
            <w:r w:rsidRPr="00EC61BA">
              <w:t>17</w:t>
            </w:r>
          </w:p>
        </w:tc>
        <w:tc>
          <w:tcPr>
            <w:tcW w:w="708" w:type="dxa"/>
          </w:tcPr>
          <w:p w14:paraId="2C365E3B" w14:textId="77777777" w:rsidR="001B4D9C" w:rsidRDefault="001B4D9C" w:rsidP="00C6367B">
            <w:pPr>
              <w:jc w:val="right"/>
            </w:pPr>
            <w:r w:rsidRPr="00EC61BA">
              <w:t>17</w:t>
            </w:r>
          </w:p>
        </w:tc>
      </w:tr>
      <w:tr w:rsidR="001B4D9C" w14:paraId="565C3898" w14:textId="77777777" w:rsidTr="00C42D32">
        <w:tc>
          <w:tcPr>
            <w:tcW w:w="935" w:type="dxa"/>
          </w:tcPr>
          <w:p w14:paraId="23B6A83D" w14:textId="77777777" w:rsidR="001B4D9C" w:rsidRPr="00A502D3" w:rsidRDefault="001B4D9C" w:rsidP="001B4D9C">
            <w:pPr>
              <w:rPr>
                <w:b/>
              </w:rPr>
            </w:pPr>
            <w:r>
              <w:rPr>
                <w:b/>
              </w:rPr>
              <w:t>EHA</w:t>
            </w:r>
          </w:p>
        </w:tc>
        <w:tc>
          <w:tcPr>
            <w:tcW w:w="591" w:type="dxa"/>
          </w:tcPr>
          <w:p w14:paraId="3160E050" w14:textId="77777777" w:rsidR="001B4D9C" w:rsidRPr="008665AE" w:rsidRDefault="001B4D9C" w:rsidP="001B4D9C"/>
        </w:tc>
        <w:tc>
          <w:tcPr>
            <w:tcW w:w="992" w:type="dxa"/>
          </w:tcPr>
          <w:p w14:paraId="6C8A20B8" w14:textId="77777777" w:rsidR="001B4D9C" w:rsidRPr="008665AE" w:rsidRDefault="001B4D9C" w:rsidP="00C6367B">
            <w:pPr>
              <w:jc w:val="right"/>
            </w:pPr>
          </w:p>
        </w:tc>
        <w:tc>
          <w:tcPr>
            <w:tcW w:w="851" w:type="dxa"/>
          </w:tcPr>
          <w:p w14:paraId="0A1633E0" w14:textId="77777777" w:rsidR="001B4D9C" w:rsidRPr="008665AE" w:rsidRDefault="001B4D9C" w:rsidP="00C6367B">
            <w:pPr>
              <w:jc w:val="right"/>
            </w:pPr>
          </w:p>
        </w:tc>
        <w:tc>
          <w:tcPr>
            <w:tcW w:w="1134" w:type="dxa"/>
          </w:tcPr>
          <w:p w14:paraId="10D0C3C3" w14:textId="77777777" w:rsidR="001B4D9C" w:rsidRPr="008665AE" w:rsidRDefault="001B4D9C" w:rsidP="00C6367B">
            <w:pPr>
              <w:jc w:val="right"/>
            </w:pPr>
          </w:p>
        </w:tc>
        <w:tc>
          <w:tcPr>
            <w:tcW w:w="850" w:type="dxa"/>
          </w:tcPr>
          <w:p w14:paraId="33F2C9D6" w14:textId="77777777" w:rsidR="001B4D9C" w:rsidRPr="008665AE" w:rsidRDefault="001B4D9C" w:rsidP="00C6367B">
            <w:pPr>
              <w:jc w:val="right"/>
            </w:pPr>
          </w:p>
        </w:tc>
        <w:tc>
          <w:tcPr>
            <w:tcW w:w="567" w:type="dxa"/>
          </w:tcPr>
          <w:p w14:paraId="0435E0DA" w14:textId="77777777" w:rsidR="001B4D9C" w:rsidRPr="008665AE" w:rsidRDefault="001B4D9C" w:rsidP="00C6367B">
            <w:pPr>
              <w:jc w:val="right"/>
            </w:pPr>
          </w:p>
        </w:tc>
        <w:tc>
          <w:tcPr>
            <w:tcW w:w="851" w:type="dxa"/>
          </w:tcPr>
          <w:p w14:paraId="21FFB0F6" w14:textId="77777777" w:rsidR="001B4D9C" w:rsidRPr="008665AE" w:rsidRDefault="001B4D9C" w:rsidP="00C6367B">
            <w:pPr>
              <w:jc w:val="right"/>
            </w:pPr>
          </w:p>
        </w:tc>
        <w:tc>
          <w:tcPr>
            <w:tcW w:w="992" w:type="dxa"/>
          </w:tcPr>
          <w:p w14:paraId="693495D2" w14:textId="77777777" w:rsidR="001B4D9C" w:rsidRPr="008665AE" w:rsidRDefault="001B4D9C" w:rsidP="00C6367B">
            <w:pPr>
              <w:jc w:val="right"/>
            </w:pPr>
          </w:p>
        </w:tc>
        <w:tc>
          <w:tcPr>
            <w:tcW w:w="709" w:type="dxa"/>
          </w:tcPr>
          <w:p w14:paraId="21648BEE" w14:textId="77777777" w:rsidR="001B4D9C" w:rsidRDefault="001B4D9C" w:rsidP="00C6367B">
            <w:pPr>
              <w:jc w:val="right"/>
            </w:pPr>
          </w:p>
        </w:tc>
        <w:tc>
          <w:tcPr>
            <w:tcW w:w="708" w:type="dxa"/>
          </w:tcPr>
          <w:p w14:paraId="2958FFDB" w14:textId="77777777" w:rsidR="001B4D9C" w:rsidRDefault="001B4D9C" w:rsidP="00C6367B">
            <w:pPr>
              <w:jc w:val="right"/>
            </w:pPr>
          </w:p>
        </w:tc>
      </w:tr>
      <w:tr w:rsidR="00AB29E5" w14:paraId="08B1B8CE" w14:textId="77777777" w:rsidTr="00C42D32">
        <w:tc>
          <w:tcPr>
            <w:tcW w:w="935" w:type="dxa"/>
          </w:tcPr>
          <w:p w14:paraId="2AF3F65D" w14:textId="77777777" w:rsidR="00AB29E5" w:rsidRDefault="00AB29E5" w:rsidP="001B4D9C">
            <w:r>
              <w:t>C34</w:t>
            </w:r>
          </w:p>
        </w:tc>
        <w:tc>
          <w:tcPr>
            <w:tcW w:w="591" w:type="dxa"/>
          </w:tcPr>
          <w:p w14:paraId="6C3F0AC6" w14:textId="77777777" w:rsidR="00AB29E5" w:rsidRPr="001E0627" w:rsidRDefault="00AB29E5" w:rsidP="00754D89">
            <w:r w:rsidRPr="001E0627">
              <w:t>2</w:t>
            </w:r>
          </w:p>
        </w:tc>
        <w:tc>
          <w:tcPr>
            <w:tcW w:w="992" w:type="dxa"/>
          </w:tcPr>
          <w:p w14:paraId="498D4896" w14:textId="77777777" w:rsidR="00AB29E5" w:rsidRPr="001E0627" w:rsidRDefault="00AB29E5" w:rsidP="00C6367B">
            <w:pPr>
              <w:jc w:val="right"/>
            </w:pPr>
            <w:r w:rsidRPr="001E0627">
              <w:t>3,060</w:t>
            </w:r>
          </w:p>
        </w:tc>
        <w:tc>
          <w:tcPr>
            <w:tcW w:w="851" w:type="dxa"/>
          </w:tcPr>
          <w:p w14:paraId="4C2689AB" w14:textId="77777777" w:rsidR="00AB29E5" w:rsidRPr="001E0627" w:rsidRDefault="00AB29E5" w:rsidP="00C6367B">
            <w:pPr>
              <w:jc w:val="right"/>
            </w:pPr>
            <w:r w:rsidRPr="001E0627">
              <w:t>37</w:t>
            </w:r>
          </w:p>
        </w:tc>
        <w:tc>
          <w:tcPr>
            <w:tcW w:w="1134" w:type="dxa"/>
          </w:tcPr>
          <w:p w14:paraId="7D7C4387" w14:textId="77777777" w:rsidR="00AB29E5" w:rsidRPr="001E0627" w:rsidRDefault="00AB29E5" w:rsidP="00C6367B">
            <w:pPr>
              <w:jc w:val="right"/>
            </w:pPr>
            <w:r w:rsidRPr="001E0627">
              <w:t>88</w:t>
            </w:r>
          </w:p>
        </w:tc>
        <w:tc>
          <w:tcPr>
            <w:tcW w:w="850" w:type="dxa"/>
          </w:tcPr>
          <w:p w14:paraId="23378D27" w14:textId="77777777" w:rsidR="00AB29E5" w:rsidRPr="001E0627" w:rsidRDefault="00AB29E5" w:rsidP="00C6367B">
            <w:pPr>
              <w:jc w:val="right"/>
            </w:pPr>
            <w:r w:rsidRPr="001E0627">
              <w:t>419</w:t>
            </w:r>
          </w:p>
        </w:tc>
        <w:tc>
          <w:tcPr>
            <w:tcW w:w="567" w:type="dxa"/>
          </w:tcPr>
          <w:p w14:paraId="252ED56E" w14:textId="77777777" w:rsidR="00AB29E5" w:rsidRPr="001E0627" w:rsidRDefault="00AB29E5" w:rsidP="00C6367B">
            <w:pPr>
              <w:jc w:val="right"/>
            </w:pPr>
            <w:r w:rsidRPr="001E0627">
              <w:t>1</w:t>
            </w:r>
          </w:p>
        </w:tc>
        <w:tc>
          <w:tcPr>
            <w:tcW w:w="851" w:type="dxa"/>
          </w:tcPr>
          <w:p w14:paraId="10BEA2A6" w14:textId="77777777" w:rsidR="00AB29E5" w:rsidRPr="001E0627" w:rsidRDefault="00AB29E5" w:rsidP="00C6367B">
            <w:pPr>
              <w:jc w:val="right"/>
            </w:pPr>
            <w:r w:rsidRPr="001E0627">
              <w:t>6</w:t>
            </w:r>
          </w:p>
        </w:tc>
        <w:tc>
          <w:tcPr>
            <w:tcW w:w="992" w:type="dxa"/>
          </w:tcPr>
          <w:p w14:paraId="7C726AEE" w14:textId="77777777" w:rsidR="00AB29E5" w:rsidRPr="001E0627" w:rsidRDefault="00AB29E5" w:rsidP="00C6367B">
            <w:pPr>
              <w:jc w:val="right"/>
            </w:pPr>
            <w:r w:rsidRPr="001E0627">
              <w:t>10</w:t>
            </w:r>
          </w:p>
        </w:tc>
        <w:tc>
          <w:tcPr>
            <w:tcW w:w="709" w:type="dxa"/>
          </w:tcPr>
          <w:p w14:paraId="4C7D283E" w14:textId="77777777" w:rsidR="00AB29E5" w:rsidRPr="001E0627" w:rsidRDefault="00AB29E5" w:rsidP="00C6367B">
            <w:pPr>
              <w:jc w:val="right"/>
            </w:pPr>
            <w:r w:rsidRPr="001E0627">
              <w:t>13</w:t>
            </w:r>
          </w:p>
        </w:tc>
        <w:tc>
          <w:tcPr>
            <w:tcW w:w="708" w:type="dxa"/>
          </w:tcPr>
          <w:p w14:paraId="787DAF0F" w14:textId="77777777" w:rsidR="00AB29E5" w:rsidRDefault="00AB29E5" w:rsidP="00C6367B">
            <w:pPr>
              <w:jc w:val="right"/>
            </w:pPr>
            <w:r w:rsidRPr="001E0627">
              <w:t>16</w:t>
            </w:r>
          </w:p>
        </w:tc>
      </w:tr>
      <w:tr w:rsidR="00AB29E5" w14:paraId="7F647537" w14:textId="77777777" w:rsidTr="00C42D32">
        <w:tc>
          <w:tcPr>
            <w:tcW w:w="935" w:type="dxa"/>
          </w:tcPr>
          <w:p w14:paraId="250B6F1C" w14:textId="77777777" w:rsidR="00AB29E5" w:rsidRDefault="00AB29E5" w:rsidP="001B4D9C">
            <w:r>
              <w:t>C50</w:t>
            </w:r>
          </w:p>
        </w:tc>
        <w:tc>
          <w:tcPr>
            <w:tcW w:w="591" w:type="dxa"/>
          </w:tcPr>
          <w:p w14:paraId="42B24875" w14:textId="77777777" w:rsidR="00AB29E5" w:rsidRPr="00E9761B" w:rsidRDefault="00AB29E5" w:rsidP="00754D89">
            <w:r w:rsidRPr="00E9761B">
              <w:t>4</w:t>
            </w:r>
          </w:p>
        </w:tc>
        <w:tc>
          <w:tcPr>
            <w:tcW w:w="992" w:type="dxa"/>
          </w:tcPr>
          <w:p w14:paraId="4C928EB0" w14:textId="77777777" w:rsidR="00AB29E5" w:rsidRPr="00E9761B" w:rsidRDefault="00AB29E5" w:rsidP="00C6367B">
            <w:pPr>
              <w:jc w:val="right"/>
            </w:pPr>
            <w:r w:rsidRPr="00E9761B">
              <w:t>3,528</w:t>
            </w:r>
          </w:p>
        </w:tc>
        <w:tc>
          <w:tcPr>
            <w:tcW w:w="851" w:type="dxa"/>
          </w:tcPr>
          <w:p w14:paraId="2D78DC24" w14:textId="77777777" w:rsidR="00AB29E5" w:rsidRPr="00E9761B" w:rsidRDefault="00AB29E5" w:rsidP="00C6367B">
            <w:pPr>
              <w:jc w:val="right"/>
            </w:pPr>
            <w:r w:rsidRPr="00E9761B">
              <w:t>46</w:t>
            </w:r>
          </w:p>
        </w:tc>
        <w:tc>
          <w:tcPr>
            <w:tcW w:w="1134" w:type="dxa"/>
          </w:tcPr>
          <w:p w14:paraId="10A221A1" w14:textId="77777777" w:rsidR="00AB29E5" w:rsidRPr="00E9761B" w:rsidRDefault="00AB29E5" w:rsidP="00C6367B">
            <w:pPr>
              <w:jc w:val="right"/>
            </w:pPr>
            <w:r w:rsidRPr="00E9761B">
              <w:t>120</w:t>
            </w:r>
          </w:p>
        </w:tc>
        <w:tc>
          <w:tcPr>
            <w:tcW w:w="850" w:type="dxa"/>
          </w:tcPr>
          <w:p w14:paraId="36F0DB15" w14:textId="77777777" w:rsidR="00AB29E5" w:rsidRPr="00E9761B" w:rsidRDefault="00AB29E5" w:rsidP="00C6367B">
            <w:pPr>
              <w:jc w:val="right"/>
            </w:pPr>
            <w:r w:rsidRPr="00E9761B">
              <w:t>444</w:t>
            </w:r>
          </w:p>
        </w:tc>
        <w:tc>
          <w:tcPr>
            <w:tcW w:w="567" w:type="dxa"/>
          </w:tcPr>
          <w:p w14:paraId="511173F1" w14:textId="77777777" w:rsidR="00AB29E5" w:rsidRPr="00E9761B" w:rsidRDefault="00AB29E5" w:rsidP="00C6367B">
            <w:pPr>
              <w:jc w:val="right"/>
            </w:pPr>
            <w:r w:rsidRPr="00E9761B">
              <w:t>1</w:t>
            </w:r>
          </w:p>
        </w:tc>
        <w:tc>
          <w:tcPr>
            <w:tcW w:w="851" w:type="dxa"/>
          </w:tcPr>
          <w:p w14:paraId="2599D10D" w14:textId="77777777" w:rsidR="00AB29E5" w:rsidRPr="00E9761B" w:rsidRDefault="00AB29E5" w:rsidP="00C6367B">
            <w:pPr>
              <w:jc w:val="right"/>
            </w:pPr>
            <w:r w:rsidRPr="00E9761B">
              <w:t>6</w:t>
            </w:r>
          </w:p>
        </w:tc>
        <w:tc>
          <w:tcPr>
            <w:tcW w:w="992" w:type="dxa"/>
          </w:tcPr>
          <w:p w14:paraId="18F593CD" w14:textId="77777777" w:rsidR="00AB29E5" w:rsidRPr="00E9761B" w:rsidRDefault="00AB29E5" w:rsidP="00C6367B">
            <w:pPr>
              <w:jc w:val="right"/>
            </w:pPr>
            <w:r w:rsidRPr="00E9761B">
              <w:t>9</w:t>
            </w:r>
          </w:p>
        </w:tc>
        <w:tc>
          <w:tcPr>
            <w:tcW w:w="709" w:type="dxa"/>
          </w:tcPr>
          <w:p w14:paraId="2033DC2B" w14:textId="77777777" w:rsidR="00AB29E5" w:rsidRPr="00E9761B" w:rsidRDefault="00AB29E5" w:rsidP="00C6367B">
            <w:pPr>
              <w:jc w:val="right"/>
            </w:pPr>
            <w:r w:rsidRPr="00E9761B">
              <w:t>13</w:t>
            </w:r>
          </w:p>
        </w:tc>
        <w:tc>
          <w:tcPr>
            <w:tcW w:w="708" w:type="dxa"/>
          </w:tcPr>
          <w:p w14:paraId="0092160C" w14:textId="77777777" w:rsidR="00AB29E5" w:rsidRDefault="00AB29E5" w:rsidP="00C6367B">
            <w:pPr>
              <w:jc w:val="right"/>
            </w:pPr>
            <w:r w:rsidRPr="00E9761B">
              <w:t>16</w:t>
            </w:r>
          </w:p>
        </w:tc>
      </w:tr>
      <w:tr w:rsidR="00AB29E5" w14:paraId="1ED2A482" w14:textId="77777777" w:rsidTr="00C42D32">
        <w:tc>
          <w:tcPr>
            <w:tcW w:w="935" w:type="dxa"/>
          </w:tcPr>
          <w:p w14:paraId="4BF1BB4A" w14:textId="77777777" w:rsidR="00AB29E5" w:rsidRDefault="00AB29E5" w:rsidP="001B4D9C">
            <w:r>
              <w:t>C67</w:t>
            </w:r>
          </w:p>
        </w:tc>
        <w:tc>
          <w:tcPr>
            <w:tcW w:w="591" w:type="dxa"/>
          </w:tcPr>
          <w:p w14:paraId="13AAD217" w14:textId="77777777" w:rsidR="00AB29E5" w:rsidRPr="00D51510" w:rsidRDefault="00AB29E5" w:rsidP="00754D89">
            <w:r w:rsidRPr="00D51510">
              <w:t>2</w:t>
            </w:r>
          </w:p>
        </w:tc>
        <w:tc>
          <w:tcPr>
            <w:tcW w:w="992" w:type="dxa"/>
          </w:tcPr>
          <w:p w14:paraId="1B4A656B" w14:textId="77777777" w:rsidR="00AB29E5" w:rsidRPr="00D51510" w:rsidRDefault="00AB29E5" w:rsidP="00C6367B">
            <w:pPr>
              <w:jc w:val="right"/>
            </w:pPr>
            <w:r w:rsidRPr="00D51510">
              <w:t>1,350</w:t>
            </w:r>
          </w:p>
        </w:tc>
        <w:tc>
          <w:tcPr>
            <w:tcW w:w="851" w:type="dxa"/>
          </w:tcPr>
          <w:p w14:paraId="10218208" w14:textId="77777777" w:rsidR="00AB29E5" w:rsidRPr="00D51510" w:rsidRDefault="00AB29E5" w:rsidP="00C6367B">
            <w:pPr>
              <w:jc w:val="right"/>
            </w:pPr>
            <w:r w:rsidRPr="00D51510">
              <w:t>20</w:t>
            </w:r>
          </w:p>
        </w:tc>
        <w:tc>
          <w:tcPr>
            <w:tcW w:w="1134" w:type="dxa"/>
          </w:tcPr>
          <w:p w14:paraId="70861D4F" w14:textId="77777777" w:rsidR="00AB29E5" w:rsidRPr="00D51510" w:rsidRDefault="00AB29E5" w:rsidP="00C6367B">
            <w:pPr>
              <w:jc w:val="right"/>
            </w:pPr>
            <w:r w:rsidRPr="00D51510">
              <w:t>44</w:t>
            </w:r>
          </w:p>
        </w:tc>
        <w:tc>
          <w:tcPr>
            <w:tcW w:w="850" w:type="dxa"/>
          </w:tcPr>
          <w:p w14:paraId="641F4693" w14:textId="77777777" w:rsidR="00AB29E5" w:rsidRPr="00D51510" w:rsidRDefault="00AB29E5" w:rsidP="00C6367B">
            <w:pPr>
              <w:jc w:val="right"/>
            </w:pPr>
            <w:r w:rsidRPr="00D51510">
              <w:t>235</w:t>
            </w:r>
          </w:p>
        </w:tc>
        <w:tc>
          <w:tcPr>
            <w:tcW w:w="567" w:type="dxa"/>
          </w:tcPr>
          <w:p w14:paraId="1EE35E61" w14:textId="77777777" w:rsidR="00AB29E5" w:rsidRPr="00D51510" w:rsidRDefault="00AB29E5" w:rsidP="00C6367B">
            <w:pPr>
              <w:jc w:val="right"/>
            </w:pPr>
            <w:r w:rsidRPr="00D51510">
              <w:t>3</w:t>
            </w:r>
          </w:p>
        </w:tc>
        <w:tc>
          <w:tcPr>
            <w:tcW w:w="851" w:type="dxa"/>
          </w:tcPr>
          <w:p w14:paraId="13A87513" w14:textId="77777777" w:rsidR="00AB29E5" w:rsidRPr="00D51510" w:rsidRDefault="00AB29E5" w:rsidP="00C6367B">
            <w:pPr>
              <w:jc w:val="right"/>
            </w:pPr>
            <w:r w:rsidRPr="00D51510">
              <w:t>9</w:t>
            </w:r>
          </w:p>
        </w:tc>
        <w:tc>
          <w:tcPr>
            <w:tcW w:w="992" w:type="dxa"/>
          </w:tcPr>
          <w:p w14:paraId="40A01878" w14:textId="77777777" w:rsidR="00AB29E5" w:rsidRPr="00D51510" w:rsidRDefault="00AB29E5" w:rsidP="00C6367B">
            <w:pPr>
              <w:jc w:val="right"/>
            </w:pPr>
            <w:r w:rsidRPr="00D51510">
              <w:t>13</w:t>
            </w:r>
          </w:p>
        </w:tc>
        <w:tc>
          <w:tcPr>
            <w:tcW w:w="709" w:type="dxa"/>
          </w:tcPr>
          <w:p w14:paraId="58D780C5" w14:textId="77777777" w:rsidR="00AB29E5" w:rsidRPr="00D51510" w:rsidRDefault="00AB29E5" w:rsidP="00C6367B">
            <w:pPr>
              <w:jc w:val="right"/>
            </w:pPr>
            <w:r w:rsidRPr="00D51510">
              <w:t>16</w:t>
            </w:r>
          </w:p>
        </w:tc>
        <w:tc>
          <w:tcPr>
            <w:tcW w:w="708" w:type="dxa"/>
          </w:tcPr>
          <w:p w14:paraId="5E73E2DA" w14:textId="77777777" w:rsidR="00AB29E5" w:rsidRDefault="00AB29E5" w:rsidP="00C6367B">
            <w:pPr>
              <w:jc w:val="right"/>
            </w:pPr>
            <w:r w:rsidRPr="00D51510">
              <w:t>17</w:t>
            </w:r>
          </w:p>
        </w:tc>
      </w:tr>
      <w:tr w:rsidR="00AB29E5" w14:paraId="605DB30E" w14:textId="77777777" w:rsidTr="00C42D32">
        <w:tc>
          <w:tcPr>
            <w:tcW w:w="935" w:type="dxa"/>
          </w:tcPr>
          <w:p w14:paraId="11FDC481" w14:textId="77777777" w:rsidR="00AB29E5" w:rsidRDefault="00AB29E5" w:rsidP="001B4D9C">
            <w:r>
              <w:t>C71</w:t>
            </w:r>
          </w:p>
        </w:tc>
        <w:tc>
          <w:tcPr>
            <w:tcW w:w="591" w:type="dxa"/>
          </w:tcPr>
          <w:p w14:paraId="4F6841F5" w14:textId="77777777" w:rsidR="00AB29E5" w:rsidRPr="006B50C8" w:rsidRDefault="00AB29E5" w:rsidP="00754D89">
            <w:r w:rsidRPr="006B50C8">
              <w:t>0</w:t>
            </w:r>
          </w:p>
        </w:tc>
        <w:tc>
          <w:tcPr>
            <w:tcW w:w="992" w:type="dxa"/>
          </w:tcPr>
          <w:p w14:paraId="6DB73D93" w14:textId="77777777" w:rsidR="00AB29E5" w:rsidRPr="006B50C8" w:rsidRDefault="00AB29E5" w:rsidP="00C6367B">
            <w:pPr>
              <w:jc w:val="right"/>
            </w:pPr>
            <w:r w:rsidRPr="006B50C8">
              <w:t>366</w:t>
            </w:r>
          </w:p>
        </w:tc>
        <w:tc>
          <w:tcPr>
            <w:tcW w:w="851" w:type="dxa"/>
          </w:tcPr>
          <w:p w14:paraId="29C22DFC" w14:textId="77777777" w:rsidR="00AB29E5" w:rsidRPr="006B50C8" w:rsidRDefault="00AB29E5" w:rsidP="00C6367B">
            <w:pPr>
              <w:jc w:val="right"/>
            </w:pPr>
            <w:r w:rsidRPr="006B50C8">
              <w:t>2</w:t>
            </w:r>
          </w:p>
        </w:tc>
        <w:tc>
          <w:tcPr>
            <w:tcW w:w="1134" w:type="dxa"/>
          </w:tcPr>
          <w:p w14:paraId="196AE082" w14:textId="77777777" w:rsidR="00AB29E5" w:rsidRPr="006B50C8" w:rsidRDefault="00AB29E5" w:rsidP="00C6367B">
            <w:pPr>
              <w:jc w:val="right"/>
            </w:pPr>
            <w:r w:rsidRPr="006B50C8">
              <w:t>10</w:t>
            </w:r>
          </w:p>
        </w:tc>
        <w:tc>
          <w:tcPr>
            <w:tcW w:w="850" w:type="dxa"/>
          </w:tcPr>
          <w:p w14:paraId="3433AB67" w14:textId="77777777" w:rsidR="00AB29E5" w:rsidRPr="006B50C8" w:rsidRDefault="00AB29E5" w:rsidP="00C6367B">
            <w:pPr>
              <w:jc w:val="right"/>
            </w:pPr>
            <w:r w:rsidRPr="006B50C8">
              <w:t>59</w:t>
            </w:r>
          </w:p>
        </w:tc>
        <w:tc>
          <w:tcPr>
            <w:tcW w:w="567" w:type="dxa"/>
          </w:tcPr>
          <w:p w14:paraId="3D434F88" w14:textId="77777777" w:rsidR="00AB29E5" w:rsidRPr="006B50C8" w:rsidRDefault="00AB29E5" w:rsidP="00C6367B">
            <w:pPr>
              <w:jc w:val="right"/>
            </w:pPr>
            <w:r w:rsidRPr="006B50C8">
              <w:t>7</w:t>
            </w:r>
          </w:p>
        </w:tc>
        <w:tc>
          <w:tcPr>
            <w:tcW w:w="851" w:type="dxa"/>
          </w:tcPr>
          <w:p w14:paraId="5A4EE853" w14:textId="77777777" w:rsidR="00AB29E5" w:rsidRPr="006B50C8" w:rsidRDefault="00AB29E5" w:rsidP="00C6367B">
            <w:pPr>
              <w:jc w:val="right"/>
            </w:pPr>
            <w:r w:rsidRPr="006B50C8">
              <w:t>13</w:t>
            </w:r>
          </w:p>
        </w:tc>
        <w:tc>
          <w:tcPr>
            <w:tcW w:w="992" w:type="dxa"/>
          </w:tcPr>
          <w:p w14:paraId="2033A2C7" w14:textId="77777777" w:rsidR="00AB29E5" w:rsidRPr="006B50C8" w:rsidRDefault="00AB29E5" w:rsidP="00C6367B">
            <w:pPr>
              <w:jc w:val="right"/>
            </w:pPr>
            <w:r w:rsidRPr="006B50C8">
              <w:t>16</w:t>
            </w:r>
          </w:p>
        </w:tc>
        <w:tc>
          <w:tcPr>
            <w:tcW w:w="709" w:type="dxa"/>
          </w:tcPr>
          <w:p w14:paraId="77F871F9" w14:textId="77777777" w:rsidR="00AB29E5" w:rsidRPr="006B50C8" w:rsidRDefault="00AB29E5" w:rsidP="00C6367B">
            <w:pPr>
              <w:jc w:val="right"/>
            </w:pPr>
            <w:r w:rsidRPr="006B50C8">
              <w:t>17</w:t>
            </w:r>
          </w:p>
        </w:tc>
        <w:tc>
          <w:tcPr>
            <w:tcW w:w="708" w:type="dxa"/>
          </w:tcPr>
          <w:p w14:paraId="11395AD1" w14:textId="77777777" w:rsidR="00AB29E5" w:rsidRDefault="00AB29E5" w:rsidP="00C6367B">
            <w:pPr>
              <w:jc w:val="right"/>
            </w:pPr>
            <w:r w:rsidRPr="006B50C8">
              <w:t>17</w:t>
            </w:r>
          </w:p>
        </w:tc>
      </w:tr>
      <w:tr w:rsidR="00AB29E5" w14:paraId="528EF3AE" w14:textId="77777777" w:rsidTr="00C42D32">
        <w:tc>
          <w:tcPr>
            <w:tcW w:w="935" w:type="dxa"/>
          </w:tcPr>
          <w:p w14:paraId="05AB0398" w14:textId="77777777" w:rsidR="00AB29E5" w:rsidRDefault="00AB29E5" w:rsidP="001B4D9C">
            <w:r>
              <w:t>C22</w:t>
            </w:r>
          </w:p>
        </w:tc>
        <w:tc>
          <w:tcPr>
            <w:tcW w:w="591" w:type="dxa"/>
          </w:tcPr>
          <w:p w14:paraId="0CB59A17" w14:textId="77777777" w:rsidR="00AB29E5" w:rsidRPr="001F1BD4" w:rsidRDefault="00AB29E5" w:rsidP="00754D89">
            <w:r w:rsidRPr="001F1BD4">
              <w:t>0</w:t>
            </w:r>
          </w:p>
        </w:tc>
        <w:tc>
          <w:tcPr>
            <w:tcW w:w="992" w:type="dxa"/>
          </w:tcPr>
          <w:p w14:paraId="2DE51CDA" w14:textId="77777777" w:rsidR="00AB29E5" w:rsidRPr="001F1BD4" w:rsidRDefault="00AB29E5" w:rsidP="00C6367B">
            <w:pPr>
              <w:jc w:val="right"/>
            </w:pPr>
            <w:r w:rsidRPr="001F1BD4">
              <w:t>180</w:t>
            </w:r>
          </w:p>
        </w:tc>
        <w:tc>
          <w:tcPr>
            <w:tcW w:w="851" w:type="dxa"/>
          </w:tcPr>
          <w:p w14:paraId="4990AF63" w14:textId="77777777" w:rsidR="00AB29E5" w:rsidRPr="001F1BD4" w:rsidRDefault="00AB29E5" w:rsidP="00C6367B">
            <w:pPr>
              <w:jc w:val="right"/>
            </w:pPr>
            <w:r w:rsidRPr="001F1BD4">
              <w:t>2</w:t>
            </w:r>
          </w:p>
        </w:tc>
        <w:tc>
          <w:tcPr>
            <w:tcW w:w="1134" w:type="dxa"/>
          </w:tcPr>
          <w:p w14:paraId="4EA53AC9" w14:textId="77777777" w:rsidR="00AB29E5" w:rsidRPr="001F1BD4" w:rsidRDefault="00AB29E5" w:rsidP="00C6367B">
            <w:pPr>
              <w:jc w:val="right"/>
            </w:pPr>
            <w:r w:rsidRPr="001F1BD4">
              <w:t>8</w:t>
            </w:r>
          </w:p>
        </w:tc>
        <w:tc>
          <w:tcPr>
            <w:tcW w:w="850" w:type="dxa"/>
          </w:tcPr>
          <w:p w14:paraId="33CD1859" w14:textId="77777777" w:rsidR="00AB29E5" w:rsidRPr="001F1BD4" w:rsidRDefault="00AB29E5" w:rsidP="00C6367B">
            <w:pPr>
              <w:jc w:val="right"/>
            </w:pPr>
            <w:r w:rsidRPr="001F1BD4">
              <w:t>28</w:t>
            </w:r>
          </w:p>
        </w:tc>
        <w:tc>
          <w:tcPr>
            <w:tcW w:w="567" w:type="dxa"/>
          </w:tcPr>
          <w:p w14:paraId="5E2BD450" w14:textId="77777777" w:rsidR="00AB29E5" w:rsidRPr="001F1BD4" w:rsidRDefault="00AB29E5" w:rsidP="00C6367B">
            <w:pPr>
              <w:jc w:val="right"/>
            </w:pPr>
            <w:r w:rsidRPr="001F1BD4">
              <w:t>9</w:t>
            </w:r>
          </w:p>
        </w:tc>
        <w:tc>
          <w:tcPr>
            <w:tcW w:w="851" w:type="dxa"/>
          </w:tcPr>
          <w:p w14:paraId="527CF3ED" w14:textId="77777777" w:rsidR="00AB29E5" w:rsidRPr="001F1BD4" w:rsidRDefault="00AB29E5" w:rsidP="00C6367B">
            <w:pPr>
              <w:jc w:val="right"/>
            </w:pPr>
            <w:r w:rsidRPr="001F1BD4">
              <w:t>15</w:t>
            </w:r>
          </w:p>
        </w:tc>
        <w:tc>
          <w:tcPr>
            <w:tcW w:w="992" w:type="dxa"/>
          </w:tcPr>
          <w:p w14:paraId="1EA6B666" w14:textId="77777777" w:rsidR="00AB29E5" w:rsidRPr="001F1BD4" w:rsidRDefault="00AB29E5" w:rsidP="00C6367B">
            <w:pPr>
              <w:jc w:val="right"/>
            </w:pPr>
            <w:r w:rsidRPr="001F1BD4">
              <w:t>16</w:t>
            </w:r>
          </w:p>
        </w:tc>
        <w:tc>
          <w:tcPr>
            <w:tcW w:w="709" w:type="dxa"/>
          </w:tcPr>
          <w:p w14:paraId="7CB01EB9" w14:textId="77777777" w:rsidR="00AB29E5" w:rsidRPr="001F1BD4" w:rsidRDefault="00AB29E5" w:rsidP="00C6367B">
            <w:pPr>
              <w:jc w:val="right"/>
            </w:pPr>
            <w:r w:rsidRPr="001F1BD4">
              <w:t>17</w:t>
            </w:r>
          </w:p>
        </w:tc>
        <w:tc>
          <w:tcPr>
            <w:tcW w:w="708" w:type="dxa"/>
          </w:tcPr>
          <w:p w14:paraId="0B979DD7" w14:textId="77777777" w:rsidR="00AB29E5" w:rsidRDefault="00AB29E5" w:rsidP="00C6367B">
            <w:pPr>
              <w:jc w:val="right"/>
            </w:pPr>
            <w:r w:rsidRPr="001F1BD4">
              <w:t>17</w:t>
            </w:r>
          </w:p>
        </w:tc>
      </w:tr>
    </w:tbl>
    <w:p w14:paraId="51274B5A" w14:textId="77777777" w:rsidR="00A502D3" w:rsidRDefault="00A502D3" w:rsidP="00B615CA"/>
    <w:p w14:paraId="6B82A02C" w14:textId="77777777" w:rsidR="001B4D9C" w:rsidRDefault="001B4D9C">
      <w:r>
        <w:br w:type="page"/>
      </w:r>
    </w:p>
    <w:p w14:paraId="0D47A815" w14:textId="77777777" w:rsidR="00A502D3" w:rsidRDefault="00A502D3" w:rsidP="00A502D3">
      <w:r>
        <w:lastRenderedPageBreak/>
        <w:t xml:space="preserve">Table XXX. Summary of cancer cases for </w:t>
      </w:r>
      <w:r w:rsidRPr="00563FED">
        <w:rPr>
          <w:b/>
        </w:rPr>
        <w:t>1996</w:t>
      </w:r>
      <w:r>
        <w:t xml:space="preserve">, by </w:t>
      </w:r>
      <w:r w:rsidRPr="00563FED">
        <w:rPr>
          <w:b/>
        </w:rPr>
        <w:t xml:space="preserve">level </w:t>
      </w:r>
      <w:r w:rsidR="00AB29E5" w:rsidRPr="00563FED">
        <w:rPr>
          <w:b/>
        </w:rPr>
        <w:t>2</w:t>
      </w:r>
      <w:r>
        <w:t xml:space="preserve"> geography. All cases, top 6 individual ICD codes and health conditions covered by the Environment and Health Atlas</w:t>
      </w:r>
    </w:p>
    <w:tbl>
      <w:tblPr>
        <w:tblStyle w:val="TableGrid"/>
        <w:tblW w:w="9180" w:type="dxa"/>
        <w:tblLayout w:type="fixed"/>
        <w:tblLook w:val="04A0" w:firstRow="1" w:lastRow="0" w:firstColumn="1" w:lastColumn="0" w:noHBand="0" w:noVBand="1"/>
      </w:tblPr>
      <w:tblGrid>
        <w:gridCol w:w="935"/>
        <w:gridCol w:w="591"/>
        <w:gridCol w:w="992"/>
        <w:gridCol w:w="567"/>
        <w:gridCol w:w="992"/>
        <w:gridCol w:w="851"/>
        <w:gridCol w:w="709"/>
        <w:gridCol w:w="850"/>
        <w:gridCol w:w="1134"/>
        <w:gridCol w:w="709"/>
        <w:gridCol w:w="850"/>
      </w:tblGrid>
      <w:tr w:rsidR="001B4D9C" w14:paraId="5FE81DA0" w14:textId="77777777" w:rsidTr="001B4D9C">
        <w:tc>
          <w:tcPr>
            <w:tcW w:w="935" w:type="dxa"/>
            <w:vMerge w:val="restart"/>
          </w:tcPr>
          <w:p w14:paraId="1107D6EB" w14:textId="77777777" w:rsidR="001B4D9C" w:rsidRDefault="001B4D9C" w:rsidP="001B4D9C">
            <w:r>
              <w:t>ICD-10 code</w:t>
            </w:r>
          </w:p>
        </w:tc>
        <w:tc>
          <w:tcPr>
            <w:tcW w:w="3993" w:type="dxa"/>
            <w:gridSpan w:val="5"/>
          </w:tcPr>
          <w:p w14:paraId="74CCAC11" w14:textId="77777777" w:rsidR="001B4D9C" w:rsidRDefault="00F42BEB" w:rsidP="001B4D9C">
            <w:pPr>
              <w:jc w:val="center"/>
            </w:pPr>
            <w:r>
              <w:t>Cases</w:t>
            </w:r>
          </w:p>
        </w:tc>
        <w:tc>
          <w:tcPr>
            <w:tcW w:w="4252" w:type="dxa"/>
            <w:gridSpan w:val="5"/>
          </w:tcPr>
          <w:p w14:paraId="6AF1F8F1" w14:textId="77777777" w:rsidR="001B4D9C" w:rsidRDefault="001B4D9C" w:rsidP="00C6367B">
            <w:pPr>
              <w:jc w:val="center"/>
            </w:pPr>
            <w:r>
              <w:t>Divisions</w:t>
            </w:r>
          </w:p>
        </w:tc>
      </w:tr>
      <w:tr w:rsidR="001B4D9C" w14:paraId="66BEA943" w14:textId="77777777" w:rsidTr="001B4D9C">
        <w:tc>
          <w:tcPr>
            <w:tcW w:w="935" w:type="dxa"/>
            <w:vMerge/>
          </w:tcPr>
          <w:p w14:paraId="66C56880" w14:textId="77777777" w:rsidR="001B4D9C" w:rsidRDefault="001B4D9C" w:rsidP="001B4D9C"/>
        </w:tc>
        <w:tc>
          <w:tcPr>
            <w:tcW w:w="591" w:type="dxa"/>
            <w:vMerge w:val="restart"/>
          </w:tcPr>
          <w:p w14:paraId="3E46ED7D" w14:textId="77777777" w:rsidR="001B4D9C" w:rsidRDefault="001B4D9C" w:rsidP="001B4D9C">
            <w:r>
              <w:t>Min</w:t>
            </w:r>
          </w:p>
        </w:tc>
        <w:tc>
          <w:tcPr>
            <w:tcW w:w="992" w:type="dxa"/>
            <w:vMerge w:val="restart"/>
          </w:tcPr>
          <w:p w14:paraId="421198F8" w14:textId="77777777" w:rsidR="001B4D9C" w:rsidRDefault="001B4D9C" w:rsidP="001B4D9C">
            <w:r>
              <w:t>Max</w:t>
            </w:r>
          </w:p>
        </w:tc>
        <w:tc>
          <w:tcPr>
            <w:tcW w:w="2410" w:type="dxa"/>
            <w:gridSpan w:val="3"/>
          </w:tcPr>
          <w:p w14:paraId="382643A7" w14:textId="77777777" w:rsidR="001B4D9C" w:rsidRDefault="001B4D9C" w:rsidP="001B4D9C">
            <w:pPr>
              <w:jc w:val="center"/>
            </w:pPr>
            <w:r>
              <w:t>Quartiles</w:t>
            </w:r>
          </w:p>
        </w:tc>
        <w:tc>
          <w:tcPr>
            <w:tcW w:w="4252" w:type="dxa"/>
            <w:gridSpan w:val="5"/>
          </w:tcPr>
          <w:p w14:paraId="2EFE242D" w14:textId="77777777" w:rsidR="001B4D9C" w:rsidRDefault="001B4D9C" w:rsidP="00F42BEB">
            <w:pPr>
              <w:jc w:val="center"/>
            </w:pPr>
            <w:r>
              <w:t xml:space="preserve">Number with </w:t>
            </w:r>
            <w:r w:rsidR="00F42BEB">
              <w:t>cases</w:t>
            </w:r>
            <w:r>
              <w:t xml:space="preserve"> less than:</w:t>
            </w:r>
          </w:p>
        </w:tc>
      </w:tr>
      <w:tr w:rsidR="001B4D9C" w14:paraId="35214B37" w14:textId="77777777" w:rsidTr="001B4D9C">
        <w:tc>
          <w:tcPr>
            <w:tcW w:w="935" w:type="dxa"/>
            <w:vMerge/>
          </w:tcPr>
          <w:p w14:paraId="3B706427" w14:textId="77777777" w:rsidR="001B4D9C" w:rsidRDefault="001B4D9C" w:rsidP="001B4D9C"/>
        </w:tc>
        <w:tc>
          <w:tcPr>
            <w:tcW w:w="591" w:type="dxa"/>
            <w:vMerge/>
          </w:tcPr>
          <w:p w14:paraId="61BF0CD3" w14:textId="77777777" w:rsidR="001B4D9C" w:rsidRDefault="001B4D9C" w:rsidP="001B4D9C"/>
        </w:tc>
        <w:tc>
          <w:tcPr>
            <w:tcW w:w="992" w:type="dxa"/>
            <w:vMerge/>
          </w:tcPr>
          <w:p w14:paraId="795BE0A0" w14:textId="77777777" w:rsidR="001B4D9C" w:rsidRDefault="001B4D9C" w:rsidP="001B4D9C"/>
        </w:tc>
        <w:tc>
          <w:tcPr>
            <w:tcW w:w="567" w:type="dxa"/>
          </w:tcPr>
          <w:p w14:paraId="54C5627E" w14:textId="77777777" w:rsidR="001B4D9C" w:rsidRDefault="001B4D9C" w:rsidP="00754D89">
            <w:pPr>
              <w:jc w:val="center"/>
            </w:pPr>
            <w:r>
              <w:t>1</w:t>
            </w:r>
            <w:r w:rsidRPr="00FB34E1">
              <w:rPr>
                <w:vertAlign w:val="superscript"/>
              </w:rPr>
              <w:t>st</w:t>
            </w:r>
          </w:p>
        </w:tc>
        <w:tc>
          <w:tcPr>
            <w:tcW w:w="992" w:type="dxa"/>
          </w:tcPr>
          <w:p w14:paraId="33606C18" w14:textId="77777777" w:rsidR="001B4D9C" w:rsidRDefault="001B4D9C" w:rsidP="00754D89">
            <w:pPr>
              <w:jc w:val="center"/>
            </w:pPr>
            <w:r>
              <w:t>Median</w:t>
            </w:r>
          </w:p>
        </w:tc>
        <w:tc>
          <w:tcPr>
            <w:tcW w:w="851" w:type="dxa"/>
          </w:tcPr>
          <w:p w14:paraId="151F92EA" w14:textId="77777777" w:rsidR="001B4D9C" w:rsidRDefault="001B4D9C" w:rsidP="00754D89">
            <w:pPr>
              <w:jc w:val="center"/>
            </w:pPr>
            <w:r>
              <w:t>3</w:t>
            </w:r>
            <w:r w:rsidRPr="00FB34E1">
              <w:rPr>
                <w:vertAlign w:val="superscript"/>
              </w:rPr>
              <w:t>rd</w:t>
            </w:r>
          </w:p>
        </w:tc>
        <w:tc>
          <w:tcPr>
            <w:tcW w:w="709" w:type="dxa"/>
          </w:tcPr>
          <w:p w14:paraId="7753C557" w14:textId="77777777" w:rsidR="001B4D9C" w:rsidRDefault="001B4D9C" w:rsidP="00754D89">
            <w:pPr>
              <w:jc w:val="center"/>
            </w:pPr>
            <w:r>
              <w:t>10</w:t>
            </w:r>
          </w:p>
        </w:tc>
        <w:tc>
          <w:tcPr>
            <w:tcW w:w="850" w:type="dxa"/>
          </w:tcPr>
          <w:p w14:paraId="63C68C7F" w14:textId="77777777" w:rsidR="001B4D9C" w:rsidRDefault="001B4D9C" w:rsidP="00754D89">
            <w:pPr>
              <w:jc w:val="center"/>
            </w:pPr>
            <w:r>
              <w:t>50</w:t>
            </w:r>
          </w:p>
        </w:tc>
        <w:tc>
          <w:tcPr>
            <w:tcW w:w="1134" w:type="dxa"/>
          </w:tcPr>
          <w:p w14:paraId="5308C192" w14:textId="77777777" w:rsidR="001B4D9C" w:rsidRDefault="001B4D9C" w:rsidP="00754D89">
            <w:pPr>
              <w:jc w:val="center"/>
            </w:pPr>
            <w:r>
              <w:t>150</w:t>
            </w:r>
          </w:p>
        </w:tc>
        <w:tc>
          <w:tcPr>
            <w:tcW w:w="709" w:type="dxa"/>
          </w:tcPr>
          <w:p w14:paraId="11F6EB4A" w14:textId="77777777" w:rsidR="001B4D9C" w:rsidRDefault="001B4D9C" w:rsidP="00754D89">
            <w:pPr>
              <w:jc w:val="center"/>
            </w:pPr>
            <w:r>
              <w:t>500</w:t>
            </w:r>
          </w:p>
        </w:tc>
        <w:tc>
          <w:tcPr>
            <w:tcW w:w="850" w:type="dxa"/>
          </w:tcPr>
          <w:p w14:paraId="48AD22EA" w14:textId="77777777" w:rsidR="001B4D9C" w:rsidRDefault="001B4D9C" w:rsidP="00754D89">
            <w:pPr>
              <w:jc w:val="center"/>
            </w:pPr>
            <w:r>
              <w:t>1500</w:t>
            </w:r>
          </w:p>
        </w:tc>
      </w:tr>
      <w:tr w:rsidR="001B4D9C" w14:paraId="7CB71D65" w14:textId="77777777" w:rsidTr="001B4D9C">
        <w:tc>
          <w:tcPr>
            <w:tcW w:w="935" w:type="dxa"/>
          </w:tcPr>
          <w:p w14:paraId="594F5F83" w14:textId="77777777" w:rsidR="001B4D9C" w:rsidRDefault="001B4D9C" w:rsidP="001B4D9C">
            <w:r>
              <w:t>All</w:t>
            </w:r>
          </w:p>
        </w:tc>
        <w:tc>
          <w:tcPr>
            <w:tcW w:w="591" w:type="dxa"/>
          </w:tcPr>
          <w:p w14:paraId="550FF8F5" w14:textId="77777777" w:rsidR="001B4D9C" w:rsidRPr="00090C42" w:rsidRDefault="001B4D9C" w:rsidP="00C6367B">
            <w:pPr>
              <w:jc w:val="right"/>
            </w:pPr>
            <w:r w:rsidRPr="00090C42">
              <w:t>10</w:t>
            </w:r>
          </w:p>
        </w:tc>
        <w:tc>
          <w:tcPr>
            <w:tcW w:w="992" w:type="dxa"/>
          </w:tcPr>
          <w:p w14:paraId="60CEBD12" w14:textId="77777777" w:rsidR="001B4D9C" w:rsidRPr="00090C42" w:rsidRDefault="001B4D9C" w:rsidP="00C6367B">
            <w:pPr>
              <w:jc w:val="right"/>
            </w:pPr>
            <w:r w:rsidRPr="00090C42">
              <w:t>8,962</w:t>
            </w:r>
          </w:p>
        </w:tc>
        <w:tc>
          <w:tcPr>
            <w:tcW w:w="567" w:type="dxa"/>
          </w:tcPr>
          <w:p w14:paraId="76385538" w14:textId="77777777" w:rsidR="001B4D9C" w:rsidRPr="00090C42" w:rsidRDefault="001B4D9C" w:rsidP="00C6367B">
            <w:pPr>
              <w:jc w:val="right"/>
            </w:pPr>
            <w:r w:rsidRPr="00090C42">
              <w:t>93</w:t>
            </w:r>
          </w:p>
        </w:tc>
        <w:tc>
          <w:tcPr>
            <w:tcW w:w="992" w:type="dxa"/>
          </w:tcPr>
          <w:p w14:paraId="6A2A44F2" w14:textId="77777777" w:rsidR="001B4D9C" w:rsidRPr="00090C42" w:rsidRDefault="001B4D9C" w:rsidP="00C6367B">
            <w:pPr>
              <w:jc w:val="right"/>
            </w:pPr>
            <w:r w:rsidRPr="00090C42">
              <w:t>228</w:t>
            </w:r>
          </w:p>
        </w:tc>
        <w:tc>
          <w:tcPr>
            <w:tcW w:w="851" w:type="dxa"/>
          </w:tcPr>
          <w:p w14:paraId="72A3DEA3" w14:textId="77777777" w:rsidR="001B4D9C" w:rsidRPr="00090C42" w:rsidRDefault="001B4D9C" w:rsidP="00C6367B">
            <w:pPr>
              <w:jc w:val="right"/>
            </w:pPr>
            <w:r w:rsidRPr="00090C42">
              <w:t>1,172</w:t>
            </w:r>
          </w:p>
        </w:tc>
        <w:tc>
          <w:tcPr>
            <w:tcW w:w="709" w:type="dxa"/>
          </w:tcPr>
          <w:p w14:paraId="13A1148B" w14:textId="77777777" w:rsidR="001B4D9C" w:rsidRPr="00090C42" w:rsidRDefault="001B4D9C" w:rsidP="00754D89">
            <w:pPr>
              <w:jc w:val="right"/>
            </w:pPr>
            <w:r>
              <w:t>0</w:t>
            </w:r>
          </w:p>
        </w:tc>
        <w:tc>
          <w:tcPr>
            <w:tcW w:w="850" w:type="dxa"/>
          </w:tcPr>
          <w:p w14:paraId="259DDFC1" w14:textId="77777777" w:rsidR="001B4D9C" w:rsidRPr="00090C42" w:rsidRDefault="001B4D9C" w:rsidP="00754D89">
            <w:pPr>
              <w:jc w:val="right"/>
            </w:pPr>
            <w:r w:rsidRPr="00090C42">
              <w:t>2</w:t>
            </w:r>
          </w:p>
        </w:tc>
        <w:tc>
          <w:tcPr>
            <w:tcW w:w="1134" w:type="dxa"/>
          </w:tcPr>
          <w:p w14:paraId="349DBEFD" w14:textId="77777777" w:rsidR="001B4D9C" w:rsidRPr="00090C42" w:rsidRDefault="001B4D9C" w:rsidP="00754D89">
            <w:pPr>
              <w:jc w:val="right"/>
            </w:pPr>
            <w:r w:rsidRPr="00090C42">
              <w:t>6</w:t>
            </w:r>
          </w:p>
        </w:tc>
        <w:tc>
          <w:tcPr>
            <w:tcW w:w="709" w:type="dxa"/>
          </w:tcPr>
          <w:p w14:paraId="22B4BB84" w14:textId="77777777" w:rsidR="001B4D9C" w:rsidRDefault="001B4D9C" w:rsidP="00754D89">
            <w:pPr>
              <w:jc w:val="right"/>
            </w:pPr>
            <w:r w:rsidRPr="00090C42">
              <w:t>11</w:t>
            </w:r>
          </w:p>
        </w:tc>
        <w:tc>
          <w:tcPr>
            <w:tcW w:w="850" w:type="dxa"/>
          </w:tcPr>
          <w:p w14:paraId="0A8A74FF" w14:textId="77777777" w:rsidR="001B4D9C" w:rsidRPr="00090C42" w:rsidRDefault="001B4D9C" w:rsidP="00754D89">
            <w:pPr>
              <w:jc w:val="right"/>
            </w:pPr>
            <w:r>
              <w:t>13</w:t>
            </w:r>
          </w:p>
        </w:tc>
      </w:tr>
      <w:tr w:rsidR="001B4D9C" w14:paraId="3C0E6022" w14:textId="77777777" w:rsidTr="001B4D9C">
        <w:tc>
          <w:tcPr>
            <w:tcW w:w="935" w:type="dxa"/>
          </w:tcPr>
          <w:p w14:paraId="17EFA5D4" w14:textId="77777777" w:rsidR="001B4D9C" w:rsidRDefault="001B4D9C" w:rsidP="001B4D9C">
            <w:r>
              <w:t>C349</w:t>
            </w:r>
          </w:p>
        </w:tc>
        <w:tc>
          <w:tcPr>
            <w:tcW w:w="591" w:type="dxa"/>
          </w:tcPr>
          <w:p w14:paraId="5FB96C7D" w14:textId="77777777" w:rsidR="001B4D9C" w:rsidRPr="00E54057" w:rsidRDefault="001B4D9C" w:rsidP="00C6367B">
            <w:pPr>
              <w:jc w:val="right"/>
            </w:pPr>
            <w:r w:rsidRPr="00E54057">
              <w:t>2</w:t>
            </w:r>
          </w:p>
        </w:tc>
        <w:tc>
          <w:tcPr>
            <w:tcW w:w="992" w:type="dxa"/>
          </w:tcPr>
          <w:p w14:paraId="6783D345" w14:textId="77777777" w:rsidR="001B4D9C" w:rsidRPr="00E54057" w:rsidRDefault="001B4D9C" w:rsidP="00C6367B">
            <w:pPr>
              <w:jc w:val="right"/>
            </w:pPr>
            <w:r w:rsidRPr="00E54057">
              <w:t>1,794</w:t>
            </w:r>
          </w:p>
        </w:tc>
        <w:tc>
          <w:tcPr>
            <w:tcW w:w="567" w:type="dxa"/>
          </w:tcPr>
          <w:p w14:paraId="474CF26E" w14:textId="77777777" w:rsidR="001B4D9C" w:rsidRPr="00E54057" w:rsidRDefault="001B4D9C" w:rsidP="00C6367B">
            <w:pPr>
              <w:jc w:val="right"/>
            </w:pPr>
            <w:r w:rsidRPr="00E54057">
              <w:t>18</w:t>
            </w:r>
          </w:p>
        </w:tc>
        <w:tc>
          <w:tcPr>
            <w:tcW w:w="992" w:type="dxa"/>
          </w:tcPr>
          <w:p w14:paraId="6DFD432B" w14:textId="77777777" w:rsidR="001B4D9C" w:rsidRPr="00E54057" w:rsidRDefault="001B4D9C" w:rsidP="00C6367B">
            <w:pPr>
              <w:jc w:val="right"/>
            </w:pPr>
            <w:r w:rsidRPr="00E54057">
              <w:t>68</w:t>
            </w:r>
          </w:p>
        </w:tc>
        <w:tc>
          <w:tcPr>
            <w:tcW w:w="851" w:type="dxa"/>
          </w:tcPr>
          <w:p w14:paraId="2806C754" w14:textId="77777777" w:rsidR="001B4D9C" w:rsidRPr="00E54057" w:rsidRDefault="001B4D9C" w:rsidP="00C6367B">
            <w:pPr>
              <w:jc w:val="right"/>
            </w:pPr>
            <w:r w:rsidRPr="00E54057">
              <w:t>242</w:t>
            </w:r>
          </w:p>
        </w:tc>
        <w:tc>
          <w:tcPr>
            <w:tcW w:w="709" w:type="dxa"/>
          </w:tcPr>
          <w:p w14:paraId="27199AFD" w14:textId="77777777" w:rsidR="001B4D9C" w:rsidRPr="00E54057" w:rsidRDefault="001B4D9C" w:rsidP="00754D89">
            <w:pPr>
              <w:jc w:val="right"/>
            </w:pPr>
            <w:r>
              <w:t>2</w:t>
            </w:r>
          </w:p>
        </w:tc>
        <w:tc>
          <w:tcPr>
            <w:tcW w:w="850" w:type="dxa"/>
          </w:tcPr>
          <w:p w14:paraId="1C5B9B9A" w14:textId="77777777" w:rsidR="001B4D9C" w:rsidRPr="00E54057" w:rsidRDefault="001B4D9C" w:rsidP="00754D89">
            <w:pPr>
              <w:jc w:val="right"/>
            </w:pPr>
            <w:r w:rsidRPr="00E54057">
              <w:t>8</w:t>
            </w:r>
          </w:p>
        </w:tc>
        <w:tc>
          <w:tcPr>
            <w:tcW w:w="1134" w:type="dxa"/>
          </w:tcPr>
          <w:p w14:paraId="016D2590" w14:textId="77777777" w:rsidR="001B4D9C" w:rsidRPr="00E54057" w:rsidRDefault="001B4D9C" w:rsidP="00754D89">
            <w:pPr>
              <w:jc w:val="right"/>
            </w:pPr>
            <w:r w:rsidRPr="00E54057">
              <w:t>12</w:t>
            </w:r>
          </w:p>
        </w:tc>
        <w:tc>
          <w:tcPr>
            <w:tcW w:w="709" w:type="dxa"/>
          </w:tcPr>
          <w:p w14:paraId="5346A4C8" w14:textId="77777777" w:rsidR="001B4D9C" w:rsidRDefault="001B4D9C" w:rsidP="00754D89">
            <w:pPr>
              <w:jc w:val="right"/>
            </w:pPr>
            <w:r w:rsidRPr="00E54057">
              <w:t>15</w:t>
            </w:r>
          </w:p>
        </w:tc>
        <w:tc>
          <w:tcPr>
            <w:tcW w:w="850" w:type="dxa"/>
          </w:tcPr>
          <w:p w14:paraId="582C7196" w14:textId="77777777" w:rsidR="001B4D9C" w:rsidRPr="00E54057" w:rsidRDefault="001B4D9C" w:rsidP="00754D89">
            <w:pPr>
              <w:jc w:val="right"/>
            </w:pPr>
            <w:r>
              <w:t>16</w:t>
            </w:r>
          </w:p>
        </w:tc>
      </w:tr>
      <w:tr w:rsidR="001B4D9C" w14:paraId="21D4FADD" w14:textId="77777777" w:rsidTr="001B4D9C">
        <w:tc>
          <w:tcPr>
            <w:tcW w:w="935" w:type="dxa"/>
          </w:tcPr>
          <w:p w14:paraId="0E8ACDA0" w14:textId="77777777" w:rsidR="001B4D9C" w:rsidRDefault="001B4D9C" w:rsidP="001B4D9C">
            <w:r>
              <w:t>C509</w:t>
            </w:r>
          </w:p>
        </w:tc>
        <w:tc>
          <w:tcPr>
            <w:tcW w:w="591" w:type="dxa"/>
          </w:tcPr>
          <w:p w14:paraId="7DFF1B5C" w14:textId="77777777" w:rsidR="001B4D9C" w:rsidRPr="00BB7CC2" w:rsidRDefault="001B4D9C" w:rsidP="00C6367B">
            <w:pPr>
              <w:jc w:val="right"/>
            </w:pPr>
            <w:r w:rsidRPr="00BB7CC2">
              <w:t>4</w:t>
            </w:r>
          </w:p>
        </w:tc>
        <w:tc>
          <w:tcPr>
            <w:tcW w:w="992" w:type="dxa"/>
          </w:tcPr>
          <w:p w14:paraId="3EC98704" w14:textId="77777777" w:rsidR="001B4D9C" w:rsidRPr="00BB7CC2" w:rsidRDefault="001B4D9C" w:rsidP="00C6367B">
            <w:pPr>
              <w:jc w:val="right"/>
            </w:pPr>
            <w:r w:rsidRPr="00BB7CC2">
              <w:t>2,174</w:t>
            </w:r>
          </w:p>
        </w:tc>
        <w:tc>
          <w:tcPr>
            <w:tcW w:w="567" w:type="dxa"/>
          </w:tcPr>
          <w:p w14:paraId="544D8230" w14:textId="77777777" w:rsidR="001B4D9C" w:rsidRPr="00BB7CC2" w:rsidRDefault="001B4D9C" w:rsidP="00C6367B">
            <w:pPr>
              <w:jc w:val="right"/>
            </w:pPr>
            <w:r w:rsidRPr="00BB7CC2">
              <w:t>16</w:t>
            </w:r>
          </w:p>
        </w:tc>
        <w:tc>
          <w:tcPr>
            <w:tcW w:w="992" w:type="dxa"/>
          </w:tcPr>
          <w:p w14:paraId="3C884E32" w14:textId="77777777" w:rsidR="001B4D9C" w:rsidRPr="00BB7CC2" w:rsidRDefault="001B4D9C" w:rsidP="00C6367B">
            <w:pPr>
              <w:jc w:val="right"/>
            </w:pPr>
            <w:r w:rsidRPr="00BB7CC2">
              <w:t>46</w:t>
            </w:r>
          </w:p>
        </w:tc>
        <w:tc>
          <w:tcPr>
            <w:tcW w:w="851" w:type="dxa"/>
          </w:tcPr>
          <w:p w14:paraId="542C9713" w14:textId="77777777" w:rsidR="001B4D9C" w:rsidRPr="00BB7CC2" w:rsidRDefault="001B4D9C" w:rsidP="00C6367B">
            <w:pPr>
              <w:jc w:val="right"/>
            </w:pPr>
            <w:r w:rsidRPr="00BB7CC2">
              <w:t>248</w:t>
            </w:r>
          </w:p>
        </w:tc>
        <w:tc>
          <w:tcPr>
            <w:tcW w:w="709" w:type="dxa"/>
          </w:tcPr>
          <w:p w14:paraId="4DAC959C" w14:textId="77777777" w:rsidR="001B4D9C" w:rsidRPr="00BB7CC2" w:rsidRDefault="001B4D9C" w:rsidP="00754D89">
            <w:pPr>
              <w:jc w:val="right"/>
            </w:pPr>
            <w:r>
              <w:t>3</w:t>
            </w:r>
          </w:p>
        </w:tc>
        <w:tc>
          <w:tcPr>
            <w:tcW w:w="850" w:type="dxa"/>
          </w:tcPr>
          <w:p w14:paraId="70F4561D" w14:textId="77777777" w:rsidR="001B4D9C" w:rsidRPr="00BB7CC2" w:rsidRDefault="001B4D9C" w:rsidP="00754D89">
            <w:pPr>
              <w:jc w:val="right"/>
            </w:pPr>
            <w:r w:rsidRPr="00BB7CC2">
              <w:t>9</w:t>
            </w:r>
          </w:p>
        </w:tc>
        <w:tc>
          <w:tcPr>
            <w:tcW w:w="1134" w:type="dxa"/>
          </w:tcPr>
          <w:p w14:paraId="68988B92" w14:textId="77777777" w:rsidR="001B4D9C" w:rsidRPr="00BB7CC2" w:rsidRDefault="001B4D9C" w:rsidP="00754D89">
            <w:pPr>
              <w:jc w:val="right"/>
            </w:pPr>
            <w:r w:rsidRPr="00BB7CC2">
              <w:t>12</w:t>
            </w:r>
          </w:p>
        </w:tc>
        <w:tc>
          <w:tcPr>
            <w:tcW w:w="709" w:type="dxa"/>
          </w:tcPr>
          <w:p w14:paraId="3F2F55C0" w14:textId="77777777" w:rsidR="001B4D9C" w:rsidRDefault="001B4D9C" w:rsidP="00754D89">
            <w:pPr>
              <w:jc w:val="right"/>
            </w:pPr>
            <w:r w:rsidRPr="00BB7CC2">
              <w:t>16</w:t>
            </w:r>
          </w:p>
        </w:tc>
        <w:tc>
          <w:tcPr>
            <w:tcW w:w="850" w:type="dxa"/>
          </w:tcPr>
          <w:p w14:paraId="15F98E4E" w14:textId="77777777" w:rsidR="001B4D9C" w:rsidRPr="00BB7CC2" w:rsidRDefault="001B4D9C" w:rsidP="00754D89">
            <w:pPr>
              <w:jc w:val="right"/>
            </w:pPr>
            <w:r>
              <w:t>16</w:t>
            </w:r>
          </w:p>
        </w:tc>
      </w:tr>
      <w:tr w:rsidR="001B4D9C" w14:paraId="6C1D0A3D" w14:textId="77777777" w:rsidTr="001B4D9C">
        <w:tc>
          <w:tcPr>
            <w:tcW w:w="935" w:type="dxa"/>
          </w:tcPr>
          <w:p w14:paraId="02A8B06E" w14:textId="77777777" w:rsidR="001B4D9C" w:rsidRDefault="001B4D9C" w:rsidP="001B4D9C">
            <w:r>
              <w:t>C679</w:t>
            </w:r>
          </w:p>
        </w:tc>
        <w:tc>
          <w:tcPr>
            <w:tcW w:w="591" w:type="dxa"/>
          </w:tcPr>
          <w:p w14:paraId="1C850BA8" w14:textId="77777777" w:rsidR="001B4D9C" w:rsidRPr="00E74E4D" w:rsidRDefault="001B4D9C" w:rsidP="00C6367B">
            <w:pPr>
              <w:jc w:val="right"/>
            </w:pPr>
            <w:r w:rsidRPr="00E74E4D">
              <w:t>0</w:t>
            </w:r>
          </w:p>
        </w:tc>
        <w:tc>
          <w:tcPr>
            <w:tcW w:w="992" w:type="dxa"/>
          </w:tcPr>
          <w:p w14:paraId="371CFF81" w14:textId="77777777" w:rsidR="001B4D9C" w:rsidRPr="00E74E4D" w:rsidRDefault="001B4D9C" w:rsidP="00C6367B">
            <w:pPr>
              <w:jc w:val="right"/>
            </w:pPr>
            <w:r w:rsidRPr="00E74E4D">
              <w:t>1,250</w:t>
            </w:r>
          </w:p>
        </w:tc>
        <w:tc>
          <w:tcPr>
            <w:tcW w:w="567" w:type="dxa"/>
          </w:tcPr>
          <w:p w14:paraId="6E82CFAD" w14:textId="77777777" w:rsidR="001B4D9C" w:rsidRPr="00E74E4D" w:rsidRDefault="001B4D9C" w:rsidP="00C6367B">
            <w:pPr>
              <w:jc w:val="right"/>
            </w:pPr>
            <w:r w:rsidRPr="00E74E4D">
              <w:t>10</w:t>
            </w:r>
          </w:p>
        </w:tc>
        <w:tc>
          <w:tcPr>
            <w:tcW w:w="992" w:type="dxa"/>
          </w:tcPr>
          <w:p w14:paraId="2B661B8E" w14:textId="77777777" w:rsidR="001B4D9C" w:rsidRPr="00E74E4D" w:rsidRDefault="001B4D9C" w:rsidP="00C6367B">
            <w:pPr>
              <w:jc w:val="right"/>
            </w:pPr>
            <w:r w:rsidRPr="00E74E4D">
              <w:t>28</w:t>
            </w:r>
          </w:p>
        </w:tc>
        <w:tc>
          <w:tcPr>
            <w:tcW w:w="851" w:type="dxa"/>
          </w:tcPr>
          <w:p w14:paraId="073BEC3C" w14:textId="77777777" w:rsidR="001B4D9C" w:rsidRPr="00E74E4D" w:rsidRDefault="001B4D9C" w:rsidP="00C6367B">
            <w:pPr>
              <w:jc w:val="right"/>
            </w:pPr>
            <w:r w:rsidRPr="00E74E4D">
              <w:t>154</w:t>
            </w:r>
          </w:p>
        </w:tc>
        <w:tc>
          <w:tcPr>
            <w:tcW w:w="709" w:type="dxa"/>
          </w:tcPr>
          <w:p w14:paraId="20E25E84" w14:textId="77777777" w:rsidR="001B4D9C" w:rsidRPr="00E74E4D" w:rsidRDefault="001B4D9C" w:rsidP="00754D89">
            <w:pPr>
              <w:jc w:val="right"/>
            </w:pPr>
            <w:r w:rsidRPr="00E74E4D">
              <w:t>2</w:t>
            </w:r>
          </w:p>
        </w:tc>
        <w:tc>
          <w:tcPr>
            <w:tcW w:w="850" w:type="dxa"/>
          </w:tcPr>
          <w:p w14:paraId="2750A195" w14:textId="77777777" w:rsidR="001B4D9C" w:rsidRPr="00E74E4D" w:rsidRDefault="001B4D9C" w:rsidP="00754D89">
            <w:pPr>
              <w:jc w:val="right"/>
            </w:pPr>
            <w:r w:rsidRPr="00E74E4D">
              <w:t>11</w:t>
            </w:r>
          </w:p>
        </w:tc>
        <w:tc>
          <w:tcPr>
            <w:tcW w:w="1134" w:type="dxa"/>
          </w:tcPr>
          <w:p w14:paraId="5B538A5F" w14:textId="77777777" w:rsidR="001B4D9C" w:rsidRPr="00E74E4D" w:rsidRDefault="001B4D9C" w:rsidP="00754D89">
            <w:pPr>
              <w:jc w:val="right"/>
            </w:pPr>
            <w:r w:rsidRPr="00E74E4D">
              <w:t>13</w:t>
            </w:r>
          </w:p>
        </w:tc>
        <w:tc>
          <w:tcPr>
            <w:tcW w:w="709" w:type="dxa"/>
          </w:tcPr>
          <w:p w14:paraId="2EF05606" w14:textId="77777777" w:rsidR="001B4D9C" w:rsidRDefault="001B4D9C" w:rsidP="00754D89">
            <w:pPr>
              <w:jc w:val="right"/>
            </w:pPr>
            <w:r w:rsidRPr="00E74E4D">
              <w:t>16</w:t>
            </w:r>
          </w:p>
        </w:tc>
        <w:tc>
          <w:tcPr>
            <w:tcW w:w="850" w:type="dxa"/>
          </w:tcPr>
          <w:p w14:paraId="5520F327" w14:textId="77777777" w:rsidR="001B4D9C" w:rsidRPr="00E74E4D" w:rsidRDefault="001B4D9C" w:rsidP="00754D89">
            <w:pPr>
              <w:jc w:val="right"/>
            </w:pPr>
            <w:r>
              <w:t>17</w:t>
            </w:r>
          </w:p>
        </w:tc>
      </w:tr>
      <w:tr w:rsidR="001B4D9C" w14:paraId="0EB55F70" w14:textId="77777777" w:rsidTr="001B4D9C">
        <w:tc>
          <w:tcPr>
            <w:tcW w:w="935" w:type="dxa"/>
          </w:tcPr>
          <w:p w14:paraId="311EB5A8" w14:textId="77777777" w:rsidR="001B4D9C" w:rsidRDefault="001B4D9C" w:rsidP="001B4D9C">
            <w:r>
              <w:t>C504</w:t>
            </w:r>
          </w:p>
        </w:tc>
        <w:tc>
          <w:tcPr>
            <w:tcW w:w="591" w:type="dxa"/>
          </w:tcPr>
          <w:p w14:paraId="022BAC4D" w14:textId="77777777" w:rsidR="001B4D9C" w:rsidRPr="002019D5" w:rsidRDefault="001B4D9C" w:rsidP="00C6367B">
            <w:pPr>
              <w:jc w:val="right"/>
            </w:pPr>
            <w:r w:rsidRPr="002019D5">
              <w:t>0</w:t>
            </w:r>
          </w:p>
        </w:tc>
        <w:tc>
          <w:tcPr>
            <w:tcW w:w="992" w:type="dxa"/>
          </w:tcPr>
          <w:p w14:paraId="607DB746" w14:textId="77777777" w:rsidR="001B4D9C" w:rsidRPr="002019D5" w:rsidRDefault="001B4D9C" w:rsidP="00C6367B">
            <w:pPr>
              <w:jc w:val="right"/>
            </w:pPr>
            <w:r w:rsidRPr="002019D5">
              <w:t>690</w:t>
            </w:r>
          </w:p>
        </w:tc>
        <w:tc>
          <w:tcPr>
            <w:tcW w:w="567" w:type="dxa"/>
          </w:tcPr>
          <w:p w14:paraId="51ECE634" w14:textId="77777777" w:rsidR="001B4D9C" w:rsidRPr="002019D5" w:rsidRDefault="001B4D9C" w:rsidP="00C6367B">
            <w:pPr>
              <w:jc w:val="right"/>
            </w:pPr>
            <w:r w:rsidRPr="002019D5">
              <w:t>3</w:t>
            </w:r>
          </w:p>
        </w:tc>
        <w:tc>
          <w:tcPr>
            <w:tcW w:w="992" w:type="dxa"/>
          </w:tcPr>
          <w:p w14:paraId="08482758" w14:textId="77777777" w:rsidR="001B4D9C" w:rsidRPr="002019D5" w:rsidRDefault="001B4D9C" w:rsidP="00C6367B">
            <w:pPr>
              <w:jc w:val="right"/>
            </w:pPr>
            <w:r w:rsidRPr="002019D5">
              <w:t>14</w:t>
            </w:r>
          </w:p>
        </w:tc>
        <w:tc>
          <w:tcPr>
            <w:tcW w:w="851" w:type="dxa"/>
          </w:tcPr>
          <w:p w14:paraId="531A1543" w14:textId="77777777" w:rsidR="001B4D9C" w:rsidRPr="002019D5" w:rsidRDefault="001B4D9C" w:rsidP="00C6367B">
            <w:pPr>
              <w:jc w:val="right"/>
            </w:pPr>
            <w:r w:rsidRPr="002019D5">
              <w:t>122</w:t>
            </w:r>
          </w:p>
        </w:tc>
        <w:tc>
          <w:tcPr>
            <w:tcW w:w="709" w:type="dxa"/>
          </w:tcPr>
          <w:p w14:paraId="2AAE9152" w14:textId="77777777" w:rsidR="001B4D9C" w:rsidRPr="002019D5" w:rsidRDefault="001B4D9C" w:rsidP="00754D89">
            <w:pPr>
              <w:jc w:val="right"/>
            </w:pPr>
            <w:r w:rsidRPr="002019D5">
              <w:t>7</w:t>
            </w:r>
          </w:p>
        </w:tc>
        <w:tc>
          <w:tcPr>
            <w:tcW w:w="850" w:type="dxa"/>
          </w:tcPr>
          <w:p w14:paraId="0609B270" w14:textId="77777777" w:rsidR="001B4D9C" w:rsidRPr="002019D5" w:rsidRDefault="001B4D9C" w:rsidP="00754D89">
            <w:pPr>
              <w:jc w:val="right"/>
            </w:pPr>
            <w:r w:rsidRPr="002019D5">
              <w:t>11</w:t>
            </w:r>
          </w:p>
        </w:tc>
        <w:tc>
          <w:tcPr>
            <w:tcW w:w="1134" w:type="dxa"/>
          </w:tcPr>
          <w:p w14:paraId="3D0F1647" w14:textId="77777777" w:rsidR="001B4D9C" w:rsidRPr="002019D5" w:rsidRDefault="001B4D9C" w:rsidP="00754D89">
            <w:pPr>
              <w:jc w:val="right"/>
            </w:pPr>
            <w:r w:rsidRPr="002019D5">
              <w:t>13</w:t>
            </w:r>
          </w:p>
        </w:tc>
        <w:tc>
          <w:tcPr>
            <w:tcW w:w="709" w:type="dxa"/>
          </w:tcPr>
          <w:p w14:paraId="06D6865A" w14:textId="77777777" w:rsidR="001B4D9C" w:rsidRPr="002019D5" w:rsidRDefault="001B4D9C" w:rsidP="00754D89">
            <w:pPr>
              <w:jc w:val="right"/>
            </w:pPr>
            <w:r w:rsidRPr="002019D5">
              <w:t>16</w:t>
            </w:r>
          </w:p>
        </w:tc>
        <w:tc>
          <w:tcPr>
            <w:tcW w:w="850" w:type="dxa"/>
          </w:tcPr>
          <w:p w14:paraId="6EECD507" w14:textId="77777777" w:rsidR="001B4D9C" w:rsidRDefault="001B4D9C" w:rsidP="00754D89">
            <w:pPr>
              <w:jc w:val="right"/>
            </w:pPr>
            <w:r w:rsidRPr="002019D5">
              <w:t>17</w:t>
            </w:r>
          </w:p>
        </w:tc>
      </w:tr>
      <w:tr w:rsidR="001B4D9C" w14:paraId="0833BAED" w14:textId="77777777" w:rsidTr="001B4D9C">
        <w:tc>
          <w:tcPr>
            <w:tcW w:w="935" w:type="dxa"/>
          </w:tcPr>
          <w:p w14:paraId="5F1B02C2" w14:textId="77777777" w:rsidR="001B4D9C" w:rsidRDefault="001B4D9C" w:rsidP="001B4D9C">
            <w:r>
              <w:t>C341</w:t>
            </w:r>
          </w:p>
        </w:tc>
        <w:tc>
          <w:tcPr>
            <w:tcW w:w="591" w:type="dxa"/>
          </w:tcPr>
          <w:p w14:paraId="2A45B9B9" w14:textId="77777777" w:rsidR="001B4D9C" w:rsidRPr="00700E0D" w:rsidRDefault="001B4D9C" w:rsidP="00C6367B">
            <w:pPr>
              <w:jc w:val="right"/>
            </w:pPr>
            <w:r w:rsidRPr="00700E0D">
              <w:t>0</w:t>
            </w:r>
          </w:p>
        </w:tc>
        <w:tc>
          <w:tcPr>
            <w:tcW w:w="992" w:type="dxa"/>
          </w:tcPr>
          <w:p w14:paraId="4FF2C19A" w14:textId="77777777" w:rsidR="001B4D9C" w:rsidRPr="00700E0D" w:rsidRDefault="001B4D9C" w:rsidP="00C6367B">
            <w:pPr>
              <w:jc w:val="right"/>
            </w:pPr>
            <w:r w:rsidRPr="00700E0D">
              <w:t>542</w:t>
            </w:r>
          </w:p>
        </w:tc>
        <w:tc>
          <w:tcPr>
            <w:tcW w:w="567" w:type="dxa"/>
          </w:tcPr>
          <w:p w14:paraId="2EFA1128" w14:textId="77777777" w:rsidR="001B4D9C" w:rsidRPr="00700E0D" w:rsidRDefault="001B4D9C" w:rsidP="00C6367B">
            <w:pPr>
              <w:jc w:val="right"/>
            </w:pPr>
            <w:r w:rsidRPr="00700E0D">
              <w:t>6</w:t>
            </w:r>
          </w:p>
        </w:tc>
        <w:tc>
          <w:tcPr>
            <w:tcW w:w="992" w:type="dxa"/>
          </w:tcPr>
          <w:p w14:paraId="4A70E7B3" w14:textId="77777777" w:rsidR="001B4D9C" w:rsidRPr="00700E0D" w:rsidRDefault="001B4D9C" w:rsidP="00C6367B">
            <w:pPr>
              <w:jc w:val="right"/>
            </w:pPr>
            <w:r w:rsidRPr="00700E0D">
              <w:t>16</w:t>
            </w:r>
          </w:p>
        </w:tc>
        <w:tc>
          <w:tcPr>
            <w:tcW w:w="851" w:type="dxa"/>
          </w:tcPr>
          <w:p w14:paraId="68759265" w14:textId="77777777" w:rsidR="001B4D9C" w:rsidRPr="00700E0D" w:rsidRDefault="001B4D9C" w:rsidP="00C6367B">
            <w:pPr>
              <w:jc w:val="right"/>
            </w:pPr>
            <w:r w:rsidRPr="00700E0D">
              <w:t>53</w:t>
            </w:r>
          </w:p>
        </w:tc>
        <w:tc>
          <w:tcPr>
            <w:tcW w:w="709" w:type="dxa"/>
          </w:tcPr>
          <w:p w14:paraId="017E1AC4" w14:textId="77777777" w:rsidR="001B4D9C" w:rsidRPr="00700E0D" w:rsidRDefault="001B4D9C" w:rsidP="00754D89">
            <w:pPr>
              <w:jc w:val="right"/>
            </w:pPr>
            <w:r w:rsidRPr="00700E0D">
              <w:t>6</w:t>
            </w:r>
          </w:p>
        </w:tc>
        <w:tc>
          <w:tcPr>
            <w:tcW w:w="850" w:type="dxa"/>
          </w:tcPr>
          <w:p w14:paraId="5DD57E29" w14:textId="77777777" w:rsidR="001B4D9C" w:rsidRPr="00700E0D" w:rsidRDefault="001B4D9C" w:rsidP="00754D89">
            <w:pPr>
              <w:jc w:val="right"/>
            </w:pPr>
            <w:r w:rsidRPr="00700E0D">
              <w:t>11</w:t>
            </w:r>
          </w:p>
        </w:tc>
        <w:tc>
          <w:tcPr>
            <w:tcW w:w="1134" w:type="dxa"/>
          </w:tcPr>
          <w:p w14:paraId="6255C422" w14:textId="77777777" w:rsidR="001B4D9C" w:rsidRPr="00700E0D" w:rsidRDefault="001B4D9C" w:rsidP="00754D89">
            <w:pPr>
              <w:jc w:val="right"/>
            </w:pPr>
            <w:r w:rsidRPr="00700E0D">
              <w:t>14</w:t>
            </w:r>
          </w:p>
        </w:tc>
        <w:tc>
          <w:tcPr>
            <w:tcW w:w="709" w:type="dxa"/>
          </w:tcPr>
          <w:p w14:paraId="0F523E78" w14:textId="77777777" w:rsidR="001B4D9C" w:rsidRPr="00700E0D" w:rsidRDefault="001B4D9C" w:rsidP="00754D89">
            <w:pPr>
              <w:jc w:val="right"/>
            </w:pPr>
            <w:r w:rsidRPr="00700E0D">
              <w:t>16</w:t>
            </w:r>
          </w:p>
        </w:tc>
        <w:tc>
          <w:tcPr>
            <w:tcW w:w="850" w:type="dxa"/>
          </w:tcPr>
          <w:p w14:paraId="61334D92" w14:textId="77777777" w:rsidR="001B4D9C" w:rsidRDefault="001B4D9C" w:rsidP="00754D89">
            <w:pPr>
              <w:jc w:val="right"/>
            </w:pPr>
            <w:r w:rsidRPr="00700E0D">
              <w:t>17</w:t>
            </w:r>
          </w:p>
        </w:tc>
      </w:tr>
      <w:tr w:rsidR="001B4D9C" w14:paraId="6B33E396" w14:textId="77777777" w:rsidTr="001B4D9C">
        <w:tc>
          <w:tcPr>
            <w:tcW w:w="935" w:type="dxa"/>
          </w:tcPr>
          <w:p w14:paraId="4396C441" w14:textId="77777777" w:rsidR="001B4D9C" w:rsidRDefault="001B4D9C" w:rsidP="001B4D9C">
            <w:r>
              <w:t>C64</w:t>
            </w:r>
          </w:p>
        </w:tc>
        <w:tc>
          <w:tcPr>
            <w:tcW w:w="591" w:type="dxa"/>
          </w:tcPr>
          <w:p w14:paraId="09F3C743" w14:textId="77777777" w:rsidR="001B4D9C" w:rsidRPr="002F06A9" w:rsidRDefault="001B4D9C" w:rsidP="00C6367B">
            <w:pPr>
              <w:jc w:val="right"/>
            </w:pPr>
            <w:r w:rsidRPr="002F06A9">
              <w:t>0</w:t>
            </w:r>
          </w:p>
        </w:tc>
        <w:tc>
          <w:tcPr>
            <w:tcW w:w="992" w:type="dxa"/>
          </w:tcPr>
          <w:p w14:paraId="682FFA0D" w14:textId="77777777" w:rsidR="001B4D9C" w:rsidRPr="002F06A9" w:rsidRDefault="001B4D9C" w:rsidP="00C6367B">
            <w:pPr>
              <w:jc w:val="right"/>
            </w:pPr>
            <w:r w:rsidRPr="002F06A9">
              <w:t>380</w:t>
            </w:r>
          </w:p>
        </w:tc>
        <w:tc>
          <w:tcPr>
            <w:tcW w:w="567" w:type="dxa"/>
          </w:tcPr>
          <w:p w14:paraId="1398C514" w14:textId="77777777" w:rsidR="001B4D9C" w:rsidRPr="002F06A9" w:rsidRDefault="001B4D9C" w:rsidP="00C6367B">
            <w:pPr>
              <w:jc w:val="right"/>
            </w:pPr>
            <w:r w:rsidRPr="002F06A9">
              <w:t>5</w:t>
            </w:r>
          </w:p>
        </w:tc>
        <w:tc>
          <w:tcPr>
            <w:tcW w:w="992" w:type="dxa"/>
          </w:tcPr>
          <w:p w14:paraId="66CD4982" w14:textId="77777777" w:rsidR="001B4D9C" w:rsidRPr="002F06A9" w:rsidRDefault="001B4D9C" w:rsidP="00C6367B">
            <w:pPr>
              <w:jc w:val="right"/>
            </w:pPr>
            <w:r w:rsidRPr="002F06A9">
              <w:t>10</w:t>
            </w:r>
          </w:p>
        </w:tc>
        <w:tc>
          <w:tcPr>
            <w:tcW w:w="851" w:type="dxa"/>
          </w:tcPr>
          <w:p w14:paraId="6C89F7BC" w14:textId="77777777" w:rsidR="001B4D9C" w:rsidRPr="002F06A9" w:rsidRDefault="001B4D9C" w:rsidP="00C6367B">
            <w:pPr>
              <w:jc w:val="right"/>
            </w:pPr>
            <w:r w:rsidRPr="002F06A9">
              <w:t>52</w:t>
            </w:r>
          </w:p>
        </w:tc>
        <w:tc>
          <w:tcPr>
            <w:tcW w:w="709" w:type="dxa"/>
          </w:tcPr>
          <w:p w14:paraId="03F1DCA3" w14:textId="77777777" w:rsidR="001B4D9C" w:rsidRPr="002F06A9" w:rsidRDefault="001B4D9C" w:rsidP="00754D89">
            <w:pPr>
              <w:jc w:val="right"/>
            </w:pPr>
            <w:r w:rsidRPr="002F06A9">
              <w:t>8</w:t>
            </w:r>
          </w:p>
        </w:tc>
        <w:tc>
          <w:tcPr>
            <w:tcW w:w="850" w:type="dxa"/>
          </w:tcPr>
          <w:p w14:paraId="70AA1E12" w14:textId="77777777" w:rsidR="001B4D9C" w:rsidRPr="002F06A9" w:rsidRDefault="001B4D9C" w:rsidP="00754D89">
            <w:pPr>
              <w:jc w:val="right"/>
            </w:pPr>
            <w:r w:rsidRPr="002F06A9">
              <w:t>13</w:t>
            </w:r>
          </w:p>
        </w:tc>
        <w:tc>
          <w:tcPr>
            <w:tcW w:w="1134" w:type="dxa"/>
          </w:tcPr>
          <w:p w14:paraId="495095F8" w14:textId="77777777" w:rsidR="001B4D9C" w:rsidRPr="002F06A9" w:rsidRDefault="001B4D9C" w:rsidP="00754D89">
            <w:pPr>
              <w:jc w:val="right"/>
            </w:pPr>
            <w:r w:rsidRPr="002F06A9">
              <w:t>16</w:t>
            </w:r>
          </w:p>
        </w:tc>
        <w:tc>
          <w:tcPr>
            <w:tcW w:w="709" w:type="dxa"/>
          </w:tcPr>
          <w:p w14:paraId="339627A2" w14:textId="77777777" w:rsidR="001B4D9C" w:rsidRPr="002F06A9" w:rsidRDefault="001B4D9C" w:rsidP="00754D89">
            <w:pPr>
              <w:jc w:val="right"/>
            </w:pPr>
            <w:r w:rsidRPr="002F06A9">
              <w:t>17</w:t>
            </w:r>
          </w:p>
        </w:tc>
        <w:tc>
          <w:tcPr>
            <w:tcW w:w="850" w:type="dxa"/>
          </w:tcPr>
          <w:p w14:paraId="227B31D8" w14:textId="77777777" w:rsidR="001B4D9C" w:rsidRDefault="001B4D9C" w:rsidP="00754D89">
            <w:pPr>
              <w:jc w:val="right"/>
            </w:pPr>
            <w:r w:rsidRPr="002F06A9">
              <w:t>17</w:t>
            </w:r>
          </w:p>
        </w:tc>
      </w:tr>
      <w:tr w:rsidR="001B4D9C" w14:paraId="71000928" w14:textId="77777777" w:rsidTr="001B4D9C">
        <w:tc>
          <w:tcPr>
            <w:tcW w:w="935" w:type="dxa"/>
          </w:tcPr>
          <w:p w14:paraId="40AEF391" w14:textId="77777777" w:rsidR="001B4D9C" w:rsidRPr="00A502D3" w:rsidRDefault="001B4D9C" w:rsidP="001B4D9C">
            <w:pPr>
              <w:rPr>
                <w:b/>
              </w:rPr>
            </w:pPr>
            <w:r>
              <w:rPr>
                <w:b/>
              </w:rPr>
              <w:t>EHA</w:t>
            </w:r>
          </w:p>
        </w:tc>
        <w:tc>
          <w:tcPr>
            <w:tcW w:w="591" w:type="dxa"/>
          </w:tcPr>
          <w:p w14:paraId="12C2E81B" w14:textId="77777777" w:rsidR="001B4D9C" w:rsidRPr="008665AE" w:rsidRDefault="001B4D9C" w:rsidP="00C6367B">
            <w:pPr>
              <w:jc w:val="right"/>
            </w:pPr>
          </w:p>
        </w:tc>
        <w:tc>
          <w:tcPr>
            <w:tcW w:w="992" w:type="dxa"/>
          </w:tcPr>
          <w:p w14:paraId="5A4F12E6" w14:textId="77777777" w:rsidR="001B4D9C" w:rsidRPr="008665AE" w:rsidRDefault="001B4D9C" w:rsidP="00C6367B">
            <w:pPr>
              <w:jc w:val="right"/>
            </w:pPr>
          </w:p>
        </w:tc>
        <w:tc>
          <w:tcPr>
            <w:tcW w:w="567" w:type="dxa"/>
          </w:tcPr>
          <w:p w14:paraId="2694D926" w14:textId="77777777" w:rsidR="001B4D9C" w:rsidRPr="008665AE" w:rsidRDefault="001B4D9C" w:rsidP="00C6367B">
            <w:pPr>
              <w:jc w:val="right"/>
            </w:pPr>
          </w:p>
        </w:tc>
        <w:tc>
          <w:tcPr>
            <w:tcW w:w="992" w:type="dxa"/>
          </w:tcPr>
          <w:p w14:paraId="375B473E" w14:textId="77777777" w:rsidR="001B4D9C" w:rsidRPr="008665AE" w:rsidRDefault="001B4D9C" w:rsidP="00C6367B">
            <w:pPr>
              <w:jc w:val="right"/>
            </w:pPr>
          </w:p>
        </w:tc>
        <w:tc>
          <w:tcPr>
            <w:tcW w:w="851" w:type="dxa"/>
          </w:tcPr>
          <w:p w14:paraId="43C8F774" w14:textId="77777777" w:rsidR="001B4D9C" w:rsidRPr="008665AE" w:rsidRDefault="001B4D9C" w:rsidP="00C6367B">
            <w:pPr>
              <w:jc w:val="right"/>
            </w:pPr>
          </w:p>
        </w:tc>
        <w:tc>
          <w:tcPr>
            <w:tcW w:w="709" w:type="dxa"/>
          </w:tcPr>
          <w:p w14:paraId="0FCA067E" w14:textId="77777777" w:rsidR="001B4D9C" w:rsidRPr="008665AE" w:rsidRDefault="001B4D9C" w:rsidP="00754D89">
            <w:pPr>
              <w:jc w:val="right"/>
            </w:pPr>
          </w:p>
        </w:tc>
        <w:tc>
          <w:tcPr>
            <w:tcW w:w="850" w:type="dxa"/>
          </w:tcPr>
          <w:p w14:paraId="5467D216" w14:textId="77777777" w:rsidR="001B4D9C" w:rsidRPr="008665AE" w:rsidRDefault="001B4D9C" w:rsidP="00754D89">
            <w:pPr>
              <w:jc w:val="right"/>
            </w:pPr>
          </w:p>
        </w:tc>
        <w:tc>
          <w:tcPr>
            <w:tcW w:w="1134" w:type="dxa"/>
          </w:tcPr>
          <w:p w14:paraId="2DF36651" w14:textId="77777777" w:rsidR="001B4D9C" w:rsidRPr="008665AE" w:rsidRDefault="001B4D9C" w:rsidP="00754D89">
            <w:pPr>
              <w:jc w:val="right"/>
            </w:pPr>
          </w:p>
        </w:tc>
        <w:tc>
          <w:tcPr>
            <w:tcW w:w="709" w:type="dxa"/>
          </w:tcPr>
          <w:p w14:paraId="6DA90079" w14:textId="77777777" w:rsidR="001B4D9C" w:rsidRDefault="001B4D9C" w:rsidP="00754D89">
            <w:pPr>
              <w:jc w:val="right"/>
            </w:pPr>
          </w:p>
        </w:tc>
        <w:tc>
          <w:tcPr>
            <w:tcW w:w="850" w:type="dxa"/>
          </w:tcPr>
          <w:p w14:paraId="07841400" w14:textId="77777777" w:rsidR="001B4D9C" w:rsidRDefault="001B4D9C" w:rsidP="00754D89">
            <w:pPr>
              <w:jc w:val="right"/>
            </w:pPr>
          </w:p>
        </w:tc>
      </w:tr>
      <w:tr w:rsidR="00AB29E5" w14:paraId="681AB91D" w14:textId="77777777" w:rsidTr="001B4D9C">
        <w:tc>
          <w:tcPr>
            <w:tcW w:w="935" w:type="dxa"/>
          </w:tcPr>
          <w:p w14:paraId="296C3679" w14:textId="77777777" w:rsidR="00AB29E5" w:rsidRDefault="00AB29E5" w:rsidP="001B4D9C">
            <w:r>
              <w:t>C34</w:t>
            </w:r>
          </w:p>
        </w:tc>
        <w:tc>
          <w:tcPr>
            <w:tcW w:w="591" w:type="dxa"/>
          </w:tcPr>
          <w:p w14:paraId="37728C03" w14:textId="77777777" w:rsidR="00AB29E5" w:rsidRPr="008B6349" w:rsidRDefault="00AB29E5" w:rsidP="00C6367B">
            <w:pPr>
              <w:jc w:val="right"/>
            </w:pPr>
            <w:r w:rsidRPr="008B6349">
              <w:t>2</w:t>
            </w:r>
          </w:p>
        </w:tc>
        <w:tc>
          <w:tcPr>
            <w:tcW w:w="992" w:type="dxa"/>
          </w:tcPr>
          <w:p w14:paraId="40721094" w14:textId="77777777" w:rsidR="00AB29E5" w:rsidRPr="008B6349" w:rsidRDefault="00AB29E5" w:rsidP="00C6367B">
            <w:pPr>
              <w:jc w:val="right"/>
            </w:pPr>
            <w:r w:rsidRPr="008B6349">
              <w:t>2,926</w:t>
            </w:r>
          </w:p>
        </w:tc>
        <w:tc>
          <w:tcPr>
            <w:tcW w:w="567" w:type="dxa"/>
          </w:tcPr>
          <w:p w14:paraId="72F2CE29" w14:textId="77777777" w:rsidR="00AB29E5" w:rsidRPr="008B6349" w:rsidRDefault="00AB29E5" w:rsidP="00C6367B">
            <w:pPr>
              <w:jc w:val="right"/>
            </w:pPr>
            <w:r w:rsidRPr="008B6349">
              <w:t>28</w:t>
            </w:r>
          </w:p>
        </w:tc>
        <w:tc>
          <w:tcPr>
            <w:tcW w:w="992" w:type="dxa"/>
          </w:tcPr>
          <w:p w14:paraId="67DBF746" w14:textId="77777777" w:rsidR="00AB29E5" w:rsidRPr="008B6349" w:rsidRDefault="00AB29E5" w:rsidP="00C6367B">
            <w:pPr>
              <w:jc w:val="right"/>
            </w:pPr>
            <w:r w:rsidRPr="008B6349">
              <w:t>96</w:t>
            </w:r>
          </w:p>
        </w:tc>
        <w:tc>
          <w:tcPr>
            <w:tcW w:w="851" w:type="dxa"/>
          </w:tcPr>
          <w:p w14:paraId="7CAA2659" w14:textId="77777777" w:rsidR="00AB29E5" w:rsidRPr="008B6349" w:rsidRDefault="00AB29E5" w:rsidP="00C6367B">
            <w:pPr>
              <w:jc w:val="right"/>
            </w:pPr>
            <w:r w:rsidRPr="008B6349">
              <w:t>360</w:t>
            </w:r>
          </w:p>
        </w:tc>
        <w:tc>
          <w:tcPr>
            <w:tcW w:w="709" w:type="dxa"/>
          </w:tcPr>
          <w:p w14:paraId="268E1015" w14:textId="77777777" w:rsidR="00AB29E5" w:rsidRPr="008B6349" w:rsidRDefault="00AB29E5" w:rsidP="00754D89">
            <w:pPr>
              <w:jc w:val="right"/>
            </w:pPr>
            <w:r w:rsidRPr="008B6349">
              <w:t>1</w:t>
            </w:r>
          </w:p>
        </w:tc>
        <w:tc>
          <w:tcPr>
            <w:tcW w:w="850" w:type="dxa"/>
          </w:tcPr>
          <w:p w14:paraId="330BB0E6" w14:textId="77777777" w:rsidR="00AB29E5" w:rsidRPr="008B6349" w:rsidRDefault="00AB29E5" w:rsidP="00754D89">
            <w:pPr>
              <w:jc w:val="right"/>
            </w:pPr>
            <w:r w:rsidRPr="008B6349">
              <w:t>6</w:t>
            </w:r>
          </w:p>
        </w:tc>
        <w:tc>
          <w:tcPr>
            <w:tcW w:w="1134" w:type="dxa"/>
          </w:tcPr>
          <w:p w14:paraId="628E3507" w14:textId="77777777" w:rsidR="00AB29E5" w:rsidRPr="008B6349" w:rsidRDefault="00AB29E5" w:rsidP="00754D89">
            <w:pPr>
              <w:jc w:val="right"/>
            </w:pPr>
            <w:r w:rsidRPr="008B6349">
              <w:t>11</w:t>
            </w:r>
          </w:p>
        </w:tc>
        <w:tc>
          <w:tcPr>
            <w:tcW w:w="709" w:type="dxa"/>
          </w:tcPr>
          <w:p w14:paraId="049546B5" w14:textId="77777777" w:rsidR="00AB29E5" w:rsidRPr="008B6349" w:rsidRDefault="00AB29E5" w:rsidP="00754D89">
            <w:pPr>
              <w:jc w:val="right"/>
            </w:pPr>
            <w:r w:rsidRPr="008B6349">
              <w:t>14</w:t>
            </w:r>
          </w:p>
        </w:tc>
        <w:tc>
          <w:tcPr>
            <w:tcW w:w="850" w:type="dxa"/>
          </w:tcPr>
          <w:p w14:paraId="6DC63636" w14:textId="77777777" w:rsidR="00AB29E5" w:rsidRDefault="00AB29E5" w:rsidP="00754D89">
            <w:pPr>
              <w:jc w:val="right"/>
            </w:pPr>
            <w:r w:rsidRPr="008B6349">
              <w:t>16</w:t>
            </w:r>
          </w:p>
        </w:tc>
      </w:tr>
      <w:tr w:rsidR="00AB29E5" w14:paraId="13CCF95E" w14:textId="77777777" w:rsidTr="001B4D9C">
        <w:tc>
          <w:tcPr>
            <w:tcW w:w="935" w:type="dxa"/>
          </w:tcPr>
          <w:p w14:paraId="643C8558" w14:textId="77777777" w:rsidR="00AB29E5" w:rsidRDefault="00AB29E5" w:rsidP="001B4D9C">
            <w:r>
              <w:t>C50</w:t>
            </w:r>
          </w:p>
        </w:tc>
        <w:tc>
          <w:tcPr>
            <w:tcW w:w="591" w:type="dxa"/>
          </w:tcPr>
          <w:p w14:paraId="00D46BD2" w14:textId="77777777" w:rsidR="00AB29E5" w:rsidRPr="00DC7C35" w:rsidRDefault="00AB29E5" w:rsidP="00C6367B">
            <w:pPr>
              <w:jc w:val="right"/>
            </w:pPr>
            <w:r w:rsidRPr="00DC7C35">
              <w:t>4</w:t>
            </w:r>
          </w:p>
        </w:tc>
        <w:tc>
          <w:tcPr>
            <w:tcW w:w="992" w:type="dxa"/>
          </w:tcPr>
          <w:p w14:paraId="70390B83" w14:textId="77777777" w:rsidR="00AB29E5" w:rsidRPr="00DC7C35" w:rsidRDefault="00AB29E5" w:rsidP="00C6367B">
            <w:pPr>
              <w:jc w:val="right"/>
            </w:pPr>
            <w:r w:rsidRPr="00DC7C35">
              <w:t>3,708</w:t>
            </w:r>
          </w:p>
        </w:tc>
        <w:tc>
          <w:tcPr>
            <w:tcW w:w="567" w:type="dxa"/>
          </w:tcPr>
          <w:p w14:paraId="577B9195" w14:textId="77777777" w:rsidR="00AB29E5" w:rsidRPr="00DC7C35" w:rsidRDefault="00AB29E5" w:rsidP="00C6367B">
            <w:pPr>
              <w:jc w:val="right"/>
            </w:pPr>
            <w:r w:rsidRPr="00DC7C35">
              <w:t>39</w:t>
            </w:r>
          </w:p>
        </w:tc>
        <w:tc>
          <w:tcPr>
            <w:tcW w:w="992" w:type="dxa"/>
          </w:tcPr>
          <w:p w14:paraId="3A8CE336" w14:textId="77777777" w:rsidR="00AB29E5" w:rsidRPr="00DC7C35" w:rsidRDefault="00AB29E5" w:rsidP="00C6367B">
            <w:pPr>
              <w:jc w:val="right"/>
            </w:pPr>
            <w:r w:rsidRPr="00DC7C35">
              <w:t>72</w:t>
            </w:r>
          </w:p>
        </w:tc>
        <w:tc>
          <w:tcPr>
            <w:tcW w:w="851" w:type="dxa"/>
          </w:tcPr>
          <w:p w14:paraId="49F55F8A" w14:textId="77777777" w:rsidR="00AB29E5" w:rsidRPr="00DC7C35" w:rsidRDefault="00AB29E5" w:rsidP="00C6367B">
            <w:pPr>
              <w:jc w:val="right"/>
            </w:pPr>
            <w:r w:rsidRPr="00DC7C35">
              <w:t>513</w:t>
            </w:r>
          </w:p>
        </w:tc>
        <w:tc>
          <w:tcPr>
            <w:tcW w:w="709" w:type="dxa"/>
          </w:tcPr>
          <w:p w14:paraId="655F1190" w14:textId="77777777" w:rsidR="00AB29E5" w:rsidRPr="00DC7C35" w:rsidRDefault="00AB29E5" w:rsidP="00754D89">
            <w:pPr>
              <w:jc w:val="right"/>
            </w:pPr>
            <w:r w:rsidRPr="00DC7C35">
              <w:t>1</w:t>
            </w:r>
          </w:p>
        </w:tc>
        <w:tc>
          <w:tcPr>
            <w:tcW w:w="850" w:type="dxa"/>
          </w:tcPr>
          <w:p w14:paraId="0B31B8C0" w14:textId="77777777" w:rsidR="00AB29E5" w:rsidRPr="00DC7C35" w:rsidRDefault="00AB29E5" w:rsidP="00754D89">
            <w:pPr>
              <w:jc w:val="right"/>
            </w:pPr>
            <w:r w:rsidRPr="00DC7C35">
              <w:t>5</w:t>
            </w:r>
          </w:p>
        </w:tc>
        <w:tc>
          <w:tcPr>
            <w:tcW w:w="1134" w:type="dxa"/>
          </w:tcPr>
          <w:p w14:paraId="0D8965C2" w14:textId="77777777" w:rsidR="00AB29E5" w:rsidRPr="00DC7C35" w:rsidRDefault="00AB29E5" w:rsidP="00754D89">
            <w:pPr>
              <w:jc w:val="right"/>
            </w:pPr>
            <w:r w:rsidRPr="00DC7C35">
              <w:t>10</w:t>
            </w:r>
          </w:p>
        </w:tc>
        <w:tc>
          <w:tcPr>
            <w:tcW w:w="709" w:type="dxa"/>
          </w:tcPr>
          <w:p w14:paraId="6B118C4E" w14:textId="77777777" w:rsidR="00AB29E5" w:rsidRPr="00DC7C35" w:rsidRDefault="00AB29E5" w:rsidP="00754D89">
            <w:pPr>
              <w:jc w:val="right"/>
            </w:pPr>
            <w:r w:rsidRPr="00DC7C35">
              <w:t>13</w:t>
            </w:r>
          </w:p>
        </w:tc>
        <w:tc>
          <w:tcPr>
            <w:tcW w:w="850" w:type="dxa"/>
          </w:tcPr>
          <w:p w14:paraId="1B407B75" w14:textId="77777777" w:rsidR="00AB29E5" w:rsidRDefault="00AB29E5" w:rsidP="00754D89">
            <w:pPr>
              <w:jc w:val="right"/>
            </w:pPr>
            <w:r w:rsidRPr="00DC7C35">
              <w:t>16</w:t>
            </w:r>
          </w:p>
        </w:tc>
      </w:tr>
      <w:tr w:rsidR="00AB29E5" w14:paraId="6754A02F" w14:textId="77777777" w:rsidTr="001B4D9C">
        <w:tc>
          <w:tcPr>
            <w:tcW w:w="935" w:type="dxa"/>
          </w:tcPr>
          <w:p w14:paraId="39875807" w14:textId="77777777" w:rsidR="00AB29E5" w:rsidRDefault="00AB29E5" w:rsidP="001B4D9C">
            <w:r>
              <w:t>C67</w:t>
            </w:r>
          </w:p>
        </w:tc>
        <w:tc>
          <w:tcPr>
            <w:tcW w:w="591" w:type="dxa"/>
          </w:tcPr>
          <w:p w14:paraId="1848C5F5" w14:textId="77777777" w:rsidR="00AB29E5" w:rsidRPr="009E1D32" w:rsidRDefault="00AB29E5" w:rsidP="00C6367B">
            <w:pPr>
              <w:jc w:val="right"/>
            </w:pPr>
            <w:r w:rsidRPr="009E1D32">
              <w:t>0</w:t>
            </w:r>
          </w:p>
        </w:tc>
        <w:tc>
          <w:tcPr>
            <w:tcW w:w="992" w:type="dxa"/>
          </w:tcPr>
          <w:p w14:paraId="3ADF116F" w14:textId="77777777" w:rsidR="00AB29E5" w:rsidRPr="009E1D32" w:rsidRDefault="00AB29E5" w:rsidP="00C6367B">
            <w:pPr>
              <w:jc w:val="right"/>
            </w:pPr>
            <w:r w:rsidRPr="009E1D32">
              <w:t>1,354</w:t>
            </w:r>
          </w:p>
        </w:tc>
        <w:tc>
          <w:tcPr>
            <w:tcW w:w="567" w:type="dxa"/>
          </w:tcPr>
          <w:p w14:paraId="1AACA977" w14:textId="77777777" w:rsidR="00AB29E5" w:rsidRPr="009E1D32" w:rsidRDefault="00AB29E5" w:rsidP="00C6367B">
            <w:pPr>
              <w:jc w:val="right"/>
            </w:pPr>
            <w:r w:rsidRPr="009E1D32">
              <w:t>14</w:t>
            </w:r>
          </w:p>
        </w:tc>
        <w:tc>
          <w:tcPr>
            <w:tcW w:w="992" w:type="dxa"/>
          </w:tcPr>
          <w:p w14:paraId="6CEE0169" w14:textId="77777777" w:rsidR="00AB29E5" w:rsidRPr="009E1D32" w:rsidRDefault="00AB29E5" w:rsidP="00C6367B">
            <w:pPr>
              <w:jc w:val="right"/>
            </w:pPr>
            <w:r w:rsidRPr="009E1D32">
              <w:t>44</w:t>
            </w:r>
          </w:p>
        </w:tc>
        <w:tc>
          <w:tcPr>
            <w:tcW w:w="851" w:type="dxa"/>
          </w:tcPr>
          <w:p w14:paraId="01B9086B" w14:textId="77777777" w:rsidR="00AB29E5" w:rsidRPr="009E1D32" w:rsidRDefault="00AB29E5" w:rsidP="00C6367B">
            <w:pPr>
              <w:jc w:val="right"/>
            </w:pPr>
            <w:r w:rsidRPr="009E1D32">
              <w:t>177</w:t>
            </w:r>
          </w:p>
        </w:tc>
        <w:tc>
          <w:tcPr>
            <w:tcW w:w="709" w:type="dxa"/>
          </w:tcPr>
          <w:p w14:paraId="32849A4F" w14:textId="77777777" w:rsidR="00AB29E5" w:rsidRPr="009E1D32" w:rsidRDefault="00AB29E5" w:rsidP="00754D89">
            <w:pPr>
              <w:jc w:val="right"/>
            </w:pPr>
            <w:r w:rsidRPr="009E1D32">
              <w:t>1</w:t>
            </w:r>
          </w:p>
        </w:tc>
        <w:tc>
          <w:tcPr>
            <w:tcW w:w="850" w:type="dxa"/>
          </w:tcPr>
          <w:p w14:paraId="24208D57" w14:textId="77777777" w:rsidR="00AB29E5" w:rsidRPr="009E1D32" w:rsidRDefault="00AB29E5" w:rsidP="00754D89">
            <w:pPr>
              <w:jc w:val="right"/>
            </w:pPr>
            <w:r w:rsidRPr="009E1D32">
              <w:t>10</w:t>
            </w:r>
          </w:p>
        </w:tc>
        <w:tc>
          <w:tcPr>
            <w:tcW w:w="1134" w:type="dxa"/>
          </w:tcPr>
          <w:p w14:paraId="0FDAF569" w14:textId="77777777" w:rsidR="00AB29E5" w:rsidRPr="009E1D32" w:rsidRDefault="00AB29E5" w:rsidP="00754D89">
            <w:pPr>
              <w:jc w:val="right"/>
            </w:pPr>
            <w:r w:rsidRPr="009E1D32">
              <w:t>13</w:t>
            </w:r>
          </w:p>
        </w:tc>
        <w:tc>
          <w:tcPr>
            <w:tcW w:w="709" w:type="dxa"/>
          </w:tcPr>
          <w:p w14:paraId="5E057677" w14:textId="77777777" w:rsidR="00AB29E5" w:rsidRPr="009E1D32" w:rsidRDefault="00AB29E5" w:rsidP="00754D89">
            <w:pPr>
              <w:jc w:val="right"/>
            </w:pPr>
            <w:r w:rsidRPr="009E1D32">
              <w:t>16</w:t>
            </w:r>
          </w:p>
        </w:tc>
        <w:tc>
          <w:tcPr>
            <w:tcW w:w="850" w:type="dxa"/>
          </w:tcPr>
          <w:p w14:paraId="129E8B59" w14:textId="77777777" w:rsidR="00AB29E5" w:rsidRDefault="00AB29E5" w:rsidP="00754D89">
            <w:pPr>
              <w:jc w:val="right"/>
            </w:pPr>
            <w:r w:rsidRPr="009E1D32">
              <w:t>17</w:t>
            </w:r>
          </w:p>
        </w:tc>
      </w:tr>
      <w:tr w:rsidR="00AB29E5" w14:paraId="29BA95DF" w14:textId="77777777" w:rsidTr="001B4D9C">
        <w:tc>
          <w:tcPr>
            <w:tcW w:w="935" w:type="dxa"/>
          </w:tcPr>
          <w:p w14:paraId="34921686" w14:textId="77777777" w:rsidR="00AB29E5" w:rsidRDefault="00AB29E5" w:rsidP="001B4D9C">
            <w:r>
              <w:t>C71</w:t>
            </w:r>
          </w:p>
        </w:tc>
        <w:tc>
          <w:tcPr>
            <w:tcW w:w="591" w:type="dxa"/>
          </w:tcPr>
          <w:p w14:paraId="6376D849" w14:textId="77777777" w:rsidR="00AB29E5" w:rsidRPr="003A630A" w:rsidRDefault="00AB29E5" w:rsidP="00C6367B">
            <w:pPr>
              <w:jc w:val="right"/>
            </w:pPr>
            <w:r w:rsidRPr="003A630A">
              <w:t>0</w:t>
            </w:r>
          </w:p>
        </w:tc>
        <w:tc>
          <w:tcPr>
            <w:tcW w:w="992" w:type="dxa"/>
          </w:tcPr>
          <w:p w14:paraId="61545EE8" w14:textId="77777777" w:rsidR="00AB29E5" w:rsidRPr="003A630A" w:rsidRDefault="00AB29E5" w:rsidP="00C6367B">
            <w:pPr>
              <w:jc w:val="right"/>
            </w:pPr>
            <w:r w:rsidRPr="003A630A">
              <w:t>388</w:t>
            </w:r>
          </w:p>
        </w:tc>
        <w:tc>
          <w:tcPr>
            <w:tcW w:w="567" w:type="dxa"/>
          </w:tcPr>
          <w:p w14:paraId="7CC9C3D1" w14:textId="77777777" w:rsidR="00AB29E5" w:rsidRPr="003A630A" w:rsidRDefault="00AB29E5" w:rsidP="00C6367B">
            <w:pPr>
              <w:jc w:val="right"/>
            </w:pPr>
            <w:r w:rsidRPr="003A630A">
              <w:t>3</w:t>
            </w:r>
          </w:p>
        </w:tc>
        <w:tc>
          <w:tcPr>
            <w:tcW w:w="992" w:type="dxa"/>
          </w:tcPr>
          <w:p w14:paraId="636A2B73" w14:textId="77777777" w:rsidR="00AB29E5" w:rsidRPr="003A630A" w:rsidRDefault="00AB29E5" w:rsidP="00C6367B">
            <w:pPr>
              <w:jc w:val="right"/>
            </w:pPr>
            <w:r w:rsidRPr="003A630A">
              <w:t>8</w:t>
            </w:r>
          </w:p>
        </w:tc>
        <w:tc>
          <w:tcPr>
            <w:tcW w:w="851" w:type="dxa"/>
          </w:tcPr>
          <w:p w14:paraId="7B11C4CC" w14:textId="77777777" w:rsidR="00AB29E5" w:rsidRPr="003A630A" w:rsidRDefault="00AB29E5" w:rsidP="00C6367B">
            <w:pPr>
              <w:jc w:val="right"/>
            </w:pPr>
            <w:r w:rsidRPr="003A630A">
              <w:t>41</w:t>
            </w:r>
          </w:p>
        </w:tc>
        <w:tc>
          <w:tcPr>
            <w:tcW w:w="709" w:type="dxa"/>
          </w:tcPr>
          <w:p w14:paraId="73B7C722" w14:textId="77777777" w:rsidR="00AB29E5" w:rsidRPr="003A630A" w:rsidRDefault="00AB29E5" w:rsidP="00754D89">
            <w:pPr>
              <w:jc w:val="right"/>
            </w:pPr>
            <w:r w:rsidRPr="003A630A">
              <w:t>9</w:t>
            </w:r>
          </w:p>
        </w:tc>
        <w:tc>
          <w:tcPr>
            <w:tcW w:w="850" w:type="dxa"/>
          </w:tcPr>
          <w:p w14:paraId="6C5F5B76" w14:textId="77777777" w:rsidR="00AB29E5" w:rsidRPr="003A630A" w:rsidRDefault="00AB29E5" w:rsidP="00754D89">
            <w:pPr>
              <w:jc w:val="right"/>
            </w:pPr>
            <w:r w:rsidRPr="003A630A">
              <w:t>13</w:t>
            </w:r>
          </w:p>
        </w:tc>
        <w:tc>
          <w:tcPr>
            <w:tcW w:w="1134" w:type="dxa"/>
          </w:tcPr>
          <w:p w14:paraId="21449E4D" w14:textId="77777777" w:rsidR="00AB29E5" w:rsidRPr="003A630A" w:rsidRDefault="00AB29E5" w:rsidP="00754D89">
            <w:pPr>
              <w:jc w:val="right"/>
            </w:pPr>
            <w:r w:rsidRPr="003A630A">
              <w:t>16</w:t>
            </w:r>
          </w:p>
        </w:tc>
        <w:tc>
          <w:tcPr>
            <w:tcW w:w="709" w:type="dxa"/>
          </w:tcPr>
          <w:p w14:paraId="6079C11E" w14:textId="77777777" w:rsidR="00AB29E5" w:rsidRPr="003A630A" w:rsidRDefault="00AB29E5" w:rsidP="00754D89">
            <w:pPr>
              <w:jc w:val="right"/>
            </w:pPr>
            <w:r w:rsidRPr="003A630A">
              <w:t>17</w:t>
            </w:r>
          </w:p>
        </w:tc>
        <w:tc>
          <w:tcPr>
            <w:tcW w:w="850" w:type="dxa"/>
          </w:tcPr>
          <w:p w14:paraId="39F2913D" w14:textId="77777777" w:rsidR="00AB29E5" w:rsidRDefault="00AB29E5" w:rsidP="00754D89">
            <w:pPr>
              <w:jc w:val="right"/>
            </w:pPr>
            <w:r w:rsidRPr="003A630A">
              <w:t>17</w:t>
            </w:r>
          </w:p>
        </w:tc>
      </w:tr>
      <w:tr w:rsidR="00AB29E5" w14:paraId="3A0D5095" w14:textId="77777777" w:rsidTr="001B4D9C">
        <w:tc>
          <w:tcPr>
            <w:tcW w:w="935" w:type="dxa"/>
          </w:tcPr>
          <w:p w14:paraId="76145524" w14:textId="77777777" w:rsidR="00AB29E5" w:rsidRDefault="00AB29E5" w:rsidP="001B4D9C">
            <w:r>
              <w:t>C22</w:t>
            </w:r>
          </w:p>
        </w:tc>
        <w:tc>
          <w:tcPr>
            <w:tcW w:w="591" w:type="dxa"/>
          </w:tcPr>
          <w:p w14:paraId="05132AB6" w14:textId="77777777" w:rsidR="00AB29E5" w:rsidRPr="00E57647" w:rsidRDefault="00AB29E5" w:rsidP="00C6367B">
            <w:pPr>
              <w:jc w:val="right"/>
            </w:pPr>
            <w:r w:rsidRPr="00E57647">
              <w:t>0</w:t>
            </w:r>
          </w:p>
        </w:tc>
        <w:tc>
          <w:tcPr>
            <w:tcW w:w="992" w:type="dxa"/>
          </w:tcPr>
          <w:p w14:paraId="4B5A397F" w14:textId="77777777" w:rsidR="00AB29E5" w:rsidRPr="00E57647" w:rsidRDefault="00AB29E5" w:rsidP="00C6367B">
            <w:pPr>
              <w:jc w:val="right"/>
            </w:pPr>
            <w:r w:rsidRPr="00E57647">
              <w:t>178</w:t>
            </w:r>
          </w:p>
        </w:tc>
        <w:tc>
          <w:tcPr>
            <w:tcW w:w="567" w:type="dxa"/>
          </w:tcPr>
          <w:p w14:paraId="5F5C8B83" w14:textId="77777777" w:rsidR="00AB29E5" w:rsidRPr="00E57647" w:rsidRDefault="00AB29E5" w:rsidP="00C6367B">
            <w:pPr>
              <w:jc w:val="right"/>
            </w:pPr>
            <w:r w:rsidRPr="00E57647">
              <w:t>3</w:t>
            </w:r>
          </w:p>
        </w:tc>
        <w:tc>
          <w:tcPr>
            <w:tcW w:w="992" w:type="dxa"/>
          </w:tcPr>
          <w:p w14:paraId="7C60FA47" w14:textId="77777777" w:rsidR="00AB29E5" w:rsidRPr="00E57647" w:rsidRDefault="00AB29E5" w:rsidP="00C6367B">
            <w:pPr>
              <w:jc w:val="right"/>
            </w:pPr>
            <w:r w:rsidRPr="00E57647">
              <w:t>6</w:t>
            </w:r>
          </w:p>
        </w:tc>
        <w:tc>
          <w:tcPr>
            <w:tcW w:w="851" w:type="dxa"/>
          </w:tcPr>
          <w:p w14:paraId="2F6E5FE5" w14:textId="77777777" w:rsidR="00AB29E5" w:rsidRPr="00E57647" w:rsidRDefault="00AB29E5" w:rsidP="00C6367B">
            <w:pPr>
              <w:jc w:val="right"/>
            </w:pPr>
            <w:r w:rsidRPr="00E57647">
              <w:t>31</w:t>
            </w:r>
          </w:p>
        </w:tc>
        <w:tc>
          <w:tcPr>
            <w:tcW w:w="709" w:type="dxa"/>
          </w:tcPr>
          <w:p w14:paraId="38618F76" w14:textId="77777777" w:rsidR="00AB29E5" w:rsidRPr="00E57647" w:rsidRDefault="00AB29E5" w:rsidP="00754D89">
            <w:pPr>
              <w:jc w:val="right"/>
            </w:pPr>
            <w:r w:rsidRPr="00E57647">
              <w:t>11</w:t>
            </w:r>
          </w:p>
        </w:tc>
        <w:tc>
          <w:tcPr>
            <w:tcW w:w="850" w:type="dxa"/>
          </w:tcPr>
          <w:p w14:paraId="11C96F59" w14:textId="77777777" w:rsidR="00AB29E5" w:rsidRPr="00E57647" w:rsidRDefault="00AB29E5" w:rsidP="00754D89">
            <w:pPr>
              <w:jc w:val="right"/>
            </w:pPr>
            <w:r w:rsidRPr="00E57647">
              <w:t>15</w:t>
            </w:r>
          </w:p>
        </w:tc>
        <w:tc>
          <w:tcPr>
            <w:tcW w:w="1134" w:type="dxa"/>
          </w:tcPr>
          <w:p w14:paraId="77C155C3" w14:textId="77777777" w:rsidR="00AB29E5" w:rsidRPr="00E57647" w:rsidRDefault="00AB29E5" w:rsidP="00754D89">
            <w:pPr>
              <w:jc w:val="right"/>
            </w:pPr>
            <w:r w:rsidRPr="00E57647">
              <w:t>16</w:t>
            </w:r>
          </w:p>
        </w:tc>
        <w:tc>
          <w:tcPr>
            <w:tcW w:w="709" w:type="dxa"/>
          </w:tcPr>
          <w:p w14:paraId="4F040F07" w14:textId="77777777" w:rsidR="00AB29E5" w:rsidRPr="00E57647" w:rsidRDefault="00AB29E5" w:rsidP="00754D89">
            <w:pPr>
              <w:jc w:val="right"/>
            </w:pPr>
            <w:r w:rsidRPr="00E57647">
              <w:t>17</w:t>
            </w:r>
          </w:p>
        </w:tc>
        <w:tc>
          <w:tcPr>
            <w:tcW w:w="850" w:type="dxa"/>
          </w:tcPr>
          <w:p w14:paraId="69C15CAD" w14:textId="77777777" w:rsidR="00AB29E5" w:rsidRDefault="00AB29E5" w:rsidP="00754D89">
            <w:pPr>
              <w:jc w:val="right"/>
            </w:pPr>
            <w:r w:rsidRPr="00E57647">
              <w:t>17</w:t>
            </w:r>
          </w:p>
        </w:tc>
      </w:tr>
    </w:tbl>
    <w:p w14:paraId="2BD94803" w14:textId="77777777" w:rsidR="00A502D3" w:rsidRDefault="00A502D3" w:rsidP="00B615CA"/>
    <w:p w14:paraId="49AC5370" w14:textId="77777777" w:rsidR="00570015" w:rsidRDefault="00815655" w:rsidP="00B615CA">
      <w:r>
        <w:t xml:space="preserve">Table XXX. Summary of cancer cases for </w:t>
      </w:r>
      <w:r w:rsidRPr="00563FED">
        <w:rPr>
          <w:b/>
        </w:rPr>
        <w:t>1995</w:t>
      </w:r>
      <w:r>
        <w:t xml:space="preserve">, by </w:t>
      </w:r>
      <w:r w:rsidRPr="00563FED">
        <w:rPr>
          <w:b/>
        </w:rPr>
        <w:t>level 3</w:t>
      </w:r>
      <w:r>
        <w:t xml:space="preserve"> geography</w:t>
      </w:r>
      <w:r w:rsidR="00570015">
        <w:t>. All cases, top 6 individual ICD codes and health conditions covered by the Environment and Health Atlas</w:t>
      </w:r>
    </w:p>
    <w:tbl>
      <w:tblPr>
        <w:tblStyle w:val="TableGrid"/>
        <w:tblW w:w="8897" w:type="dxa"/>
        <w:tblLayout w:type="fixed"/>
        <w:tblLook w:val="04A0" w:firstRow="1" w:lastRow="0" w:firstColumn="1" w:lastColumn="0" w:noHBand="0" w:noVBand="1"/>
      </w:tblPr>
      <w:tblGrid>
        <w:gridCol w:w="935"/>
        <w:gridCol w:w="591"/>
        <w:gridCol w:w="709"/>
        <w:gridCol w:w="708"/>
        <w:gridCol w:w="709"/>
        <w:gridCol w:w="851"/>
        <w:gridCol w:w="708"/>
        <w:gridCol w:w="709"/>
        <w:gridCol w:w="709"/>
        <w:gridCol w:w="567"/>
        <w:gridCol w:w="850"/>
        <w:gridCol w:w="851"/>
      </w:tblGrid>
      <w:tr w:rsidR="00C6367B" w14:paraId="7B1938CD" w14:textId="77777777" w:rsidTr="00C6367B">
        <w:tc>
          <w:tcPr>
            <w:tcW w:w="935" w:type="dxa"/>
            <w:vMerge w:val="restart"/>
          </w:tcPr>
          <w:p w14:paraId="7309B9F0" w14:textId="77777777" w:rsidR="00C6367B" w:rsidRDefault="00C6367B" w:rsidP="00570015">
            <w:r>
              <w:t>ICD-10 code</w:t>
            </w:r>
          </w:p>
        </w:tc>
        <w:tc>
          <w:tcPr>
            <w:tcW w:w="4985" w:type="dxa"/>
            <w:gridSpan w:val="7"/>
          </w:tcPr>
          <w:p w14:paraId="572F2C9D" w14:textId="77777777" w:rsidR="00C6367B" w:rsidRDefault="00F42BEB" w:rsidP="00026914">
            <w:pPr>
              <w:jc w:val="center"/>
            </w:pPr>
            <w:r>
              <w:t>Cases</w:t>
            </w:r>
          </w:p>
        </w:tc>
        <w:tc>
          <w:tcPr>
            <w:tcW w:w="2977" w:type="dxa"/>
            <w:gridSpan w:val="4"/>
          </w:tcPr>
          <w:p w14:paraId="47CF69C3" w14:textId="77777777" w:rsidR="00C6367B" w:rsidRDefault="00C6367B" w:rsidP="00C6367B">
            <w:pPr>
              <w:jc w:val="center"/>
            </w:pPr>
            <w:r>
              <w:t>Divisions</w:t>
            </w:r>
          </w:p>
        </w:tc>
      </w:tr>
      <w:tr w:rsidR="00C6367B" w14:paraId="04376A39" w14:textId="77777777" w:rsidTr="00C6367B">
        <w:tc>
          <w:tcPr>
            <w:tcW w:w="935" w:type="dxa"/>
            <w:vMerge/>
          </w:tcPr>
          <w:p w14:paraId="11A4FDF2" w14:textId="77777777" w:rsidR="00C6367B" w:rsidRDefault="00C6367B" w:rsidP="00570015"/>
        </w:tc>
        <w:tc>
          <w:tcPr>
            <w:tcW w:w="591" w:type="dxa"/>
            <w:vMerge w:val="restart"/>
          </w:tcPr>
          <w:p w14:paraId="01AEEEEE" w14:textId="77777777" w:rsidR="00C6367B" w:rsidRDefault="00C6367B" w:rsidP="00570015">
            <w:r>
              <w:t>Min</w:t>
            </w:r>
          </w:p>
        </w:tc>
        <w:tc>
          <w:tcPr>
            <w:tcW w:w="709" w:type="dxa"/>
            <w:vMerge w:val="restart"/>
          </w:tcPr>
          <w:p w14:paraId="2F10D4E9" w14:textId="77777777" w:rsidR="00C6367B" w:rsidRDefault="00C6367B" w:rsidP="00570015">
            <w:r>
              <w:t>Max</w:t>
            </w:r>
          </w:p>
        </w:tc>
        <w:tc>
          <w:tcPr>
            <w:tcW w:w="3685" w:type="dxa"/>
            <w:gridSpan w:val="5"/>
          </w:tcPr>
          <w:p w14:paraId="33C4CE2E" w14:textId="77777777" w:rsidR="00C6367B" w:rsidRDefault="00C6367B" w:rsidP="00026914">
            <w:pPr>
              <w:jc w:val="center"/>
            </w:pPr>
            <w:r>
              <w:t>Centiles</w:t>
            </w:r>
          </w:p>
        </w:tc>
        <w:tc>
          <w:tcPr>
            <w:tcW w:w="2977" w:type="dxa"/>
            <w:gridSpan w:val="4"/>
          </w:tcPr>
          <w:p w14:paraId="20269BE5" w14:textId="77777777" w:rsidR="00C6367B" w:rsidRDefault="00C6367B" w:rsidP="00C6367B">
            <w:pPr>
              <w:jc w:val="center"/>
            </w:pPr>
            <w:r>
              <w:t>Number with cases less than:</w:t>
            </w:r>
          </w:p>
        </w:tc>
      </w:tr>
      <w:tr w:rsidR="00C6367B" w14:paraId="1085B880" w14:textId="77777777" w:rsidTr="00C6367B">
        <w:tc>
          <w:tcPr>
            <w:tcW w:w="935" w:type="dxa"/>
            <w:vMerge/>
          </w:tcPr>
          <w:p w14:paraId="5CF2D1DD" w14:textId="77777777" w:rsidR="00C6367B" w:rsidRDefault="00C6367B" w:rsidP="00570015"/>
        </w:tc>
        <w:tc>
          <w:tcPr>
            <w:tcW w:w="591" w:type="dxa"/>
            <w:vMerge/>
          </w:tcPr>
          <w:p w14:paraId="6A69FE39" w14:textId="77777777" w:rsidR="00C6367B" w:rsidRDefault="00C6367B" w:rsidP="00570015"/>
        </w:tc>
        <w:tc>
          <w:tcPr>
            <w:tcW w:w="709" w:type="dxa"/>
            <w:vMerge/>
          </w:tcPr>
          <w:p w14:paraId="7F4AC2F8" w14:textId="77777777" w:rsidR="00C6367B" w:rsidRDefault="00C6367B" w:rsidP="00570015"/>
        </w:tc>
        <w:tc>
          <w:tcPr>
            <w:tcW w:w="708" w:type="dxa"/>
          </w:tcPr>
          <w:p w14:paraId="7226A45E" w14:textId="77777777" w:rsidR="00C6367B" w:rsidRDefault="00C6367B" w:rsidP="00754D89">
            <w:pPr>
              <w:jc w:val="center"/>
            </w:pPr>
            <w:r>
              <w:t>5%</w:t>
            </w:r>
          </w:p>
        </w:tc>
        <w:tc>
          <w:tcPr>
            <w:tcW w:w="709" w:type="dxa"/>
          </w:tcPr>
          <w:p w14:paraId="4F7CA927" w14:textId="77777777" w:rsidR="00C6367B" w:rsidRDefault="00C6367B" w:rsidP="00754D89">
            <w:pPr>
              <w:jc w:val="center"/>
            </w:pPr>
            <w:r>
              <w:t>25%</w:t>
            </w:r>
          </w:p>
        </w:tc>
        <w:tc>
          <w:tcPr>
            <w:tcW w:w="851" w:type="dxa"/>
          </w:tcPr>
          <w:p w14:paraId="7C721282" w14:textId="77777777" w:rsidR="00C6367B" w:rsidRDefault="00C6367B" w:rsidP="00754D89">
            <w:pPr>
              <w:jc w:val="center"/>
            </w:pPr>
            <w:r>
              <w:t>50%</w:t>
            </w:r>
          </w:p>
        </w:tc>
        <w:tc>
          <w:tcPr>
            <w:tcW w:w="708" w:type="dxa"/>
          </w:tcPr>
          <w:p w14:paraId="3F3D0129" w14:textId="77777777" w:rsidR="00C6367B" w:rsidRDefault="00C6367B" w:rsidP="00754D89">
            <w:pPr>
              <w:jc w:val="center"/>
            </w:pPr>
            <w:r>
              <w:t>75%</w:t>
            </w:r>
          </w:p>
        </w:tc>
        <w:tc>
          <w:tcPr>
            <w:tcW w:w="709" w:type="dxa"/>
          </w:tcPr>
          <w:p w14:paraId="22624628" w14:textId="77777777" w:rsidR="00C6367B" w:rsidRDefault="00C6367B" w:rsidP="00754D89">
            <w:pPr>
              <w:jc w:val="center"/>
            </w:pPr>
            <w:r>
              <w:t>95%</w:t>
            </w:r>
          </w:p>
        </w:tc>
        <w:tc>
          <w:tcPr>
            <w:tcW w:w="709" w:type="dxa"/>
          </w:tcPr>
          <w:p w14:paraId="2F2A3237" w14:textId="77777777" w:rsidR="00C6367B" w:rsidRDefault="00C6367B" w:rsidP="00754D89">
            <w:pPr>
              <w:jc w:val="center"/>
            </w:pPr>
            <w:r>
              <w:t>1</w:t>
            </w:r>
          </w:p>
        </w:tc>
        <w:tc>
          <w:tcPr>
            <w:tcW w:w="567" w:type="dxa"/>
          </w:tcPr>
          <w:p w14:paraId="00D53EFA" w14:textId="77777777" w:rsidR="00C6367B" w:rsidRDefault="00C6367B" w:rsidP="00754D89">
            <w:pPr>
              <w:jc w:val="center"/>
            </w:pPr>
            <w:r>
              <w:t>5</w:t>
            </w:r>
          </w:p>
        </w:tc>
        <w:tc>
          <w:tcPr>
            <w:tcW w:w="850" w:type="dxa"/>
          </w:tcPr>
          <w:p w14:paraId="0FDDABE1" w14:textId="77777777" w:rsidR="00C6367B" w:rsidRDefault="00C6367B" w:rsidP="00754D89">
            <w:pPr>
              <w:jc w:val="center"/>
            </w:pPr>
            <w:r>
              <w:t>25</w:t>
            </w:r>
          </w:p>
        </w:tc>
        <w:tc>
          <w:tcPr>
            <w:tcW w:w="851" w:type="dxa"/>
          </w:tcPr>
          <w:p w14:paraId="46178CEA" w14:textId="77777777" w:rsidR="00C6367B" w:rsidRDefault="00C6367B" w:rsidP="00754D89">
            <w:pPr>
              <w:jc w:val="center"/>
            </w:pPr>
            <w:r>
              <w:t>100</w:t>
            </w:r>
          </w:p>
        </w:tc>
      </w:tr>
      <w:tr w:rsidR="00C6367B" w14:paraId="43985CA4" w14:textId="77777777" w:rsidTr="00C6367B">
        <w:tc>
          <w:tcPr>
            <w:tcW w:w="935" w:type="dxa"/>
          </w:tcPr>
          <w:p w14:paraId="7503CD3B" w14:textId="77777777" w:rsidR="00C6367B" w:rsidRDefault="00C6367B" w:rsidP="00570015">
            <w:r>
              <w:t>All</w:t>
            </w:r>
          </w:p>
        </w:tc>
        <w:tc>
          <w:tcPr>
            <w:tcW w:w="591" w:type="dxa"/>
          </w:tcPr>
          <w:p w14:paraId="2DE53C42" w14:textId="77777777" w:rsidR="00C6367B" w:rsidRPr="00E13CF1" w:rsidRDefault="00C6367B" w:rsidP="00754D89">
            <w:pPr>
              <w:jc w:val="right"/>
            </w:pPr>
            <w:r w:rsidRPr="00E13CF1">
              <w:t>0</w:t>
            </w:r>
          </w:p>
        </w:tc>
        <w:tc>
          <w:tcPr>
            <w:tcW w:w="709" w:type="dxa"/>
          </w:tcPr>
          <w:p w14:paraId="4E457223" w14:textId="77777777" w:rsidR="00C6367B" w:rsidRPr="00E13CF1" w:rsidRDefault="00C6367B" w:rsidP="00754D89">
            <w:pPr>
              <w:jc w:val="right"/>
            </w:pPr>
            <w:r w:rsidRPr="00E13CF1">
              <w:t>412</w:t>
            </w:r>
          </w:p>
        </w:tc>
        <w:tc>
          <w:tcPr>
            <w:tcW w:w="708" w:type="dxa"/>
          </w:tcPr>
          <w:p w14:paraId="59389177" w14:textId="77777777" w:rsidR="00C6367B" w:rsidRPr="00E13CF1" w:rsidRDefault="00C6367B" w:rsidP="00754D89">
            <w:pPr>
              <w:jc w:val="right"/>
            </w:pPr>
            <w:r w:rsidRPr="00E13CF1">
              <w:t>20</w:t>
            </w:r>
          </w:p>
        </w:tc>
        <w:tc>
          <w:tcPr>
            <w:tcW w:w="709" w:type="dxa"/>
          </w:tcPr>
          <w:p w14:paraId="6A315985" w14:textId="77777777" w:rsidR="00C6367B" w:rsidRPr="00E13CF1" w:rsidRDefault="00C6367B" w:rsidP="00754D89">
            <w:pPr>
              <w:jc w:val="right"/>
            </w:pPr>
            <w:r w:rsidRPr="00E13CF1">
              <w:t>52</w:t>
            </w:r>
          </w:p>
        </w:tc>
        <w:tc>
          <w:tcPr>
            <w:tcW w:w="851" w:type="dxa"/>
          </w:tcPr>
          <w:p w14:paraId="0244349D" w14:textId="77777777" w:rsidR="00C6367B" w:rsidRPr="00E13CF1" w:rsidRDefault="00C6367B" w:rsidP="00754D89">
            <w:pPr>
              <w:jc w:val="right"/>
            </w:pPr>
            <w:r w:rsidRPr="00E13CF1">
              <w:t>81</w:t>
            </w:r>
          </w:p>
        </w:tc>
        <w:tc>
          <w:tcPr>
            <w:tcW w:w="708" w:type="dxa"/>
          </w:tcPr>
          <w:p w14:paraId="0DA310BA" w14:textId="77777777" w:rsidR="00C6367B" w:rsidRPr="00E13CF1" w:rsidRDefault="00C6367B" w:rsidP="00754D89">
            <w:pPr>
              <w:jc w:val="right"/>
            </w:pPr>
            <w:r w:rsidRPr="00E13CF1">
              <w:t>116</w:t>
            </w:r>
          </w:p>
        </w:tc>
        <w:tc>
          <w:tcPr>
            <w:tcW w:w="709" w:type="dxa"/>
          </w:tcPr>
          <w:p w14:paraId="43C5710F" w14:textId="77777777" w:rsidR="00C6367B" w:rsidRPr="00E13CF1" w:rsidRDefault="00C6367B" w:rsidP="00754D89">
            <w:pPr>
              <w:jc w:val="right"/>
            </w:pPr>
            <w:r w:rsidRPr="00E13CF1">
              <w:t>262</w:t>
            </w:r>
          </w:p>
        </w:tc>
        <w:tc>
          <w:tcPr>
            <w:tcW w:w="709" w:type="dxa"/>
          </w:tcPr>
          <w:p w14:paraId="088F33DB" w14:textId="77777777" w:rsidR="00C6367B" w:rsidRPr="00E13CF1" w:rsidRDefault="00C6367B" w:rsidP="00754D89">
            <w:pPr>
              <w:jc w:val="right"/>
            </w:pPr>
            <w:r w:rsidRPr="00E13CF1">
              <w:t>1</w:t>
            </w:r>
          </w:p>
        </w:tc>
        <w:tc>
          <w:tcPr>
            <w:tcW w:w="567" w:type="dxa"/>
          </w:tcPr>
          <w:p w14:paraId="78C4FF25" w14:textId="77777777" w:rsidR="00C6367B" w:rsidRPr="00E13CF1" w:rsidRDefault="00C6367B" w:rsidP="00754D89">
            <w:pPr>
              <w:jc w:val="right"/>
            </w:pPr>
            <w:r w:rsidRPr="00E13CF1">
              <w:t>2</w:t>
            </w:r>
          </w:p>
        </w:tc>
        <w:tc>
          <w:tcPr>
            <w:tcW w:w="850" w:type="dxa"/>
          </w:tcPr>
          <w:p w14:paraId="387D1D30" w14:textId="77777777" w:rsidR="00C6367B" w:rsidRPr="00E13CF1" w:rsidRDefault="00C6367B" w:rsidP="00754D89">
            <w:pPr>
              <w:jc w:val="right"/>
            </w:pPr>
            <w:r w:rsidRPr="00E13CF1">
              <w:t>14</w:t>
            </w:r>
          </w:p>
        </w:tc>
        <w:tc>
          <w:tcPr>
            <w:tcW w:w="851" w:type="dxa"/>
          </w:tcPr>
          <w:p w14:paraId="32D57FE6" w14:textId="77777777" w:rsidR="00C6367B" w:rsidRDefault="00C6367B" w:rsidP="00754D89">
            <w:pPr>
              <w:jc w:val="right"/>
            </w:pPr>
            <w:r w:rsidRPr="00E13CF1">
              <w:t>127</w:t>
            </w:r>
          </w:p>
        </w:tc>
      </w:tr>
      <w:tr w:rsidR="00C6367B" w14:paraId="462EADF9" w14:textId="77777777" w:rsidTr="00C6367B">
        <w:tc>
          <w:tcPr>
            <w:tcW w:w="935" w:type="dxa"/>
          </w:tcPr>
          <w:p w14:paraId="4726E15C" w14:textId="77777777" w:rsidR="00C6367B" w:rsidRDefault="00C6367B" w:rsidP="00570015">
            <w:r>
              <w:t>C349</w:t>
            </w:r>
          </w:p>
        </w:tc>
        <w:tc>
          <w:tcPr>
            <w:tcW w:w="591" w:type="dxa"/>
          </w:tcPr>
          <w:p w14:paraId="39A061D6" w14:textId="77777777" w:rsidR="00C6367B" w:rsidRPr="00EB3C5A" w:rsidRDefault="00C6367B" w:rsidP="00754D89">
            <w:pPr>
              <w:jc w:val="right"/>
            </w:pPr>
            <w:r w:rsidRPr="00EB3C5A">
              <w:t>0</w:t>
            </w:r>
          </w:p>
        </w:tc>
        <w:tc>
          <w:tcPr>
            <w:tcW w:w="709" w:type="dxa"/>
          </w:tcPr>
          <w:p w14:paraId="58D6194B" w14:textId="77777777" w:rsidR="00C6367B" w:rsidRPr="00EB3C5A" w:rsidRDefault="00C6367B" w:rsidP="00754D89">
            <w:pPr>
              <w:jc w:val="right"/>
            </w:pPr>
            <w:r w:rsidRPr="00EB3C5A">
              <w:t>106</w:t>
            </w:r>
          </w:p>
        </w:tc>
        <w:tc>
          <w:tcPr>
            <w:tcW w:w="708" w:type="dxa"/>
          </w:tcPr>
          <w:p w14:paraId="2895482F" w14:textId="77777777" w:rsidR="00C6367B" w:rsidRPr="00EB3C5A" w:rsidRDefault="00C6367B" w:rsidP="00754D89">
            <w:pPr>
              <w:jc w:val="right"/>
            </w:pPr>
            <w:r w:rsidRPr="00EB3C5A">
              <w:t>2</w:t>
            </w:r>
          </w:p>
        </w:tc>
        <w:tc>
          <w:tcPr>
            <w:tcW w:w="709" w:type="dxa"/>
          </w:tcPr>
          <w:p w14:paraId="01FF092C" w14:textId="77777777" w:rsidR="00C6367B" w:rsidRPr="00EB3C5A" w:rsidRDefault="00C6367B" w:rsidP="00754D89">
            <w:pPr>
              <w:jc w:val="right"/>
            </w:pPr>
            <w:r w:rsidRPr="00EB3C5A">
              <w:t>10</w:t>
            </w:r>
          </w:p>
        </w:tc>
        <w:tc>
          <w:tcPr>
            <w:tcW w:w="851" w:type="dxa"/>
          </w:tcPr>
          <w:p w14:paraId="300F8526" w14:textId="77777777" w:rsidR="00C6367B" w:rsidRPr="00EB3C5A" w:rsidRDefault="00C6367B" w:rsidP="00754D89">
            <w:pPr>
              <w:jc w:val="right"/>
            </w:pPr>
            <w:r w:rsidRPr="00EB3C5A">
              <w:t>16</w:t>
            </w:r>
          </w:p>
        </w:tc>
        <w:tc>
          <w:tcPr>
            <w:tcW w:w="708" w:type="dxa"/>
          </w:tcPr>
          <w:p w14:paraId="5E73C411" w14:textId="77777777" w:rsidR="00C6367B" w:rsidRPr="00EB3C5A" w:rsidRDefault="00C6367B" w:rsidP="00754D89">
            <w:pPr>
              <w:jc w:val="right"/>
            </w:pPr>
            <w:r w:rsidRPr="00EB3C5A">
              <w:t>28</w:t>
            </w:r>
          </w:p>
        </w:tc>
        <w:tc>
          <w:tcPr>
            <w:tcW w:w="709" w:type="dxa"/>
          </w:tcPr>
          <w:p w14:paraId="1A35B90A" w14:textId="77777777" w:rsidR="00C6367B" w:rsidRPr="00EB3C5A" w:rsidRDefault="00C6367B" w:rsidP="00754D89">
            <w:pPr>
              <w:jc w:val="right"/>
            </w:pPr>
            <w:r w:rsidRPr="00EB3C5A">
              <w:t>65</w:t>
            </w:r>
          </w:p>
        </w:tc>
        <w:tc>
          <w:tcPr>
            <w:tcW w:w="709" w:type="dxa"/>
          </w:tcPr>
          <w:p w14:paraId="1A086796" w14:textId="77777777" w:rsidR="00C6367B" w:rsidRPr="00EB3C5A" w:rsidRDefault="00C6367B" w:rsidP="00754D89">
            <w:pPr>
              <w:jc w:val="right"/>
            </w:pPr>
            <w:r w:rsidRPr="00EB3C5A">
              <w:t>3</w:t>
            </w:r>
          </w:p>
        </w:tc>
        <w:tc>
          <w:tcPr>
            <w:tcW w:w="567" w:type="dxa"/>
          </w:tcPr>
          <w:p w14:paraId="4F7AACC0" w14:textId="77777777" w:rsidR="00C6367B" w:rsidRPr="00EB3C5A" w:rsidRDefault="00C6367B" w:rsidP="00754D89">
            <w:pPr>
              <w:jc w:val="right"/>
            </w:pPr>
            <w:r w:rsidRPr="00EB3C5A">
              <w:t>24</w:t>
            </w:r>
          </w:p>
        </w:tc>
        <w:tc>
          <w:tcPr>
            <w:tcW w:w="850" w:type="dxa"/>
          </w:tcPr>
          <w:p w14:paraId="304211A0" w14:textId="77777777" w:rsidR="00C6367B" w:rsidRPr="00EB3C5A" w:rsidRDefault="00C6367B" w:rsidP="00754D89">
            <w:pPr>
              <w:jc w:val="right"/>
            </w:pPr>
            <w:r w:rsidRPr="00EB3C5A">
              <w:t>145</w:t>
            </w:r>
          </w:p>
        </w:tc>
        <w:tc>
          <w:tcPr>
            <w:tcW w:w="851" w:type="dxa"/>
          </w:tcPr>
          <w:p w14:paraId="71AAF2BA" w14:textId="77777777" w:rsidR="00C6367B" w:rsidRDefault="00C6367B" w:rsidP="00754D89">
            <w:pPr>
              <w:jc w:val="right"/>
            </w:pPr>
            <w:r w:rsidRPr="00EB3C5A">
              <w:t>201</w:t>
            </w:r>
          </w:p>
        </w:tc>
      </w:tr>
      <w:tr w:rsidR="00B760EA" w14:paraId="67E0577E" w14:textId="77777777" w:rsidTr="00C6367B">
        <w:tc>
          <w:tcPr>
            <w:tcW w:w="935" w:type="dxa"/>
          </w:tcPr>
          <w:p w14:paraId="07D51296" w14:textId="77777777" w:rsidR="00B760EA" w:rsidRDefault="00B760EA" w:rsidP="00570015">
            <w:r>
              <w:t>C509</w:t>
            </w:r>
          </w:p>
        </w:tc>
        <w:tc>
          <w:tcPr>
            <w:tcW w:w="591" w:type="dxa"/>
          </w:tcPr>
          <w:p w14:paraId="1436B1E7" w14:textId="77777777" w:rsidR="00B760EA" w:rsidRPr="005A3124" w:rsidRDefault="00B760EA" w:rsidP="00754D89">
            <w:pPr>
              <w:jc w:val="right"/>
            </w:pPr>
            <w:r w:rsidRPr="005A3124">
              <w:t>0</w:t>
            </w:r>
          </w:p>
        </w:tc>
        <w:tc>
          <w:tcPr>
            <w:tcW w:w="709" w:type="dxa"/>
          </w:tcPr>
          <w:p w14:paraId="1153A13F" w14:textId="77777777" w:rsidR="00B760EA" w:rsidRPr="005A3124" w:rsidRDefault="00B760EA" w:rsidP="00754D89">
            <w:pPr>
              <w:jc w:val="right"/>
            </w:pPr>
            <w:r w:rsidRPr="005A3124">
              <w:t>90</w:t>
            </w:r>
          </w:p>
        </w:tc>
        <w:tc>
          <w:tcPr>
            <w:tcW w:w="708" w:type="dxa"/>
          </w:tcPr>
          <w:p w14:paraId="505D9573" w14:textId="77777777" w:rsidR="00B760EA" w:rsidRPr="005A3124" w:rsidRDefault="00B760EA" w:rsidP="00754D89">
            <w:pPr>
              <w:jc w:val="right"/>
            </w:pPr>
            <w:r w:rsidRPr="005A3124">
              <w:t>2</w:t>
            </w:r>
          </w:p>
        </w:tc>
        <w:tc>
          <w:tcPr>
            <w:tcW w:w="709" w:type="dxa"/>
          </w:tcPr>
          <w:p w14:paraId="313B3305" w14:textId="77777777" w:rsidR="00B760EA" w:rsidRPr="005A3124" w:rsidRDefault="00B760EA" w:rsidP="00754D89">
            <w:pPr>
              <w:jc w:val="right"/>
            </w:pPr>
            <w:r w:rsidRPr="005A3124">
              <w:t>8</w:t>
            </w:r>
          </w:p>
        </w:tc>
        <w:tc>
          <w:tcPr>
            <w:tcW w:w="851" w:type="dxa"/>
          </w:tcPr>
          <w:p w14:paraId="47212347" w14:textId="77777777" w:rsidR="00B760EA" w:rsidRPr="005A3124" w:rsidRDefault="00B760EA" w:rsidP="00754D89">
            <w:pPr>
              <w:jc w:val="right"/>
            </w:pPr>
            <w:r w:rsidRPr="005A3124">
              <w:t>14</w:t>
            </w:r>
          </w:p>
        </w:tc>
        <w:tc>
          <w:tcPr>
            <w:tcW w:w="708" w:type="dxa"/>
          </w:tcPr>
          <w:p w14:paraId="5D533A2D" w14:textId="77777777" w:rsidR="00B760EA" w:rsidRPr="005A3124" w:rsidRDefault="00B760EA" w:rsidP="00754D89">
            <w:pPr>
              <w:jc w:val="right"/>
            </w:pPr>
            <w:r w:rsidRPr="005A3124">
              <w:t>24</w:t>
            </w:r>
          </w:p>
        </w:tc>
        <w:tc>
          <w:tcPr>
            <w:tcW w:w="709" w:type="dxa"/>
          </w:tcPr>
          <w:p w14:paraId="5CEBB2F4" w14:textId="77777777" w:rsidR="00B760EA" w:rsidRPr="005A3124" w:rsidRDefault="00B760EA" w:rsidP="00754D89">
            <w:pPr>
              <w:jc w:val="right"/>
            </w:pPr>
            <w:r w:rsidRPr="005A3124">
              <w:t>56</w:t>
            </w:r>
          </w:p>
        </w:tc>
        <w:tc>
          <w:tcPr>
            <w:tcW w:w="709" w:type="dxa"/>
          </w:tcPr>
          <w:p w14:paraId="593D15FA" w14:textId="77777777" w:rsidR="00B760EA" w:rsidRPr="005A3124" w:rsidRDefault="00B760EA" w:rsidP="00754D89">
            <w:pPr>
              <w:jc w:val="right"/>
            </w:pPr>
            <w:r w:rsidRPr="005A3124">
              <w:t>4</w:t>
            </w:r>
          </w:p>
        </w:tc>
        <w:tc>
          <w:tcPr>
            <w:tcW w:w="567" w:type="dxa"/>
          </w:tcPr>
          <w:p w14:paraId="178101C6" w14:textId="77777777" w:rsidR="00B760EA" w:rsidRPr="005A3124" w:rsidRDefault="00B760EA" w:rsidP="00754D89">
            <w:pPr>
              <w:jc w:val="right"/>
            </w:pPr>
            <w:r w:rsidRPr="005A3124">
              <w:t>26</w:t>
            </w:r>
          </w:p>
        </w:tc>
        <w:tc>
          <w:tcPr>
            <w:tcW w:w="850" w:type="dxa"/>
          </w:tcPr>
          <w:p w14:paraId="4B2DB643" w14:textId="77777777" w:rsidR="00B760EA" w:rsidRPr="005A3124" w:rsidRDefault="00B760EA" w:rsidP="00754D89">
            <w:pPr>
              <w:jc w:val="right"/>
            </w:pPr>
            <w:r w:rsidRPr="005A3124">
              <w:t>154</w:t>
            </w:r>
          </w:p>
        </w:tc>
        <w:tc>
          <w:tcPr>
            <w:tcW w:w="851" w:type="dxa"/>
          </w:tcPr>
          <w:p w14:paraId="33B5FE0F" w14:textId="77777777" w:rsidR="00B760EA" w:rsidRDefault="00B760EA" w:rsidP="00754D89">
            <w:pPr>
              <w:jc w:val="right"/>
            </w:pPr>
            <w:r w:rsidRPr="005A3124">
              <w:t>202</w:t>
            </w:r>
          </w:p>
        </w:tc>
      </w:tr>
      <w:tr w:rsidR="00B050C6" w14:paraId="75A2BB2B" w14:textId="77777777" w:rsidTr="00C6367B">
        <w:tc>
          <w:tcPr>
            <w:tcW w:w="935" w:type="dxa"/>
          </w:tcPr>
          <w:p w14:paraId="24897902" w14:textId="77777777" w:rsidR="00B050C6" w:rsidRDefault="00B050C6" w:rsidP="00570015">
            <w:r>
              <w:t>C679</w:t>
            </w:r>
          </w:p>
        </w:tc>
        <w:tc>
          <w:tcPr>
            <w:tcW w:w="591" w:type="dxa"/>
          </w:tcPr>
          <w:p w14:paraId="48F3FB59" w14:textId="77777777" w:rsidR="00B050C6" w:rsidRPr="00A735A7" w:rsidRDefault="00B050C6" w:rsidP="00754D89">
            <w:pPr>
              <w:jc w:val="right"/>
            </w:pPr>
            <w:r w:rsidRPr="00A735A7">
              <w:t>0</w:t>
            </w:r>
          </w:p>
        </w:tc>
        <w:tc>
          <w:tcPr>
            <w:tcW w:w="709" w:type="dxa"/>
          </w:tcPr>
          <w:p w14:paraId="52FE52F5" w14:textId="77777777" w:rsidR="00B050C6" w:rsidRPr="00A735A7" w:rsidRDefault="00B050C6" w:rsidP="00754D89">
            <w:pPr>
              <w:jc w:val="right"/>
            </w:pPr>
            <w:r w:rsidRPr="00A735A7">
              <w:t>50</w:t>
            </w:r>
          </w:p>
        </w:tc>
        <w:tc>
          <w:tcPr>
            <w:tcW w:w="708" w:type="dxa"/>
          </w:tcPr>
          <w:p w14:paraId="01C161BE" w14:textId="77777777" w:rsidR="00B050C6" w:rsidRPr="00A735A7" w:rsidRDefault="00B050C6" w:rsidP="00754D89">
            <w:pPr>
              <w:jc w:val="right"/>
            </w:pPr>
            <w:r w:rsidRPr="00A735A7">
              <w:t>0</w:t>
            </w:r>
          </w:p>
        </w:tc>
        <w:tc>
          <w:tcPr>
            <w:tcW w:w="709" w:type="dxa"/>
          </w:tcPr>
          <w:p w14:paraId="72CF563D" w14:textId="77777777" w:rsidR="00B050C6" w:rsidRPr="00A735A7" w:rsidRDefault="00B050C6" w:rsidP="00754D89">
            <w:pPr>
              <w:jc w:val="right"/>
            </w:pPr>
            <w:r w:rsidRPr="00A735A7">
              <w:t>4</w:t>
            </w:r>
          </w:p>
        </w:tc>
        <w:tc>
          <w:tcPr>
            <w:tcW w:w="851" w:type="dxa"/>
          </w:tcPr>
          <w:p w14:paraId="172C666A" w14:textId="77777777" w:rsidR="00B050C6" w:rsidRPr="00A735A7" w:rsidRDefault="00B050C6" w:rsidP="00754D89">
            <w:pPr>
              <w:jc w:val="right"/>
            </w:pPr>
            <w:r w:rsidRPr="00A735A7">
              <w:t>10</w:t>
            </w:r>
          </w:p>
        </w:tc>
        <w:tc>
          <w:tcPr>
            <w:tcW w:w="708" w:type="dxa"/>
          </w:tcPr>
          <w:p w14:paraId="1D61AB7B" w14:textId="77777777" w:rsidR="00B050C6" w:rsidRPr="00A735A7" w:rsidRDefault="00B050C6" w:rsidP="00754D89">
            <w:pPr>
              <w:jc w:val="right"/>
            </w:pPr>
            <w:r w:rsidRPr="00A735A7">
              <w:t>16</w:t>
            </w:r>
          </w:p>
        </w:tc>
        <w:tc>
          <w:tcPr>
            <w:tcW w:w="709" w:type="dxa"/>
          </w:tcPr>
          <w:p w14:paraId="46FC3F49" w14:textId="77777777" w:rsidR="00B050C6" w:rsidRPr="00A735A7" w:rsidRDefault="00B050C6" w:rsidP="00754D89">
            <w:pPr>
              <w:jc w:val="right"/>
            </w:pPr>
            <w:r w:rsidRPr="00A735A7">
              <w:t>38</w:t>
            </w:r>
          </w:p>
        </w:tc>
        <w:tc>
          <w:tcPr>
            <w:tcW w:w="709" w:type="dxa"/>
          </w:tcPr>
          <w:p w14:paraId="5614B6CC" w14:textId="77777777" w:rsidR="00B050C6" w:rsidRPr="00A735A7" w:rsidRDefault="00B050C6" w:rsidP="00754D89">
            <w:pPr>
              <w:jc w:val="right"/>
            </w:pPr>
            <w:r w:rsidRPr="00A735A7">
              <w:t>14</w:t>
            </w:r>
          </w:p>
        </w:tc>
        <w:tc>
          <w:tcPr>
            <w:tcW w:w="567" w:type="dxa"/>
          </w:tcPr>
          <w:p w14:paraId="73B5A3CC" w14:textId="77777777" w:rsidR="00B050C6" w:rsidRPr="00A735A7" w:rsidRDefault="00B050C6" w:rsidP="00754D89">
            <w:pPr>
              <w:jc w:val="right"/>
            </w:pPr>
            <w:r w:rsidRPr="00A735A7">
              <w:t>54</w:t>
            </w:r>
          </w:p>
        </w:tc>
        <w:tc>
          <w:tcPr>
            <w:tcW w:w="850" w:type="dxa"/>
          </w:tcPr>
          <w:p w14:paraId="1A59B456" w14:textId="77777777" w:rsidR="00B050C6" w:rsidRPr="00A735A7" w:rsidRDefault="00B050C6" w:rsidP="00754D89">
            <w:pPr>
              <w:jc w:val="right"/>
            </w:pPr>
            <w:r w:rsidRPr="00A735A7">
              <w:t>182</w:t>
            </w:r>
          </w:p>
        </w:tc>
        <w:tc>
          <w:tcPr>
            <w:tcW w:w="851" w:type="dxa"/>
          </w:tcPr>
          <w:p w14:paraId="7E67F804" w14:textId="77777777" w:rsidR="00B050C6" w:rsidRDefault="00B050C6" w:rsidP="00754D89">
            <w:pPr>
              <w:jc w:val="right"/>
            </w:pPr>
            <w:r w:rsidRPr="00A735A7">
              <w:t>202</w:t>
            </w:r>
          </w:p>
        </w:tc>
      </w:tr>
      <w:tr w:rsidR="00B050C6" w14:paraId="3CA1D0C5" w14:textId="77777777" w:rsidTr="00C6367B">
        <w:tc>
          <w:tcPr>
            <w:tcW w:w="935" w:type="dxa"/>
          </w:tcPr>
          <w:p w14:paraId="7EF35B6D" w14:textId="77777777" w:rsidR="00B050C6" w:rsidRDefault="00B050C6" w:rsidP="00570015">
            <w:r>
              <w:t>C504</w:t>
            </w:r>
          </w:p>
        </w:tc>
        <w:tc>
          <w:tcPr>
            <w:tcW w:w="591" w:type="dxa"/>
          </w:tcPr>
          <w:p w14:paraId="590759B6" w14:textId="77777777" w:rsidR="00B050C6" w:rsidRPr="003C4954" w:rsidRDefault="00B050C6" w:rsidP="00754D89">
            <w:pPr>
              <w:jc w:val="right"/>
            </w:pPr>
            <w:r w:rsidRPr="003C4954">
              <w:t>0</w:t>
            </w:r>
          </w:p>
        </w:tc>
        <w:tc>
          <w:tcPr>
            <w:tcW w:w="709" w:type="dxa"/>
          </w:tcPr>
          <w:p w14:paraId="0A09715D" w14:textId="77777777" w:rsidR="00B050C6" w:rsidRPr="003C4954" w:rsidRDefault="00B050C6" w:rsidP="00754D89">
            <w:pPr>
              <w:jc w:val="right"/>
            </w:pPr>
            <w:r w:rsidRPr="003C4954">
              <w:t>38</w:t>
            </w:r>
          </w:p>
        </w:tc>
        <w:tc>
          <w:tcPr>
            <w:tcW w:w="708" w:type="dxa"/>
          </w:tcPr>
          <w:p w14:paraId="274EB2E3" w14:textId="77777777" w:rsidR="00B050C6" w:rsidRPr="003C4954" w:rsidRDefault="00B050C6" w:rsidP="00754D89">
            <w:pPr>
              <w:jc w:val="right"/>
            </w:pPr>
            <w:r w:rsidRPr="003C4954">
              <w:t>0</w:t>
            </w:r>
          </w:p>
        </w:tc>
        <w:tc>
          <w:tcPr>
            <w:tcW w:w="709" w:type="dxa"/>
          </w:tcPr>
          <w:p w14:paraId="1131677D" w14:textId="77777777" w:rsidR="00B050C6" w:rsidRPr="003C4954" w:rsidRDefault="00B050C6" w:rsidP="00754D89">
            <w:pPr>
              <w:jc w:val="right"/>
            </w:pPr>
            <w:r w:rsidRPr="003C4954">
              <w:t>2</w:t>
            </w:r>
          </w:p>
        </w:tc>
        <w:tc>
          <w:tcPr>
            <w:tcW w:w="851" w:type="dxa"/>
          </w:tcPr>
          <w:p w14:paraId="2F5BE2A7" w14:textId="77777777" w:rsidR="00B050C6" w:rsidRPr="003C4954" w:rsidRDefault="00B050C6" w:rsidP="00754D89">
            <w:pPr>
              <w:jc w:val="right"/>
            </w:pPr>
            <w:r w:rsidRPr="003C4954">
              <w:t>6</w:t>
            </w:r>
          </w:p>
        </w:tc>
        <w:tc>
          <w:tcPr>
            <w:tcW w:w="708" w:type="dxa"/>
          </w:tcPr>
          <w:p w14:paraId="7312FC01" w14:textId="77777777" w:rsidR="00B050C6" w:rsidRPr="003C4954" w:rsidRDefault="00B050C6" w:rsidP="00754D89">
            <w:pPr>
              <w:jc w:val="right"/>
            </w:pPr>
            <w:r w:rsidRPr="003C4954">
              <w:t>12</w:t>
            </w:r>
          </w:p>
        </w:tc>
        <w:tc>
          <w:tcPr>
            <w:tcW w:w="709" w:type="dxa"/>
          </w:tcPr>
          <w:p w14:paraId="3A5A9C50" w14:textId="77777777" w:rsidR="00B050C6" w:rsidRPr="003C4954" w:rsidRDefault="00B050C6" w:rsidP="00754D89">
            <w:pPr>
              <w:jc w:val="right"/>
            </w:pPr>
            <w:r w:rsidRPr="003C4954">
              <w:t>25</w:t>
            </w:r>
          </w:p>
        </w:tc>
        <w:tc>
          <w:tcPr>
            <w:tcW w:w="709" w:type="dxa"/>
          </w:tcPr>
          <w:p w14:paraId="412B7CE8" w14:textId="77777777" w:rsidR="00B050C6" w:rsidRPr="003C4954" w:rsidRDefault="00B050C6" w:rsidP="00754D89">
            <w:pPr>
              <w:jc w:val="right"/>
            </w:pPr>
            <w:r w:rsidRPr="003C4954">
              <w:t>39</w:t>
            </w:r>
          </w:p>
        </w:tc>
        <w:tc>
          <w:tcPr>
            <w:tcW w:w="567" w:type="dxa"/>
          </w:tcPr>
          <w:p w14:paraId="3C63B3F0" w14:textId="77777777" w:rsidR="00B050C6" w:rsidRPr="003C4954" w:rsidRDefault="00B050C6" w:rsidP="00754D89">
            <w:pPr>
              <w:jc w:val="right"/>
            </w:pPr>
            <w:r w:rsidRPr="003C4954">
              <w:t>93</w:t>
            </w:r>
          </w:p>
        </w:tc>
        <w:tc>
          <w:tcPr>
            <w:tcW w:w="850" w:type="dxa"/>
          </w:tcPr>
          <w:p w14:paraId="57FAC7FE" w14:textId="77777777" w:rsidR="00B050C6" w:rsidRPr="003C4954" w:rsidRDefault="00B050C6" w:rsidP="00754D89">
            <w:pPr>
              <w:jc w:val="right"/>
            </w:pPr>
            <w:r w:rsidRPr="003C4954">
              <w:t>192</w:t>
            </w:r>
          </w:p>
        </w:tc>
        <w:tc>
          <w:tcPr>
            <w:tcW w:w="851" w:type="dxa"/>
          </w:tcPr>
          <w:p w14:paraId="4AD731E4" w14:textId="77777777" w:rsidR="00B050C6" w:rsidRDefault="00B050C6" w:rsidP="00754D89">
            <w:pPr>
              <w:jc w:val="right"/>
            </w:pPr>
            <w:r w:rsidRPr="003C4954">
              <w:t>202</w:t>
            </w:r>
          </w:p>
        </w:tc>
      </w:tr>
      <w:tr w:rsidR="00B050C6" w14:paraId="42F1678D" w14:textId="77777777" w:rsidTr="00C6367B">
        <w:tc>
          <w:tcPr>
            <w:tcW w:w="935" w:type="dxa"/>
          </w:tcPr>
          <w:p w14:paraId="26D2E059" w14:textId="77777777" w:rsidR="00B050C6" w:rsidRDefault="00B050C6" w:rsidP="00570015">
            <w:r>
              <w:t>C341</w:t>
            </w:r>
          </w:p>
        </w:tc>
        <w:tc>
          <w:tcPr>
            <w:tcW w:w="591" w:type="dxa"/>
          </w:tcPr>
          <w:p w14:paraId="02F57474" w14:textId="77777777" w:rsidR="00B050C6" w:rsidRPr="00370C7B" w:rsidRDefault="00B050C6" w:rsidP="00754D89">
            <w:pPr>
              <w:jc w:val="right"/>
            </w:pPr>
            <w:r w:rsidRPr="00370C7B">
              <w:t>0</w:t>
            </w:r>
          </w:p>
        </w:tc>
        <w:tc>
          <w:tcPr>
            <w:tcW w:w="709" w:type="dxa"/>
          </w:tcPr>
          <w:p w14:paraId="1D812982" w14:textId="77777777" w:rsidR="00B050C6" w:rsidRPr="00370C7B" w:rsidRDefault="00B050C6" w:rsidP="00754D89">
            <w:pPr>
              <w:jc w:val="right"/>
            </w:pPr>
            <w:r w:rsidRPr="00370C7B">
              <w:t>36</w:t>
            </w:r>
          </w:p>
        </w:tc>
        <w:tc>
          <w:tcPr>
            <w:tcW w:w="708" w:type="dxa"/>
          </w:tcPr>
          <w:p w14:paraId="7F222FE0" w14:textId="77777777" w:rsidR="00B050C6" w:rsidRPr="00370C7B" w:rsidRDefault="00B050C6" w:rsidP="00754D89">
            <w:pPr>
              <w:jc w:val="right"/>
            </w:pPr>
            <w:r w:rsidRPr="00370C7B">
              <w:t>0</w:t>
            </w:r>
          </w:p>
        </w:tc>
        <w:tc>
          <w:tcPr>
            <w:tcW w:w="709" w:type="dxa"/>
          </w:tcPr>
          <w:p w14:paraId="5D939870" w14:textId="77777777" w:rsidR="00B050C6" w:rsidRPr="00370C7B" w:rsidRDefault="00B050C6" w:rsidP="00754D89">
            <w:pPr>
              <w:jc w:val="right"/>
            </w:pPr>
            <w:r w:rsidRPr="00370C7B">
              <w:t>2</w:t>
            </w:r>
          </w:p>
        </w:tc>
        <w:tc>
          <w:tcPr>
            <w:tcW w:w="851" w:type="dxa"/>
          </w:tcPr>
          <w:p w14:paraId="024BE878" w14:textId="77777777" w:rsidR="00B050C6" w:rsidRPr="00370C7B" w:rsidRDefault="00B050C6" w:rsidP="00754D89">
            <w:pPr>
              <w:jc w:val="right"/>
            </w:pPr>
            <w:r w:rsidRPr="00370C7B">
              <w:t>4</w:t>
            </w:r>
          </w:p>
        </w:tc>
        <w:tc>
          <w:tcPr>
            <w:tcW w:w="708" w:type="dxa"/>
          </w:tcPr>
          <w:p w14:paraId="3521E6A9" w14:textId="77777777" w:rsidR="00B050C6" w:rsidRPr="00370C7B" w:rsidRDefault="00B050C6" w:rsidP="00754D89">
            <w:pPr>
              <w:jc w:val="right"/>
            </w:pPr>
            <w:r w:rsidRPr="00370C7B">
              <w:t>8</w:t>
            </w:r>
          </w:p>
        </w:tc>
        <w:tc>
          <w:tcPr>
            <w:tcW w:w="709" w:type="dxa"/>
          </w:tcPr>
          <w:p w14:paraId="709ABB88" w14:textId="77777777" w:rsidR="00B050C6" w:rsidRPr="00370C7B" w:rsidRDefault="00B050C6" w:rsidP="00754D89">
            <w:pPr>
              <w:jc w:val="right"/>
            </w:pPr>
            <w:r w:rsidRPr="00370C7B">
              <w:t>18</w:t>
            </w:r>
          </w:p>
        </w:tc>
        <w:tc>
          <w:tcPr>
            <w:tcW w:w="709" w:type="dxa"/>
          </w:tcPr>
          <w:p w14:paraId="7B1954F3" w14:textId="77777777" w:rsidR="00B050C6" w:rsidRPr="00370C7B" w:rsidRDefault="00B050C6" w:rsidP="00754D89">
            <w:pPr>
              <w:jc w:val="right"/>
            </w:pPr>
            <w:r w:rsidRPr="00370C7B">
              <w:t>39</w:t>
            </w:r>
          </w:p>
        </w:tc>
        <w:tc>
          <w:tcPr>
            <w:tcW w:w="567" w:type="dxa"/>
          </w:tcPr>
          <w:p w14:paraId="15DCFAEC" w14:textId="77777777" w:rsidR="00B050C6" w:rsidRPr="00370C7B" w:rsidRDefault="00B050C6" w:rsidP="00754D89">
            <w:pPr>
              <w:jc w:val="right"/>
            </w:pPr>
            <w:r w:rsidRPr="00370C7B">
              <w:t>113</w:t>
            </w:r>
          </w:p>
        </w:tc>
        <w:tc>
          <w:tcPr>
            <w:tcW w:w="850" w:type="dxa"/>
          </w:tcPr>
          <w:p w14:paraId="5992E0F6" w14:textId="77777777" w:rsidR="00B050C6" w:rsidRPr="00370C7B" w:rsidRDefault="00B050C6" w:rsidP="00754D89">
            <w:pPr>
              <w:jc w:val="right"/>
            </w:pPr>
            <w:r w:rsidRPr="00370C7B">
              <w:t>198</w:t>
            </w:r>
          </w:p>
        </w:tc>
        <w:tc>
          <w:tcPr>
            <w:tcW w:w="851" w:type="dxa"/>
          </w:tcPr>
          <w:p w14:paraId="72CD242B" w14:textId="77777777" w:rsidR="00B050C6" w:rsidRDefault="00B050C6" w:rsidP="00754D89">
            <w:pPr>
              <w:jc w:val="right"/>
            </w:pPr>
            <w:r w:rsidRPr="00370C7B">
              <w:t>202</w:t>
            </w:r>
          </w:p>
        </w:tc>
      </w:tr>
      <w:tr w:rsidR="00B050C6" w14:paraId="7ABE44C7" w14:textId="77777777" w:rsidTr="00C6367B">
        <w:tc>
          <w:tcPr>
            <w:tcW w:w="935" w:type="dxa"/>
          </w:tcPr>
          <w:p w14:paraId="421E75A6" w14:textId="77777777" w:rsidR="00B050C6" w:rsidRDefault="00B050C6" w:rsidP="00570015">
            <w:r>
              <w:t>C64</w:t>
            </w:r>
          </w:p>
        </w:tc>
        <w:tc>
          <w:tcPr>
            <w:tcW w:w="591" w:type="dxa"/>
          </w:tcPr>
          <w:p w14:paraId="25942A96" w14:textId="77777777" w:rsidR="00B050C6" w:rsidRPr="0048575E" w:rsidRDefault="00B050C6" w:rsidP="00754D89">
            <w:pPr>
              <w:jc w:val="right"/>
            </w:pPr>
            <w:r w:rsidRPr="0048575E">
              <w:t>0</w:t>
            </w:r>
          </w:p>
        </w:tc>
        <w:tc>
          <w:tcPr>
            <w:tcW w:w="709" w:type="dxa"/>
          </w:tcPr>
          <w:p w14:paraId="403288B2" w14:textId="77777777" w:rsidR="00B050C6" w:rsidRPr="0048575E" w:rsidRDefault="00B050C6" w:rsidP="00754D89">
            <w:pPr>
              <w:jc w:val="right"/>
            </w:pPr>
            <w:r w:rsidRPr="0048575E">
              <w:t>24</w:t>
            </w:r>
          </w:p>
        </w:tc>
        <w:tc>
          <w:tcPr>
            <w:tcW w:w="708" w:type="dxa"/>
          </w:tcPr>
          <w:p w14:paraId="6DB2E416" w14:textId="77777777" w:rsidR="00B050C6" w:rsidRPr="0048575E" w:rsidRDefault="00B050C6" w:rsidP="00754D89">
            <w:pPr>
              <w:jc w:val="right"/>
            </w:pPr>
            <w:r w:rsidRPr="0048575E">
              <w:t>0</w:t>
            </w:r>
          </w:p>
        </w:tc>
        <w:tc>
          <w:tcPr>
            <w:tcW w:w="709" w:type="dxa"/>
          </w:tcPr>
          <w:p w14:paraId="02E50E84" w14:textId="77777777" w:rsidR="00B050C6" w:rsidRPr="0048575E" w:rsidRDefault="00B050C6" w:rsidP="00754D89">
            <w:pPr>
              <w:jc w:val="right"/>
            </w:pPr>
            <w:r w:rsidRPr="0048575E">
              <w:t>2</w:t>
            </w:r>
          </w:p>
        </w:tc>
        <w:tc>
          <w:tcPr>
            <w:tcW w:w="851" w:type="dxa"/>
          </w:tcPr>
          <w:p w14:paraId="286A8E6F" w14:textId="77777777" w:rsidR="00B050C6" w:rsidRPr="0048575E" w:rsidRDefault="00B050C6" w:rsidP="00754D89">
            <w:pPr>
              <w:jc w:val="right"/>
            </w:pPr>
            <w:r w:rsidRPr="0048575E">
              <w:t>4</w:t>
            </w:r>
          </w:p>
        </w:tc>
        <w:tc>
          <w:tcPr>
            <w:tcW w:w="708" w:type="dxa"/>
          </w:tcPr>
          <w:p w14:paraId="1AE6FFD0" w14:textId="77777777" w:rsidR="00B050C6" w:rsidRPr="0048575E" w:rsidRDefault="00B050C6" w:rsidP="00754D89">
            <w:pPr>
              <w:jc w:val="right"/>
            </w:pPr>
            <w:r w:rsidRPr="0048575E">
              <w:t>8</w:t>
            </w:r>
          </w:p>
        </w:tc>
        <w:tc>
          <w:tcPr>
            <w:tcW w:w="709" w:type="dxa"/>
          </w:tcPr>
          <w:p w14:paraId="2AF07D9E" w14:textId="77777777" w:rsidR="00B050C6" w:rsidRPr="0048575E" w:rsidRDefault="00B050C6" w:rsidP="00754D89">
            <w:pPr>
              <w:jc w:val="right"/>
            </w:pPr>
            <w:r w:rsidRPr="0048575E">
              <w:t>14</w:t>
            </w:r>
          </w:p>
        </w:tc>
        <w:tc>
          <w:tcPr>
            <w:tcW w:w="709" w:type="dxa"/>
          </w:tcPr>
          <w:p w14:paraId="670FF2EF" w14:textId="77777777" w:rsidR="00B050C6" w:rsidRPr="0048575E" w:rsidRDefault="00B050C6" w:rsidP="00754D89">
            <w:pPr>
              <w:jc w:val="right"/>
            </w:pPr>
            <w:r w:rsidRPr="0048575E">
              <w:t>40</w:t>
            </w:r>
          </w:p>
        </w:tc>
        <w:tc>
          <w:tcPr>
            <w:tcW w:w="567" w:type="dxa"/>
          </w:tcPr>
          <w:p w14:paraId="69E7A12D" w14:textId="77777777" w:rsidR="00B050C6" w:rsidRPr="0048575E" w:rsidRDefault="00B050C6" w:rsidP="00754D89">
            <w:pPr>
              <w:jc w:val="right"/>
            </w:pPr>
            <w:r w:rsidRPr="0048575E">
              <w:t>122</w:t>
            </w:r>
          </w:p>
        </w:tc>
        <w:tc>
          <w:tcPr>
            <w:tcW w:w="850" w:type="dxa"/>
          </w:tcPr>
          <w:p w14:paraId="761F19D4" w14:textId="77777777" w:rsidR="00B050C6" w:rsidRPr="0048575E" w:rsidRDefault="00B050C6" w:rsidP="00754D89">
            <w:pPr>
              <w:jc w:val="right"/>
            </w:pPr>
            <w:r w:rsidRPr="0048575E">
              <w:t>202</w:t>
            </w:r>
          </w:p>
        </w:tc>
        <w:tc>
          <w:tcPr>
            <w:tcW w:w="851" w:type="dxa"/>
          </w:tcPr>
          <w:p w14:paraId="222EDC18" w14:textId="77777777" w:rsidR="00B050C6" w:rsidRDefault="00B050C6" w:rsidP="00754D89">
            <w:pPr>
              <w:jc w:val="right"/>
            </w:pPr>
            <w:r w:rsidRPr="0048575E">
              <w:t>202</w:t>
            </w:r>
          </w:p>
        </w:tc>
      </w:tr>
      <w:tr w:rsidR="00C6367B" w14:paraId="67E4CF1C" w14:textId="77777777" w:rsidTr="00C6367B">
        <w:tc>
          <w:tcPr>
            <w:tcW w:w="935" w:type="dxa"/>
          </w:tcPr>
          <w:p w14:paraId="7061921B" w14:textId="77777777" w:rsidR="00C6367B" w:rsidRPr="00026914" w:rsidRDefault="00C6367B" w:rsidP="00570015">
            <w:pPr>
              <w:rPr>
                <w:b/>
              </w:rPr>
            </w:pPr>
            <w:r w:rsidRPr="00026914">
              <w:rPr>
                <w:b/>
              </w:rPr>
              <w:t>EHA</w:t>
            </w:r>
          </w:p>
        </w:tc>
        <w:tc>
          <w:tcPr>
            <w:tcW w:w="591" w:type="dxa"/>
          </w:tcPr>
          <w:p w14:paraId="6A2F13E9" w14:textId="77777777" w:rsidR="00C6367B" w:rsidRPr="00850B30" w:rsidRDefault="00C6367B" w:rsidP="00754D89">
            <w:pPr>
              <w:jc w:val="right"/>
            </w:pPr>
          </w:p>
        </w:tc>
        <w:tc>
          <w:tcPr>
            <w:tcW w:w="709" w:type="dxa"/>
          </w:tcPr>
          <w:p w14:paraId="2B1BC676" w14:textId="77777777" w:rsidR="00C6367B" w:rsidRPr="00850B30" w:rsidRDefault="00C6367B" w:rsidP="00754D89">
            <w:pPr>
              <w:jc w:val="right"/>
            </w:pPr>
          </w:p>
        </w:tc>
        <w:tc>
          <w:tcPr>
            <w:tcW w:w="708" w:type="dxa"/>
          </w:tcPr>
          <w:p w14:paraId="63995729" w14:textId="77777777" w:rsidR="00C6367B" w:rsidRPr="00850B30" w:rsidRDefault="00C6367B" w:rsidP="00754D89">
            <w:pPr>
              <w:jc w:val="right"/>
            </w:pPr>
          </w:p>
        </w:tc>
        <w:tc>
          <w:tcPr>
            <w:tcW w:w="709" w:type="dxa"/>
          </w:tcPr>
          <w:p w14:paraId="0CB1A5E0" w14:textId="77777777" w:rsidR="00C6367B" w:rsidRPr="00850B30" w:rsidRDefault="00C6367B" w:rsidP="00754D89">
            <w:pPr>
              <w:jc w:val="right"/>
            </w:pPr>
          </w:p>
        </w:tc>
        <w:tc>
          <w:tcPr>
            <w:tcW w:w="851" w:type="dxa"/>
          </w:tcPr>
          <w:p w14:paraId="16353E05" w14:textId="77777777" w:rsidR="00C6367B" w:rsidRPr="00850B30" w:rsidRDefault="00C6367B" w:rsidP="00754D89">
            <w:pPr>
              <w:jc w:val="right"/>
            </w:pPr>
          </w:p>
        </w:tc>
        <w:tc>
          <w:tcPr>
            <w:tcW w:w="708" w:type="dxa"/>
          </w:tcPr>
          <w:p w14:paraId="13990FC6" w14:textId="77777777" w:rsidR="00C6367B" w:rsidRPr="00850B30" w:rsidRDefault="00C6367B" w:rsidP="00754D89">
            <w:pPr>
              <w:jc w:val="right"/>
            </w:pPr>
          </w:p>
        </w:tc>
        <w:tc>
          <w:tcPr>
            <w:tcW w:w="709" w:type="dxa"/>
          </w:tcPr>
          <w:p w14:paraId="71FEDD1E" w14:textId="77777777" w:rsidR="00C6367B" w:rsidRPr="00850B30" w:rsidRDefault="00C6367B" w:rsidP="00754D89">
            <w:pPr>
              <w:jc w:val="right"/>
            </w:pPr>
          </w:p>
        </w:tc>
        <w:tc>
          <w:tcPr>
            <w:tcW w:w="709" w:type="dxa"/>
          </w:tcPr>
          <w:p w14:paraId="5975BEF5" w14:textId="77777777" w:rsidR="00C6367B" w:rsidRPr="00850B30" w:rsidRDefault="00C6367B" w:rsidP="00754D89">
            <w:pPr>
              <w:jc w:val="right"/>
            </w:pPr>
          </w:p>
        </w:tc>
        <w:tc>
          <w:tcPr>
            <w:tcW w:w="567" w:type="dxa"/>
          </w:tcPr>
          <w:p w14:paraId="152BAEF9" w14:textId="77777777" w:rsidR="00C6367B" w:rsidRPr="00850B30" w:rsidRDefault="00C6367B" w:rsidP="00754D89">
            <w:pPr>
              <w:jc w:val="right"/>
            </w:pPr>
          </w:p>
        </w:tc>
        <w:tc>
          <w:tcPr>
            <w:tcW w:w="850" w:type="dxa"/>
          </w:tcPr>
          <w:p w14:paraId="47E4447F" w14:textId="77777777" w:rsidR="00C6367B" w:rsidRDefault="00C6367B" w:rsidP="00754D89">
            <w:pPr>
              <w:jc w:val="right"/>
            </w:pPr>
          </w:p>
        </w:tc>
        <w:tc>
          <w:tcPr>
            <w:tcW w:w="851" w:type="dxa"/>
          </w:tcPr>
          <w:p w14:paraId="1B24A544" w14:textId="77777777" w:rsidR="00C6367B" w:rsidRDefault="00C6367B" w:rsidP="00754D89">
            <w:pPr>
              <w:jc w:val="right"/>
            </w:pPr>
          </w:p>
        </w:tc>
      </w:tr>
      <w:tr w:rsidR="00B050C6" w14:paraId="75DA559B" w14:textId="77777777" w:rsidTr="00C6367B">
        <w:tc>
          <w:tcPr>
            <w:tcW w:w="935" w:type="dxa"/>
          </w:tcPr>
          <w:p w14:paraId="4FEA41DC" w14:textId="77777777" w:rsidR="00B050C6" w:rsidRDefault="00B050C6" w:rsidP="00570015">
            <w:r>
              <w:t>C34</w:t>
            </w:r>
          </w:p>
        </w:tc>
        <w:tc>
          <w:tcPr>
            <w:tcW w:w="591" w:type="dxa"/>
          </w:tcPr>
          <w:p w14:paraId="68ED62D8" w14:textId="77777777" w:rsidR="00B050C6" w:rsidRPr="006C3DCD" w:rsidRDefault="00B050C6" w:rsidP="00754D89">
            <w:pPr>
              <w:jc w:val="right"/>
            </w:pPr>
            <w:r w:rsidRPr="006C3DCD">
              <w:t>0</w:t>
            </w:r>
          </w:p>
        </w:tc>
        <w:tc>
          <w:tcPr>
            <w:tcW w:w="709" w:type="dxa"/>
          </w:tcPr>
          <w:p w14:paraId="75F5F512" w14:textId="77777777" w:rsidR="00B050C6" w:rsidRPr="006C3DCD" w:rsidRDefault="00B050C6" w:rsidP="00754D89">
            <w:pPr>
              <w:jc w:val="right"/>
            </w:pPr>
            <w:r w:rsidRPr="006C3DCD">
              <w:t>172</w:t>
            </w:r>
          </w:p>
        </w:tc>
        <w:tc>
          <w:tcPr>
            <w:tcW w:w="708" w:type="dxa"/>
          </w:tcPr>
          <w:p w14:paraId="77C7B65C" w14:textId="77777777" w:rsidR="00B050C6" w:rsidRPr="006C3DCD" w:rsidRDefault="00B050C6" w:rsidP="00754D89">
            <w:pPr>
              <w:jc w:val="right"/>
            </w:pPr>
            <w:r w:rsidRPr="006C3DCD">
              <w:t>4</w:t>
            </w:r>
          </w:p>
        </w:tc>
        <w:tc>
          <w:tcPr>
            <w:tcW w:w="709" w:type="dxa"/>
          </w:tcPr>
          <w:p w14:paraId="43ABED52" w14:textId="77777777" w:rsidR="00B050C6" w:rsidRPr="006C3DCD" w:rsidRDefault="00B050C6" w:rsidP="00754D89">
            <w:pPr>
              <w:jc w:val="right"/>
            </w:pPr>
            <w:r w:rsidRPr="006C3DCD">
              <w:t>16</w:t>
            </w:r>
          </w:p>
        </w:tc>
        <w:tc>
          <w:tcPr>
            <w:tcW w:w="851" w:type="dxa"/>
          </w:tcPr>
          <w:p w14:paraId="35BC2D0B" w14:textId="77777777" w:rsidR="00B050C6" w:rsidRPr="006C3DCD" w:rsidRDefault="00B050C6" w:rsidP="00754D89">
            <w:pPr>
              <w:jc w:val="right"/>
            </w:pPr>
            <w:r w:rsidRPr="006C3DCD">
              <w:t>26</w:t>
            </w:r>
          </w:p>
        </w:tc>
        <w:tc>
          <w:tcPr>
            <w:tcW w:w="708" w:type="dxa"/>
          </w:tcPr>
          <w:p w14:paraId="0F18D910" w14:textId="77777777" w:rsidR="00B050C6" w:rsidRPr="006C3DCD" w:rsidRDefault="00B050C6" w:rsidP="00754D89">
            <w:pPr>
              <w:jc w:val="right"/>
            </w:pPr>
            <w:r w:rsidRPr="006C3DCD">
              <w:t>41</w:t>
            </w:r>
          </w:p>
        </w:tc>
        <w:tc>
          <w:tcPr>
            <w:tcW w:w="709" w:type="dxa"/>
          </w:tcPr>
          <w:p w14:paraId="474BFB07" w14:textId="77777777" w:rsidR="00B050C6" w:rsidRPr="006C3DCD" w:rsidRDefault="00B050C6" w:rsidP="00754D89">
            <w:pPr>
              <w:jc w:val="right"/>
            </w:pPr>
            <w:r w:rsidRPr="006C3DCD">
              <w:t>100</w:t>
            </w:r>
          </w:p>
        </w:tc>
        <w:tc>
          <w:tcPr>
            <w:tcW w:w="709" w:type="dxa"/>
          </w:tcPr>
          <w:p w14:paraId="48EA0892" w14:textId="77777777" w:rsidR="00B050C6" w:rsidRPr="006C3DCD" w:rsidRDefault="00B050C6" w:rsidP="00754D89">
            <w:pPr>
              <w:jc w:val="right"/>
            </w:pPr>
            <w:r w:rsidRPr="006C3DCD">
              <w:t>2</w:t>
            </w:r>
          </w:p>
        </w:tc>
        <w:tc>
          <w:tcPr>
            <w:tcW w:w="567" w:type="dxa"/>
          </w:tcPr>
          <w:p w14:paraId="55579863" w14:textId="77777777" w:rsidR="00B050C6" w:rsidRPr="006C3DCD" w:rsidRDefault="00B050C6" w:rsidP="00754D89">
            <w:pPr>
              <w:jc w:val="right"/>
            </w:pPr>
            <w:r w:rsidRPr="006C3DCD">
              <w:t>12</w:t>
            </w:r>
          </w:p>
        </w:tc>
        <w:tc>
          <w:tcPr>
            <w:tcW w:w="850" w:type="dxa"/>
          </w:tcPr>
          <w:p w14:paraId="1C7DF585" w14:textId="77777777" w:rsidR="00B050C6" w:rsidRPr="006C3DCD" w:rsidRDefault="00B050C6" w:rsidP="00754D89">
            <w:pPr>
              <w:jc w:val="right"/>
            </w:pPr>
            <w:r w:rsidRPr="006C3DCD">
              <w:t>99</w:t>
            </w:r>
          </w:p>
        </w:tc>
        <w:tc>
          <w:tcPr>
            <w:tcW w:w="851" w:type="dxa"/>
          </w:tcPr>
          <w:p w14:paraId="2740A3D8" w14:textId="77777777" w:rsidR="00B050C6" w:rsidRDefault="00B050C6" w:rsidP="00754D89">
            <w:pPr>
              <w:jc w:val="right"/>
            </w:pPr>
            <w:r w:rsidRPr="006C3DCD">
              <w:t>192</w:t>
            </w:r>
          </w:p>
        </w:tc>
      </w:tr>
      <w:tr w:rsidR="00B050C6" w14:paraId="0B985213" w14:textId="77777777" w:rsidTr="00C6367B">
        <w:tc>
          <w:tcPr>
            <w:tcW w:w="935" w:type="dxa"/>
          </w:tcPr>
          <w:p w14:paraId="541307BB" w14:textId="77777777" w:rsidR="00B050C6" w:rsidRDefault="00B050C6" w:rsidP="00570015">
            <w:r>
              <w:t>C50</w:t>
            </w:r>
          </w:p>
        </w:tc>
        <w:tc>
          <w:tcPr>
            <w:tcW w:w="591" w:type="dxa"/>
          </w:tcPr>
          <w:p w14:paraId="791C647A" w14:textId="77777777" w:rsidR="00B050C6" w:rsidRPr="00E30BAA" w:rsidRDefault="00B050C6" w:rsidP="00754D89">
            <w:pPr>
              <w:jc w:val="right"/>
            </w:pPr>
            <w:r w:rsidRPr="00E30BAA">
              <w:t>0</w:t>
            </w:r>
          </w:p>
        </w:tc>
        <w:tc>
          <w:tcPr>
            <w:tcW w:w="709" w:type="dxa"/>
          </w:tcPr>
          <w:p w14:paraId="51478A77" w14:textId="77777777" w:rsidR="00B050C6" w:rsidRPr="00E30BAA" w:rsidRDefault="00B050C6" w:rsidP="00754D89">
            <w:pPr>
              <w:jc w:val="right"/>
            </w:pPr>
            <w:r w:rsidRPr="00E30BAA">
              <w:t>132</w:t>
            </w:r>
          </w:p>
        </w:tc>
        <w:tc>
          <w:tcPr>
            <w:tcW w:w="708" w:type="dxa"/>
          </w:tcPr>
          <w:p w14:paraId="4097D1AB" w14:textId="77777777" w:rsidR="00B050C6" w:rsidRPr="00E30BAA" w:rsidRDefault="00B050C6" w:rsidP="00754D89">
            <w:pPr>
              <w:jc w:val="right"/>
            </w:pPr>
            <w:r w:rsidRPr="00E30BAA">
              <w:t>6</w:t>
            </w:r>
          </w:p>
        </w:tc>
        <w:tc>
          <w:tcPr>
            <w:tcW w:w="709" w:type="dxa"/>
          </w:tcPr>
          <w:p w14:paraId="1B53702E" w14:textId="77777777" w:rsidR="00B050C6" w:rsidRPr="00E30BAA" w:rsidRDefault="00B050C6" w:rsidP="00754D89">
            <w:pPr>
              <w:jc w:val="right"/>
            </w:pPr>
            <w:r w:rsidRPr="00E30BAA">
              <w:t>20</w:t>
            </w:r>
          </w:p>
        </w:tc>
        <w:tc>
          <w:tcPr>
            <w:tcW w:w="851" w:type="dxa"/>
          </w:tcPr>
          <w:p w14:paraId="6B034D21" w14:textId="77777777" w:rsidR="00B050C6" w:rsidRPr="00E30BAA" w:rsidRDefault="00B050C6" w:rsidP="00754D89">
            <w:pPr>
              <w:jc w:val="right"/>
            </w:pPr>
            <w:r w:rsidRPr="00E30BAA">
              <w:t>30</w:t>
            </w:r>
          </w:p>
        </w:tc>
        <w:tc>
          <w:tcPr>
            <w:tcW w:w="708" w:type="dxa"/>
          </w:tcPr>
          <w:p w14:paraId="78B2E292" w14:textId="77777777" w:rsidR="00B050C6" w:rsidRPr="00E30BAA" w:rsidRDefault="00B050C6" w:rsidP="00754D89">
            <w:pPr>
              <w:jc w:val="right"/>
            </w:pPr>
            <w:r w:rsidRPr="00E30BAA">
              <w:t>46</w:t>
            </w:r>
          </w:p>
        </w:tc>
        <w:tc>
          <w:tcPr>
            <w:tcW w:w="709" w:type="dxa"/>
          </w:tcPr>
          <w:p w14:paraId="01AAF759" w14:textId="77777777" w:rsidR="00B050C6" w:rsidRPr="00E30BAA" w:rsidRDefault="00B050C6" w:rsidP="00754D89">
            <w:pPr>
              <w:jc w:val="right"/>
            </w:pPr>
            <w:r w:rsidRPr="00E30BAA">
              <w:t>91</w:t>
            </w:r>
          </w:p>
        </w:tc>
        <w:tc>
          <w:tcPr>
            <w:tcW w:w="709" w:type="dxa"/>
          </w:tcPr>
          <w:p w14:paraId="16DFD1FF" w14:textId="77777777" w:rsidR="00B050C6" w:rsidRPr="00E30BAA" w:rsidRDefault="00B050C6" w:rsidP="00754D89">
            <w:pPr>
              <w:jc w:val="right"/>
            </w:pPr>
            <w:r w:rsidRPr="00E30BAA">
              <w:t>1</w:t>
            </w:r>
          </w:p>
        </w:tc>
        <w:tc>
          <w:tcPr>
            <w:tcW w:w="567" w:type="dxa"/>
          </w:tcPr>
          <w:p w14:paraId="2387F41D" w14:textId="77777777" w:rsidR="00B050C6" w:rsidRPr="00E30BAA" w:rsidRDefault="00B050C6" w:rsidP="00754D89">
            <w:pPr>
              <w:jc w:val="right"/>
            </w:pPr>
            <w:r w:rsidRPr="00E30BAA">
              <w:t>6</w:t>
            </w:r>
          </w:p>
        </w:tc>
        <w:tc>
          <w:tcPr>
            <w:tcW w:w="850" w:type="dxa"/>
          </w:tcPr>
          <w:p w14:paraId="31ACCA29" w14:textId="77777777" w:rsidR="00B050C6" w:rsidRPr="00E30BAA" w:rsidRDefault="00B050C6" w:rsidP="00754D89">
            <w:pPr>
              <w:jc w:val="right"/>
            </w:pPr>
            <w:r w:rsidRPr="00E30BAA">
              <w:t>68</w:t>
            </w:r>
          </w:p>
        </w:tc>
        <w:tc>
          <w:tcPr>
            <w:tcW w:w="851" w:type="dxa"/>
          </w:tcPr>
          <w:p w14:paraId="4CD467A0" w14:textId="77777777" w:rsidR="00B050C6" w:rsidRDefault="00B050C6" w:rsidP="00754D89">
            <w:pPr>
              <w:jc w:val="right"/>
            </w:pPr>
            <w:r w:rsidRPr="00E30BAA">
              <w:t>195</w:t>
            </w:r>
          </w:p>
        </w:tc>
      </w:tr>
      <w:tr w:rsidR="00B050C6" w14:paraId="4D105E2F" w14:textId="77777777" w:rsidTr="00C6367B">
        <w:tc>
          <w:tcPr>
            <w:tcW w:w="935" w:type="dxa"/>
          </w:tcPr>
          <w:p w14:paraId="6D915A6C" w14:textId="77777777" w:rsidR="00B050C6" w:rsidRDefault="00B050C6" w:rsidP="00570015">
            <w:r>
              <w:t>C67</w:t>
            </w:r>
          </w:p>
        </w:tc>
        <w:tc>
          <w:tcPr>
            <w:tcW w:w="591" w:type="dxa"/>
          </w:tcPr>
          <w:p w14:paraId="7C46D1EC" w14:textId="77777777" w:rsidR="00B050C6" w:rsidRPr="003A3A92" w:rsidRDefault="00B050C6" w:rsidP="00754D89">
            <w:pPr>
              <w:jc w:val="right"/>
            </w:pPr>
            <w:r w:rsidRPr="003A3A92">
              <w:t>0</w:t>
            </w:r>
          </w:p>
        </w:tc>
        <w:tc>
          <w:tcPr>
            <w:tcW w:w="709" w:type="dxa"/>
          </w:tcPr>
          <w:p w14:paraId="43F05221" w14:textId="77777777" w:rsidR="00B050C6" w:rsidRPr="003A3A92" w:rsidRDefault="00B050C6" w:rsidP="00754D89">
            <w:pPr>
              <w:jc w:val="right"/>
            </w:pPr>
            <w:r w:rsidRPr="003A3A92">
              <w:t>54</w:t>
            </w:r>
          </w:p>
        </w:tc>
        <w:tc>
          <w:tcPr>
            <w:tcW w:w="708" w:type="dxa"/>
          </w:tcPr>
          <w:p w14:paraId="758B9E84" w14:textId="77777777" w:rsidR="00B050C6" w:rsidRPr="003A3A92" w:rsidRDefault="00B050C6" w:rsidP="00754D89">
            <w:pPr>
              <w:jc w:val="right"/>
            </w:pPr>
            <w:r w:rsidRPr="003A3A92">
              <w:t>2</w:t>
            </w:r>
          </w:p>
        </w:tc>
        <w:tc>
          <w:tcPr>
            <w:tcW w:w="709" w:type="dxa"/>
          </w:tcPr>
          <w:p w14:paraId="084D28B0" w14:textId="77777777" w:rsidR="00B050C6" w:rsidRPr="003A3A92" w:rsidRDefault="00B050C6" w:rsidP="00754D89">
            <w:pPr>
              <w:jc w:val="right"/>
            </w:pPr>
            <w:r w:rsidRPr="003A3A92">
              <w:t>8</w:t>
            </w:r>
          </w:p>
        </w:tc>
        <w:tc>
          <w:tcPr>
            <w:tcW w:w="851" w:type="dxa"/>
          </w:tcPr>
          <w:p w14:paraId="131EAFCC" w14:textId="77777777" w:rsidR="00B050C6" w:rsidRPr="003A3A92" w:rsidRDefault="00B050C6" w:rsidP="00754D89">
            <w:pPr>
              <w:jc w:val="right"/>
            </w:pPr>
            <w:r w:rsidRPr="003A3A92">
              <w:t>12</w:t>
            </w:r>
          </w:p>
        </w:tc>
        <w:tc>
          <w:tcPr>
            <w:tcW w:w="708" w:type="dxa"/>
          </w:tcPr>
          <w:p w14:paraId="1B4AE001" w14:textId="77777777" w:rsidR="00B050C6" w:rsidRPr="003A3A92" w:rsidRDefault="00B050C6" w:rsidP="00754D89">
            <w:pPr>
              <w:jc w:val="right"/>
            </w:pPr>
            <w:r w:rsidRPr="003A3A92">
              <w:t>20</w:t>
            </w:r>
          </w:p>
        </w:tc>
        <w:tc>
          <w:tcPr>
            <w:tcW w:w="709" w:type="dxa"/>
          </w:tcPr>
          <w:p w14:paraId="2280575D" w14:textId="77777777" w:rsidR="00B050C6" w:rsidRPr="003A3A92" w:rsidRDefault="00B050C6" w:rsidP="00754D89">
            <w:pPr>
              <w:jc w:val="right"/>
            </w:pPr>
            <w:r w:rsidRPr="003A3A92">
              <w:t>44</w:t>
            </w:r>
          </w:p>
        </w:tc>
        <w:tc>
          <w:tcPr>
            <w:tcW w:w="709" w:type="dxa"/>
          </w:tcPr>
          <w:p w14:paraId="30A44BD3" w14:textId="77777777" w:rsidR="00B050C6" w:rsidRPr="003A3A92" w:rsidRDefault="00B050C6" w:rsidP="00754D89">
            <w:pPr>
              <w:jc w:val="right"/>
            </w:pPr>
            <w:r w:rsidRPr="003A3A92">
              <w:t>8</w:t>
            </w:r>
          </w:p>
        </w:tc>
        <w:tc>
          <w:tcPr>
            <w:tcW w:w="567" w:type="dxa"/>
          </w:tcPr>
          <w:p w14:paraId="29FDAA9B" w14:textId="77777777" w:rsidR="00B050C6" w:rsidRPr="003A3A92" w:rsidRDefault="00B050C6" w:rsidP="00754D89">
            <w:pPr>
              <w:jc w:val="right"/>
            </w:pPr>
            <w:r w:rsidRPr="003A3A92">
              <w:t>38</w:t>
            </w:r>
          </w:p>
        </w:tc>
        <w:tc>
          <w:tcPr>
            <w:tcW w:w="850" w:type="dxa"/>
          </w:tcPr>
          <w:p w14:paraId="0386C4B1" w14:textId="77777777" w:rsidR="00B050C6" w:rsidRPr="003A3A92" w:rsidRDefault="00B050C6" w:rsidP="00754D89">
            <w:pPr>
              <w:jc w:val="right"/>
            </w:pPr>
            <w:r w:rsidRPr="003A3A92">
              <w:t>171</w:t>
            </w:r>
          </w:p>
        </w:tc>
        <w:tc>
          <w:tcPr>
            <w:tcW w:w="851" w:type="dxa"/>
          </w:tcPr>
          <w:p w14:paraId="64347F9C" w14:textId="77777777" w:rsidR="00B050C6" w:rsidRDefault="00B050C6" w:rsidP="00754D89">
            <w:pPr>
              <w:jc w:val="right"/>
            </w:pPr>
            <w:r w:rsidRPr="003A3A92">
              <w:t>202</w:t>
            </w:r>
          </w:p>
        </w:tc>
      </w:tr>
      <w:tr w:rsidR="00B050C6" w14:paraId="58112B27" w14:textId="77777777" w:rsidTr="00C6367B">
        <w:tc>
          <w:tcPr>
            <w:tcW w:w="935" w:type="dxa"/>
          </w:tcPr>
          <w:p w14:paraId="07FA1B1A" w14:textId="77777777" w:rsidR="00B050C6" w:rsidRDefault="00B050C6" w:rsidP="00570015">
            <w:r>
              <w:t>C71</w:t>
            </w:r>
          </w:p>
        </w:tc>
        <w:tc>
          <w:tcPr>
            <w:tcW w:w="591" w:type="dxa"/>
          </w:tcPr>
          <w:p w14:paraId="20EE68BF" w14:textId="77777777" w:rsidR="00B050C6" w:rsidRPr="001A2174" w:rsidRDefault="00B050C6" w:rsidP="00754D89">
            <w:pPr>
              <w:jc w:val="right"/>
            </w:pPr>
            <w:r w:rsidRPr="001A2174">
              <w:t>0</w:t>
            </w:r>
          </w:p>
        </w:tc>
        <w:tc>
          <w:tcPr>
            <w:tcW w:w="709" w:type="dxa"/>
          </w:tcPr>
          <w:p w14:paraId="753538FB" w14:textId="77777777" w:rsidR="00B050C6" w:rsidRPr="001A2174" w:rsidRDefault="00B050C6" w:rsidP="00754D89">
            <w:pPr>
              <w:jc w:val="right"/>
            </w:pPr>
            <w:r w:rsidRPr="001A2174">
              <w:t>22</w:t>
            </w:r>
          </w:p>
        </w:tc>
        <w:tc>
          <w:tcPr>
            <w:tcW w:w="708" w:type="dxa"/>
          </w:tcPr>
          <w:p w14:paraId="15D7EDF9" w14:textId="77777777" w:rsidR="00B050C6" w:rsidRPr="001A2174" w:rsidRDefault="00B050C6" w:rsidP="00754D89">
            <w:pPr>
              <w:jc w:val="right"/>
            </w:pPr>
            <w:r w:rsidRPr="001A2174">
              <w:t>0</w:t>
            </w:r>
          </w:p>
        </w:tc>
        <w:tc>
          <w:tcPr>
            <w:tcW w:w="709" w:type="dxa"/>
          </w:tcPr>
          <w:p w14:paraId="17D11571" w14:textId="77777777" w:rsidR="00B050C6" w:rsidRPr="001A2174" w:rsidRDefault="00B050C6" w:rsidP="00754D89">
            <w:pPr>
              <w:jc w:val="right"/>
            </w:pPr>
            <w:r w:rsidRPr="001A2174">
              <w:t>2</w:t>
            </w:r>
          </w:p>
        </w:tc>
        <w:tc>
          <w:tcPr>
            <w:tcW w:w="851" w:type="dxa"/>
          </w:tcPr>
          <w:p w14:paraId="4B305B6E" w14:textId="77777777" w:rsidR="00B050C6" w:rsidRPr="001A2174" w:rsidRDefault="00B050C6" w:rsidP="00754D89">
            <w:pPr>
              <w:jc w:val="right"/>
            </w:pPr>
            <w:r w:rsidRPr="001A2174">
              <w:t>4</w:t>
            </w:r>
          </w:p>
        </w:tc>
        <w:tc>
          <w:tcPr>
            <w:tcW w:w="708" w:type="dxa"/>
          </w:tcPr>
          <w:p w14:paraId="19305A76" w14:textId="77777777" w:rsidR="00B050C6" w:rsidRPr="001A2174" w:rsidRDefault="00B050C6" w:rsidP="00754D89">
            <w:pPr>
              <w:jc w:val="right"/>
            </w:pPr>
            <w:r w:rsidRPr="001A2174">
              <w:t>6</w:t>
            </w:r>
          </w:p>
        </w:tc>
        <w:tc>
          <w:tcPr>
            <w:tcW w:w="709" w:type="dxa"/>
          </w:tcPr>
          <w:p w14:paraId="6F0B2FFD" w14:textId="77777777" w:rsidR="00B050C6" w:rsidRPr="001A2174" w:rsidRDefault="00B050C6" w:rsidP="00754D89">
            <w:pPr>
              <w:jc w:val="right"/>
            </w:pPr>
            <w:r w:rsidRPr="001A2174">
              <w:t>12</w:t>
            </w:r>
          </w:p>
        </w:tc>
        <w:tc>
          <w:tcPr>
            <w:tcW w:w="709" w:type="dxa"/>
          </w:tcPr>
          <w:p w14:paraId="1B3CF5EC" w14:textId="77777777" w:rsidR="00B050C6" w:rsidRPr="001A2174" w:rsidRDefault="00B050C6" w:rsidP="00754D89">
            <w:pPr>
              <w:jc w:val="right"/>
            </w:pPr>
            <w:r w:rsidRPr="001A2174">
              <w:t>49</w:t>
            </w:r>
          </w:p>
        </w:tc>
        <w:tc>
          <w:tcPr>
            <w:tcW w:w="567" w:type="dxa"/>
          </w:tcPr>
          <w:p w14:paraId="0CB31FB3" w14:textId="77777777" w:rsidR="00B050C6" w:rsidRPr="001A2174" w:rsidRDefault="00B050C6" w:rsidP="00754D89">
            <w:pPr>
              <w:jc w:val="right"/>
            </w:pPr>
            <w:r w:rsidRPr="001A2174">
              <w:t>141</w:t>
            </w:r>
          </w:p>
        </w:tc>
        <w:tc>
          <w:tcPr>
            <w:tcW w:w="850" w:type="dxa"/>
          </w:tcPr>
          <w:p w14:paraId="4ED3DC03" w14:textId="77777777" w:rsidR="00B050C6" w:rsidRPr="001A2174" w:rsidRDefault="00B050C6" w:rsidP="00754D89">
            <w:pPr>
              <w:jc w:val="right"/>
            </w:pPr>
            <w:r w:rsidRPr="001A2174">
              <w:t>202</w:t>
            </w:r>
          </w:p>
        </w:tc>
        <w:tc>
          <w:tcPr>
            <w:tcW w:w="851" w:type="dxa"/>
          </w:tcPr>
          <w:p w14:paraId="30AC2B98" w14:textId="77777777" w:rsidR="00B050C6" w:rsidRDefault="00B050C6" w:rsidP="00754D89">
            <w:pPr>
              <w:jc w:val="right"/>
            </w:pPr>
            <w:r w:rsidRPr="001A2174">
              <w:t>202</w:t>
            </w:r>
          </w:p>
        </w:tc>
      </w:tr>
      <w:tr w:rsidR="00B050C6" w14:paraId="7B3712E1" w14:textId="77777777" w:rsidTr="00C6367B">
        <w:tc>
          <w:tcPr>
            <w:tcW w:w="935" w:type="dxa"/>
          </w:tcPr>
          <w:p w14:paraId="25B15534" w14:textId="77777777" w:rsidR="00B050C6" w:rsidRDefault="00B050C6" w:rsidP="00570015">
            <w:r>
              <w:t>C22</w:t>
            </w:r>
          </w:p>
        </w:tc>
        <w:tc>
          <w:tcPr>
            <w:tcW w:w="591" w:type="dxa"/>
          </w:tcPr>
          <w:p w14:paraId="1F1E8429" w14:textId="77777777" w:rsidR="00B050C6" w:rsidRPr="0029773E" w:rsidRDefault="00B050C6" w:rsidP="00754D89">
            <w:pPr>
              <w:jc w:val="right"/>
            </w:pPr>
            <w:r w:rsidRPr="0029773E">
              <w:t>0</w:t>
            </w:r>
          </w:p>
        </w:tc>
        <w:tc>
          <w:tcPr>
            <w:tcW w:w="709" w:type="dxa"/>
          </w:tcPr>
          <w:p w14:paraId="70C0CB52" w14:textId="77777777" w:rsidR="00B050C6" w:rsidRPr="0029773E" w:rsidRDefault="00B050C6" w:rsidP="00754D89">
            <w:pPr>
              <w:jc w:val="right"/>
            </w:pPr>
            <w:r w:rsidRPr="0029773E">
              <w:t>12</w:t>
            </w:r>
          </w:p>
        </w:tc>
        <w:tc>
          <w:tcPr>
            <w:tcW w:w="708" w:type="dxa"/>
          </w:tcPr>
          <w:p w14:paraId="2F44EBFF" w14:textId="77777777" w:rsidR="00B050C6" w:rsidRPr="0029773E" w:rsidRDefault="00B050C6" w:rsidP="00754D89">
            <w:pPr>
              <w:jc w:val="right"/>
            </w:pPr>
            <w:r w:rsidRPr="0029773E">
              <w:t>0</w:t>
            </w:r>
          </w:p>
        </w:tc>
        <w:tc>
          <w:tcPr>
            <w:tcW w:w="709" w:type="dxa"/>
          </w:tcPr>
          <w:p w14:paraId="021E5C00" w14:textId="77777777" w:rsidR="00B050C6" w:rsidRPr="0029773E" w:rsidRDefault="00B050C6" w:rsidP="00754D89">
            <w:pPr>
              <w:jc w:val="right"/>
            </w:pPr>
            <w:r w:rsidRPr="0029773E">
              <w:t>0</w:t>
            </w:r>
          </w:p>
        </w:tc>
        <w:tc>
          <w:tcPr>
            <w:tcW w:w="851" w:type="dxa"/>
          </w:tcPr>
          <w:p w14:paraId="61BC0E9D" w14:textId="77777777" w:rsidR="00B050C6" w:rsidRPr="0029773E" w:rsidRDefault="00B050C6" w:rsidP="00754D89">
            <w:pPr>
              <w:jc w:val="right"/>
            </w:pPr>
            <w:r w:rsidRPr="0029773E">
              <w:t>2</w:t>
            </w:r>
          </w:p>
        </w:tc>
        <w:tc>
          <w:tcPr>
            <w:tcW w:w="708" w:type="dxa"/>
          </w:tcPr>
          <w:p w14:paraId="06899A19" w14:textId="77777777" w:rsidR="00B050C6" w:rsidRPr="0029773E" w:rsidRDefault="00B050C6" w:rsidP="00754D89">
            <w:pPr>
              <w:jc w:val="right"/>
            </w:pPr>
            <w:r w:rsidRPr="0029773E">
              <w:t>4</w:t>
            </w:r>
          </w:p>
        </w:tc>
        <w:tc>
          <w:tcPr>
            <w:tcW w:w="709" w:type="dxa"/>
          </w:tcPr>
          <w:p w14:paraId="67E95B44" w14:textId="77777777" w:rsidR="00B050C6" w:rsidRPr="0029773E" w:rsidRDefault="00B050C6" w:rsidP="00754D89">
            <w:pPr>
              <w:jc w:val="right"/>
            </w:pPr>
            <w:r w:rsidRPr="0029773E">
              <w:t>8</w:t>
            </w:r>
          </w:p>
        </w:tc>
        <w:tc>
          <w:tcPr>
            <w:tcW w:w="709" w:type="dxa"/>
          </w:tcPr>
          <w:p w14:paraId="7E5F23A7" w14:textId="77777777" w:rsidR="00B050C6" w:rsidRPr="0029773E" w:rsidRDefault="00B050C6" w:rsidP="00754D89">
            <w:pPr>
              <w:jc w:val="right"/>
            </w:pPr>
            <w:r w:rsidRPr="0029773E">
              <w:t>87</w:t>
            </w:r>
          </w:p>
        </w:tc>
        <w:tc>
          <w:tcPr>
            <w:tcW w:w="567" w:type="dxa"/>
          </w:tcPr>
          <w:p w14:paraId="22E7C9B6" w14:textId="77777777" w:rsidR="00B050C6" w:rsidRPr="0029773E" w:rsidRDefault="00B050C6" w:rsidP="00754D89">
            <w:pPr>
              <w:jc w:val="right"/>
            </w:pPr>
            <w:r w:rsidRPr="0029773E">
              <w:t>176</w:t>
            </w:r>
          </w:p>
        </w:tc>
        <w:tc>
          <w:tcPr>
            <w:tcW w:w="850" w:type="dxa"/>
          </w:tcPr>
          <w:p w14:paraId="31321154" w14:textId="77777777" w:rsidR="00B050C6" w:rsidRPr="0029773E" w:rsidRDefault="00B050C6" w:rsidP="00754D89">
            <w:pPr>
              <w:jc w:val="right"/>
            </w:pPr>
            <w:r w:rsidRPr="0029773E">
              <w:t>202</w:t>
            </w:r>
          </w:p>
        </w:tc>
        <w:tc>
          <w:tcPr>
            <w:tcW w:w="851" w:type="dxa"/>
          </w:tcPr>
          <w:p w14:paraId="68CF7E8F" w14:textId="77777777" w:rsidR="00B050C6" w:rsidRDefault="00B050C6" w:rsidP="00754D89">
            <w:pPr>
              <w:jc w:val="right"/>
            </w:pPr>
            <w:r w:rsidRPr="0029773E">
              <w:t>202</w:t>
            </w:r>
          </w:p>
        </w:tc>
      </w:tr>
    </w:tbl>
    <w:p w14:paraId="0ADC4744" w14:textId="77777777" w:rsidR="00754D89" w:rsidRDefault="00754D89" w:rsidP="00754D89"/>
    <w:p w14:paraId="3FA6A331" w14:textId="77777777" w:rsidR="00754D89" w:rsidRDefault="00754D89" w:rsidP="00754D89">
      <w:r>
        <w:t xml:space="preserve">Table XXX. Summary of cancer cases for </w:t>
      </w:r>
      <w:r w:rsidRPr="00563FED">
        <w:rPr>
          <w:b/>
        </w:rPr>
        <w:t>1996</w:t>
      </w:r>
      <w:r>
        <w:t xml:space="preserve">, by </w:t>
      </w:r>
      <w:r w:rsidRPr="00563FED">
        <w:rPr>
          <w:b/>
        </w:rPr>
        <w:t>level 3</w:t>
      </w:r>
      <w:r>
        <w:t xml:space="preserve"> geography. All cases, top 6 individual ICD codes and health conditions covered by the Environment and Health Atlas</w:t>
      </w:r>
    </w:p>
    <w:tbl>
      <w:tblPr>
        <w:tblStyle w:val="TableGrid"/>
        <w:tblW w:w="8897" w:type="dxa"/>
        <w:tblLayout w:type="fixed"/>
        <w:tblLook w:val="04A0" w:firstRow="1" w:lastRow="0" w:firstColumn="1" w:lastColumn="0" w:noHBand="0" w:noVBand="1"/>
      </w:tblPr>
      <w:tblGrid>
        <w:gridCol w:w="935"/>
        <w:gridCol w:w="591"/>
        <w:gridCol w:w="709"/>
        <w:gridCol w:w="708"/>
        <w:gridCol w:w="709"/>
        <w:gridCol w:w="851"/>
        <w:gridCol w:w="708"/>
        <w:gridCol w:w="709"/>
        <w:gridCol w:w="709"/>
        <w:gridCol w:w="567"/>
        <w:gridCol w:w="850"/>
        <w:gridCol w:w="851"/>
      </w:tblGrid>
      <w:tr w:rsidR="00754D89" w14:paraId="50211A15" w14:textId="77777777" w:rsidTr="00754D89">
        <w:tc>
          <w:tcPr>
            <w:tcW w:w="935" w:type="dxa"/>
            <w:vMerge w:val="restart"/>
          </w:tcPr>
          <w:p w14:paraId="76CF5E12" w14:textId="77777777" w:rsidR="00754D89" w:rsidRDefault="00754D89" w:rsidP="00754D89">
            <w:r>
              <w:t>ICD-10 code</w:t>
            </w:r>
          </w:p>
        </w:tc>
        <w:tc>
          <w:tcPr>
            <w:tcW w:w="4985" w:type="dxa"/>
            <w:gridSpan w:val="7"/>
          </w:tcPr>
          <w:p w14:paraId="0C58DF7D" w14:textId="77777777" w:rsidR="00754D89" w:rsidRDefault="00F42BEB" w:rsidP="00754D89">
            <w:pPr>
              <w:jc w:val="center"/>
            </w:pPr>
            <w:r>
              <w:t>Cases</w:t>
            </w:r>
          </w:p>
        </w:tc>
        <w:tc>
          <w:tcPr>
            <w:tcW w:w="2977" w:type="dxa"/>
            <w:gridSpan w:val="4"/>
          </w:tcPr>
          <w:p w14:paraId="48827721" w14:textId="77777777" w:rsidR="00754D89" w:rsidRDefault="00754D89" w:rsidP="00754D89">
            <w:pPr>
              <w:jc w:val="center"/>
            </w:pPr>
            <w:r>
              <w:t>Divisions</w:t>
            </w:r>
          </w:p>
        </w:tc>
      </w:tr>
      <w:tr w:rsidR="00754D89" w14:paraId="6091DAA4" w14:textId="77777777" w:rsidTr="00754D89">
        <w:tc>
          <w:tcPr>
            <w:tcW w:w="935" w:type="dxa"/>
            <w:vMerge/>
          </w:tcPr>
          <w:p w14:paraId="20F28374" w14:textId="77777777" w:rsidR="00754D89" w:rsidRDefault="00754D89" w:rsidP="00754D89"/>
        </w:tc>
        <w:tc>
          <w:tcPr>
            <w:tcW w:w="591" w:type="dxa"/>
            <w:vMerge w:val="restart"/>
          </w:tcPr>
          <w:p w14:paraId="12A9BB3B" w14:textId="77777777" w:rsidR="00754D89" w:rsidRDefault="00754D89" w:rsidP="00754D89">
            <w:r>
              <w:t>Min</w:t>
            </w:r>
          </w:p>
        </w:tc>
        <w:tc>
          <w:tcPr>
            <w:tcW w:w="709" w:type="dxa"/>
            <w:vMerge w:val="restart"/>
          </w:tcPr>
          <w:p w14:paraId="148081DB" w14:textId="77777777" w:rsidR="00754D89" w:rsidRDefault="00754D89" w:rsidP="00754D89">
            <w:r>
              <w:t>Max</w:t>
            </w:r>
          </w:p>
        </w:tc>
        <w:tc>
          <w:tcPr>
            <w:tcW w:w="3685" w:type="dxa"/>
            <w:gridSpan w:val="5"/>
          </w:tcPr>
          <w:p w14:paraId="2102639C" w14:textId="77777777" w:rsidR="00754D89" w:rsidRDefault="00754D89" w:rsidP="00754D89">
            <w:pPr>
              <w:jc w:val="center"/>
            </w:pPr>
            <w:r>
              <w:t>Centiles</w:t>
            </w:r>
          </w:p>
        </w:tc>
        <w:tc>
          <w:tcPr>
            <w:tcW w:w="2977" w:type="dxa"/>
            <w:gridSpan w:val="4"/>
          </w:tcPr>
          <w:p w14:paraId="73B42239" w14:textId="77777777" w:rsidR="00754D89" w:rsidRDefault="00754D89" w:rsidP="00754D89">
            <w:pPr>
              <w:jc w:val="center"/>
            </w:pPr>
            <w:r>
              <w:t>Number with cases less than:</w:t>
            </w:r>
          </w:p>
        </w:tc>
      </w:tr>
      <w:tr w:rsidR="00754D89" w14:paraId="02DEEA7F" w14:textId="77777777" w:rsidTr="00754D89">
        <w:tc>
          <w:tcPr>
            <w:tcW w:w="935" w:type="dxa"/>
            <w:vMerge/>
          </w:tcPr>
          <w:p w14:paraId="567DC22F" w14:textId="77777777" w:rsidR="00754D89" w:rsidRDefault="00754D89" w:rsidP="00754D89"/>
        </w:tc>
        <w:tc>
          <w:tcPr>
            <w:tcW w:w="591" w:type="dxa"/>
            <w:vMerge/>
          </w:tcPr>
          <w:p w14:paraId="318F6189" w14:textId="77777777" w:rsidR="00754D89" w:rsidRDefault="00754D89" w:rsidP="00754D89"/>
        </w:tc>
        <w:tc>
          <w:tcPr>
            <w:tcW w:w="709" w:type="dxa"/>
            <w:vMerge/>
          </w:tcPr>
          <w:p w14:paraId="649DA427" w14:textId="77777777" w:rsidR="00754D89" w:rsidRDefault="00754D89" w:rsidP="00754D89"/>
        </w:tc>
        <w:tc>
          <w:tcPr>
            <w:tcW w:w="708" w:type="dxa"/>
          </w:tcPr>
          <w:p w14:paraId="0EAF4EC7" w14:textId="77777777" w:rsidR="00754D89" w:rsidRDefault="00754D89" w:rsidP="00754D89">
            <w:pPr>
              <w:jc w:val="center"/>
            </w:pPr>
            <w:r>
              <w:t>5%</w:t>
            </w:r>
          </w:p>
        </w:tc>
        <w:tc>
          <w:tcPr>
            <w:tcW w:w="709" w:type="dxa"/>
          </w:tcPr>
          <w:p w14:paraId="766DDD44" w14:textId="77777777" w:rsidR="00754D89" w:rsidRDefault="00754D89" w:rsidP="00754D89">
            <w:pPr>
              <w:jc w:val="center"/>
            </w:pPr>
            <w:r>
              <w:t>25%</w:t>
            </w:r>
          </w:p>
        </w:tc>
        <w:tc>
          <w:tcPr>
            <w:tcW w:w="851" w:type="dxa"/>
          </w:tcPr>
          <w:p w14:paraId="6FCE63A6" w14:textId="77777777" w:rsidR="00754D89" w:rsidRDefault="00754D89" w:rsidP="00754D89">
            <w:pPr>
              <w:jc w:val="center"/>
            </w:pPr>
            <w:r>
              <w:t>50%</w:t>
            </w:r>
          </w:p>
        </w:tc>
        <w:tc>
          <w:tcPr>
            <w:tcW w:w="708" w:type="dxa"/>
          </w:tcPr>
          <w:p w14:paraId="5BD1D183" w14:textId="77777777" w:rsidR="00754D89" w:rsidRDefault="00754D89" w:rsidP="00754D89">
            <w:pPr>
              <w:jc w:val="center"/>
            </w:pPr>
            <w:r>
              <w:t>75%</w:t>
            </w:r>
          </w:p>
        </w:tc>
        <w:tc>
          <w:tcPr>
            <w:tcW w:w="709" w:type="dxa"/>
          </w:tcPr>
          <w:p w14:paraId="1B5F7252" w14:textId="77777777" w:rsidR="00754D89" w:rsidRDefault="00754D89" w:rsidP="00754D89">
            <w:pPr>
              <w:jc w:val="center"/>
            </w:pPr>
            <w:r>
              <w:t>95%</w:t>
            </w:r>
          </w:p>
        </w:tc>
        <w:tc>
          <w:tcPr>
            <w:tcW w:w="709" w:type="dxa"/>
          </w:tcPr>
          <w:p w14:paraId="37B18490" w14:textId="77777777" w:rsidR="00754D89" w:rsidRDefault="00754D89" w:rsidP="00754D89">
            <w:pPr>
              <w:jc w:val="center"/>
            </w:pPr>
            <w:r>
              <w:t>1</w:t>
            </w:r>
          </w:p>
        </w:tc>
        <w:tc>
          <w:tcPr>
            <w:tcW w:w="567" w:type="dxa"/>
          </w:tcPr>
          <w:p w14:paraId="30375ACF" w14:textId="77777777" w:rsidR="00754D89" w:rsidRDefault="00754D89" w:rsidP="00754D89">
            <w:pPr>
              <w:jc w:val="center"/>
            </w:pPr>
            <w:r>
              <w:t>5</w:t>
            </w:r>
          </w:p>
        </w:tc>
        <w:tc>
          <w:tcPr>
            <w:tcW w:w="850" w:type="dxa"/>
          </w:tcPr>
          <w:p w14:paraId="56A39083" w14:textId="77777777" w:rsidR="00754D89" w:rsidRDefault="00754D89" w:rsidP="00754D89">
            <w:pPr>
              <w:jc w:val="center"/>
            </w:pPr>
            <w:r>
              <w:t>25</w:t>
            </w:r>
          </w:p>
        </w:tc>
        <w:tc>
          <w:tcPr>
            <w:tcW w:w="851" w:type="dxa"/>
          </w:tcPr>
          <w:p w14:paraId="5BEBDF35" w14:textId="77777777" w:rsidR="00754D89" w:rsidRDefault="00754D89" w:rsidP="00754D89">
            <w:pPr>
              <w:jc w:val="center"/>
            </w:pPr>
            <w:r>
              <w:t>100</w:t>
            </w:r>
          </w:p>
        </w:tc>
      </w:tr>
      <w:tr w:rsidR="001B4A93" w14:paraId="797CC46B" w14:textId="77777777" w:rsidTr="00754D89">
        <w:tc>
          <w:tcPr>
            <w:tcW w:w="935" w:type="dxa"/>
          </w:tcPr>
          <w:p w14:paraId="3CD6AF60" w14:textId="77777777" w:rsidR="001B4A93" w:rsidRDefault="001B4A93" w:rsidP="00754D89">
            <w:r>
              <w:t>All</w:t>
            </w:r>
          </w:p>
        </w:tc>
        <w:tc>
          <w:tcPr>
            <w:tcW w:w="591" w:type="dxa"/>
          </w:tcPr>
          <w:p w14:paraId="1312DA49" w14:textId="77777777" w:rsidR="001B4A93" w:rsidRPr="00032A2D" w:rsidRDefault="001B4A93" w:rsidP="001B4A93">
            <w:pPr>
              <w:jc w:val="right"/>
            </w:pPr>
            <w:r w:rsidRPr="00032A2D">
              <w:t>4</w:t>
            </w:r>
          </w:p>
        </w:tc>
        <w:tc>
          <w:tcPr>
            <w:tcW w:w="709" w:type="dxa"/>
          </w:tcPr>
          <w:p w14:paraId="554CD5EB" w14:textId="77777777" w:rsidR="001B4A93" w:rsidRPr="00032A2D" w:rsidRDefault="001B4A93" w:rsidP="001B4A93">
            <w:pPr>
              <w:jc w:val="right"/>
            </w:pPr>
            <w:r w:rsidRPr="00032A2D">
              <w:t>360</w:t>
            </w:r>
          </w:p>
        </w:tc>
        <w:tc>
          <w:tcPr>
            <w:tcW w:w="708" w:type="dxa"/>
          </w:tcPr>
          <w:p w14:paraId="7FB7896F" w14:textId="77777777" w:rsidR="001B4A93" w:rsidRPr="00032A2D" w:rsidRDefault="001B4A93" w:rsidP="001B4A93">
            <w:pPr>
              <w:jc w:val="right"/>
            </w:pPr>
            <w:r w:rsidRPr="00032A2D">
              <w:t>22</w:t>
            </w:r>
          </w:p>
        </w:tc>
        <w:tc>
          <w:tcPr>
            <w:tcW w:w="709" w:type="dxa"/>
          </w:tcPr>
          <w:p w14:paraId="3F206B33" w14:textId="77777777" w:rsidR="001B4A93" w:rsidRPr="00032A2D" w:rsidRDefault="001B4A93" w:rsidP="001B4A93">
            <w:pPr>
              <w:jc w:val="right"/>
            </w:pPr>
            <w:r w:rsidRPr="00032A2D">
              <w:t>44</w:t>
            </w:r>
          </w:p>
        </w:tc>
        <w:tc>
          <w:tcPr>
            <w:tcW w:w="851" w:type="dxa"/>
          </w:tcPr>
          <w:p w14:paraId="59BD5160" w14:textId="77777777" w:rsidR="001B4A93" w:rsidRPr="00032A2D" w:rsidRDefault="001B4A93" w:rsidP="001B4A93">
            <w:pPr>
              <w:jc w:val="right"/>
            </w:pPr>
            <w:r w:rsidRPr="00032A2D">
              <w:t>79</w:t>
            </w:r>
          </w:p>
        </w:tc>
        <w:tc>
          <w:tcPr>
            <w:tcW w:w="708" w:type="dxa"/>
          </w:tcPr>
          <w:p w14:paraId="4EE7C583" w14:textId="77777777" w:rsidR="001B4A93" w:rsidRPr="00032A2D" w:rsidRDefault="001B4A93" w:rsidP="001B4A93">
            <w:pPr>
              <w:jc w:val="right"/>
            </w:pPr>
            <w:r w:rsidRPr="00032A2D">
              <w:t>115</w:t>
            </w:r>
          </w:p>
        </w:tc>
        <w:tc>
          <w:tcPr>
            <w:tcW w:w="709" w:type="dxa"/>
          </w:tcPr>
          <w:p w14:paraId="2C91132D" w14:textId="77777777" w:rsidR="001B4A93" w:rsidRPr="00032A2D" w:rsidRDefault="001B4A93" w:rsidP="001B4A93">
            <w:pPr>
              <w:jc w:val="right"/>
            </w:pPr>
            <w:r w:rsidRPr="00032A2D">
              <w:t>267</w:t>
            </w:r>
          </w:p>
        </w:tc>
        <w:tc>
          <w:tcPr>
            <w:tcW w:w="709" w:type="dxa"/>
          </w:tcPr>
          <w:p w14:paraId="54995DFE" w14:textId="77777777" w:rsidR="001B4A93" w:rsidRPr="00032A2D" w:rsidRDefault="001B4A93" w:rsidP="001B4A93">
            <w:pPr>
              <w:jc w:val="right"/>
            </w:pPr>
            <w:r w:rsidRPr="00032A2D">
              <w:t>0</w:t>
            </w:r>
          </w:p>
        </w:tc>
        <w:tc>
          <w:tcPr>
            <w:tcW w:w="567" w:type="dxa"/>
          </w:tcPr>
          <w:p w14:paraId="1AB7BF67" w14:textId="77777777" w:rsidR="001B4A93" w:rsidRPr="00032A2D" w:rsidRDefault="001B4A93" w:rsidP="001B4A93">
            <w:pPr>
              <w:jc w:val="right"/>
            </w:pPr>
            <w:r w:rsidRPr="00032A2D">
              <w:t>2</w:t>
            </w:r>
          </w:p>
        </w:tc>
        <w:tc>
          <w:tcPr>
            <w:tcW w:w="850" w:type="dxa"/>
          </w:tcPr>
          <w:p w14:paraId="16369C00" w14:textId="77777777" w:rsidR="001B4A93" w:rsidRPr="00032A2D" w:rsidRDefault="001B4A93" w:rsidP="001B4A93">
            <w:pPr>
              <w:jc w:val="right"/>
            </w:pPr>
            <w:r w:rsidRPr="00032A2D">
              <w:t>15</w:t>
            </w:r>
          </w:p>
        </w:tc>
        <w:tc>
          <w:tcPr>
            <w:tcW w:w="851" w:type="dxa"/>
          </w:tcPr>
          <w:p w14:paraId="480B6DB6" w14:textId="77777777" w:rsidR="001B4A93" w:rsidRDefault="001B4A93" w:rsidP="001B4A93">
            <w:pPr>
              <w:jc w:val="right"/>
            </w:pPr>
            <w:r w:rsidRPr="00032A2D">
              <w:t>131</w:t>
            </w:r>
          </w:p>
        </w:tc>
      </w:tr>
      <w:tr w:rsidR="001B4A93" w14:paraId="65AF7386" w14:textId="77777777" w:rsidTr="00754D89">
        <w:tc>
          <w:tcPr>
            <w:tcW w:w="935" w:type="dxa"/>
          </w:tcPr>
          <w:p w14:paraId="42882CE4" w14:textId="77777777" w:rsidR="001B4A93" w:rsidRDefault="001B4A93" w:rsidP="00754D89">
            <w:r>
              <w:t>C349</w:t>
            </w:r>
          </w:p>
        </w:tc>
        <w:tc>
          <w:tcPr>
            <w:tcW w:w="591" w:type="dxa"/>
          </w:tcPr>
          <w:p w14:paraId="7D2EEF95" w14:textId="77777777" w:rsidR="001B4A93" w:rsidRPr="007371B7" w:rsidRDefault="001B4A93" w:rsidP="001B4A93">
            <w:pPr>
              <w:jc w:val="right"/>
            </w:pPr>
            <w:r w:rsidRPr="007371B7">
              <w:t>0</w:t>
            </w:r>
          </w:p>
        </w:tc>
        <w:tc>
          <w:tcPr>
            <w:tcW w:w="709" w:type="dxa"/>
          </w:tcPr>
          <w:p w14:paraId="0CAA0F48" w14:textId="77777777" w:rsidR="001B4A93" w:rsidRPr="007371B7" w:rsidRDefault="001B4A93" w:rsidP="001B4A93">
            <w:pPr>
              <w:jc w:val="right"/>
            </w:pPr>
            <w:r w:rsidRPr="007371B7">
              <w:t>72</w:t>
            </w:r>
          </w:p>
        </w:tc>
        <w:tc>
          <w:tcPr>
            <w:tcW w:w="708" w:type="dxa"/>
          </w:tcPr>
          <w:p w14:paraId="73190336" w14:textId="77777777" w:rsidR="001B4A93" w:rsidRPr="007371B7" w:rsidRDefault="001B4A93" w:rsidP="001B4A93">
            <w:pPr>
              <w:jc w:val="right"/>
            </w:pPr>
            <w:r w:rsidRPr="007371B7">
              <w:t>2</w:t>
            </w:r>
          </w:p>
        </w:tc>
        <w:tc>
          <w:tcPr>
            <w:tcW w:w="709" w:type="dxa"/>
          </w:tcPr>
          <w:p w14:paraId="219D2874" w14:textId="77777777" w:rsidR="001B4A93" w:rsidRPr="007371B7" w:rsidRDefault="001B4A93" w:rsidP="001B4A93">
            <w:pPr>
              <w:jc w:val="right"/>
            </w:pPr>
            <w:r w:rsidRPr="007371B7">
              <w:t>8</w:t>
            </w:r>
          </w:p>
        </w:tc>
        <w:tc>
          <w:tcPr>
            <w:tcW w:w="851" w:type="dxa"/>
          </w:tcPr>
          <w:p w14:paraId="2525AB1B" w14:textId="77777777" w:rsidR="001B4A93" w:rsidRPr="007371B7" w:rsidRDefault="001B4A93" w:rsidP="001B4A93">
            <w:pPr>
              <w:jc w:val="right"/>
            </w:pPr>
            <w:r w:rsidRPr="007371B7">
              <w:t>14</w:t>
            </w:r>
          </w:p>
        </w:tc>
        <w:tc>
          <w:tcPr>
            <w:tcW w:w="708" w:type="dxa"/>
          </w:tcPr>
          <w:p w14:paraId="3121F0CB" w14:textId="77777777" w:rsidR="001B4A93" w:rsidRPr="007371B7" w:rsidRDefault="001B4A93" w:rsidP="001B4A93">
            <w:pPr>
              <w:jc w:val="right"/>
            </w:pPr>
            <w:r w:rsidRPr="007371B7">
              <w:t>24</w:t>
            </w:r>
          </w:p>
        </w:tc>
        <w:tc>
          <w:tcPr>
            <w:tcW w:w="709" w:type="dxa"/>
          </w:tcPr>
          <w:p w14:paraId="7E1F683F" w14:textId="77777777" w:rsidR="001B4A93" w:rsidRPr="007371B7" w:rsidRDefault="001B4A93" w:rsidP="001B4A93">
            <w:pPr>
              <w:jc w:val="right"/>
            </w:pPr>
            <w:r w:rsidRPr="007371B7">
              <w:t>52</w:t>
            </w:r>
          </w:p>
        </w:tc>
        <w:tc>
          <w:tcPr>
            <w:tcW w:w="709" w:type="dxa"/>
          </w:tcPr>
          <w:p w14:paraId="15EF2430" w14:textId="77777777" w:rsidR="001B4A93" w:rsidRPr="007371B7" w:rsidRDefault="001B4A93" w:rsidP="001B4A93">
            <w:pPr>
              <w:jc w:val="right"/>
            </w:pPr>
            <w:r w:rsidRPr="007371B7">
              <w:t>6</w:t>
            </w:r>
          </w:p>
        </w:tc>
        <w:tc>
          <w:tcPr>
            <w:tcW w:w="567" w:type="dxa"/>
          </w:tcPr>
          <w:p w14:paraId="124BFD1D" w14:textId="77777777" w:rsidR="001B4A93" w:rsidRPr="007371B7" w:rsidRDefault="001B4A93" w:rsidP="001B4A93">
            <w:pPr>
              <w:jc w:val="right"/>
            </w:pPr>
            <w:r w:rsidRPr="007371B7">
              <w:t>24</w:t>
            </w:r>
          </w:p>
        </w:tc>
        <w:tc>
          <w:tcPr>
            <w:tcW w:w="850" w:type="dxa"/>
          </w:tcPr>
          <w:p w14:paraId="0839F371" w14:textId="77777777" w:rsidR="001B4A93" w:rsidRPr="007371B7" w:rsidRDefault="001B4A93" w:rsidP="001B4A93">
            <w:pPr>
              <w:jc w:val="right"/>
            </w:pPr>
            <w:r w:rsidRPr="007371B7">
              <w:t>154</w:t>
            </w:r>
          </w:p>
        </w:tc>
        <w:tc>
          <w:tcPr>
            <w:tcW w:w="851" w:type="dxa"/>
          </w:tcPr>
          <w:p w14:paraId="323CE87B" w14:textId="77777777" w:rsidR="001B4A93" w:rsidRDefault="001B4A93" w:rsidP="001B4A93">
            <w:pPr>
              <w:jc w:val="right"/>
            </w:pPr>
            <w:r w:rsidRPr="007371B7">
              <w:t>202</w:t>
            </w:r>
          </w:p>
        </w:tc>
      </w:tr>
      <w:tr w:rsidR="001B4A93" w14:paraId="48FBBF81" w14:textId="77777777" w:rsidTr="00754D89">
        <w:tc>
          <w:tcPr>
            <w:tcW w:w="935" w:type="dxa"/>
          </w:tcPr>
          <w:p w14:paraId="16EFC867" w14:textId="77777777" w:rsidR="001B4A93" w:rsidRDefault="001B4A93" w:rsidP="00754D89">
            <w:r>
              <w:t>C509</w:t>
            </w:r>
          </w:p>
        </w:tc>
        <w:tc>
          <w:tcPr>
            <w:tcW w:w="591" w:type="dxa"/>
          </w:tcPr>
          <w:p w14:paraId="07E7E067" w14:textId="77777777" w:rsidR="001B4A93" w:rsidRPr="006C09E6" w:rsidRDefault="001B4A93" w:rsidP="001B4A93">
            <w:pPr>
              <w:jc w:val="right"/>
            </w:pPr>
            <w:r w:rsidRPr="006C09E6">
              <w:t>0</w:t>
            </w:r>
          </w:p>
        </w:tc>
        <w:tc>
          <w:tcPr>
            <w:tcW w:w="709" w:type="dxa"/>
          </w:tcPr>
          <w:p w14:paraId="65987FBF" w14:textId="77777777" w:rsidR="001B4A93" w:rsidRPr="006C09E6" w:rsidRDefault="001B4A93" w:rsidP="001B4A93">
            <w:pPr>
              <w:jc w:val="right"/>
            </w:pPr>
            <w:r w:rsidRPr="006C09E6">
              <w:t>130</w:t>
            </w:r>
          </w:p>
        </w:tc>
        <w:tc>
          <w:tcPr>
            <w:tcW w:w="708" w:type="dxa"/>
          </w:tcPr>
          <w:p w14:paraId="2669A24C" w14:textId="77777777" w:rsidR="001B4A93" w:rsidRPr="006C09E6" w:rsidRDefault="001B4A93" w:rsidP="001B4A93">
            <w:pPr>
              <w:jc w:val="right"/>
            </w:pPr>
            <w:r w:rsidRPr="006C09E6">
              <w:t>2</w:t>
            </w:r>
          </w:p>
        </w:tc>
        <w:tc>
          <w:tcPr>
            <w:tcW w:w="709" w:type="dxa"/>
          </w:tcPr>
          <w:p w14:paraId="3D840444" w14:textId="77777777" w:rsidR="001B4A93" w:rsidRPr="006C09E6" w:rsidRDefault="001B4A93" w:rsidP="001B4A93">
            <w:pPr>
              <w:jc w:val="right"/>
            </w:pPr>
            <w:r w:rsidRPr="006C09E6">
              <w:t>10</w:t>
            </w:r>
          </w:p>
        </w:tc>
        <w:tc>
          <w:tcPr>
            <w:tcW w:w="851" w:type="dxa"/>
          </w:tcPr>
          <w:p w14:paraId="0CA4898F" w14:textId="77777777" w:rsidR="001B4A93" w:rsidRPr="006C09E6" w:rsidRDefault="001B4A93" w:rsidP="001B4A93">
            <w:pPr>
              <w:jc w:val="right"/>
            </w:pPr>
            <w:r w:rsidRPr="006C09E6">
              <w:t>14</w:t>
            </w:r>
          </w:p>
        </w:tc>
        <w:tc>
          <w:tcPr>
            <w:tcW w:w="708" w:type="dxa"/>
          </w:tcPr>
          <w:p w14:paraId="1F3DF929" w14:textId="77777777" w:rsidR="001B4A93" w:rsidRPr="006C09E6" w:rsidRDefault="001B4A93" w:rsidP="001B4A93">
            <w:pPr>
              <w:jc w:val="right"/>
            </w:pPr>
            <w:r w:rsidRPr="006C09E6">
              <w:t>24</w:t>
            </w:r>
          </w:p>
        </w:tc>
        <w:tc>
          <w:tcPr>
            <w:tcW w:w="709" w:type="dxa"/>
          </w:tcPr>
          <w:p w14:paraId="278C54F1" w14:textId="77777777" w:rsidR="001B4A93" w:rsidRPr="006C09E6" w:rsidRDefault="001B4A93" w:rsidP="001B4A93">
            <w:pPr>
              <w:jc w:val="right"/>
            </w:pPr>
            <w:r w:rsidRPr="006C09E6">
              <w:t>54</w:t>
            </w:r>
          </w:p>
        </w:tc>
        <w:tc>
          <w:tcPr>
            <w:tcW w:w="709" w:type="dxa"/>
          </w:tcPr>
          <w:p w14:paraId="4DA35A1F" w14:textId="77777777" w:rsidR="001B4A93" w:rsidRPr="006C09E6" w:rsidRDefault="001B4A93" w:rsidP="001B4A93">
            <w:pPr>
              <w:jc w:val="right"/>
            </w:pPr>
            <w:r w:rsidRPr="006C09E6">
              <w:t>6</w:t>
            </w:r>
          </w:p>
        </w:tc>
        <w:tc>
          <w:tcPr>
            <w:tcW w:w="567" w:type="dxa"/>
          </w:tcPr>
          <w:p w14:paraId="0EC5366D" w14:textId="77777777" w:rsidR="001B4A93" w:rsidRPr="006C09E6" w:rsidRDefault="001B4A93" w:rsidP="001B4A93">
            <w:pPr>
              <w:jc w:val="right"/>
            </w:pPr>
            <w:r w:rsidRPr="006C09E6">
              <w:t>23</w:t>
            </w:r>
          </w:p>
        </w:tc>
        <w:tc>
          <w:tcPr>
            <w:tcW w:w="850" w:type="dxa"/>
          </w:tcPr>
          <w:p w14:paraId="3EC59AEF" w14:textId="77777777" w:rsidR="001B4A93" w:rsidRPr="006C09E6" w:rsidRDefault="001B4A93" w:rsidP="001B4A93">
            <w:pPr>
              <w:jc w:val="right"/>
            </w:pPr>
            <w:r w:rsidRPr="006C09E6">
              <w:t>153</w:t>
            </w:r>
          </w:p>
        </w:tc>
        <w:tc>
          <w:tcPr>
            <w:tcW w:w="851" w:type="dxa"/>
          </w:tcPr>
          <w:p w14:paraId="3DD5AA87" w14:textId="77777777" w:rsidR="001B4A93" w:rsidRDefault="001B4A93" w:rsidP="001B4A93">
            <w:pPr>
              <w:jc w:val="right"/>
            </w:pPr>
            <w:r w:rsidRPr="006C09E6">
              <w:t>200</w:t>
            </w:r>
          </w:p>
        </w:tc>
      </w:tr>
      <w:tr w:rsidR="001B4A93" w14:paraId="5C00B9B7" w14:textId="77777777" w:rsidTr="00754D89">
        <w:tc>
          <w:tcPr>
            <w:tcW w:w="935" w:type="dxa"/>
          </w:tcPr>
          <w:p w14:paraId="7CEE961F" w14:textId="77777777" w:rsidR="001B4A93" w:rsidRDefault="001B4A93" w:rsidP="00754D89">
            <w:r>
              <w:t>C679</w:t>
            </w:r>
          </w:p>
        </w:tc>
        <w:tc>
          <w:tcPr>
            <w:tcW w:w="591" w:type="dxa"/>
          </w:tcPr>
          <w:p w14:paraId="6802106E" w14:textId="77777777" w:rsidR="001B4A93" w:rsidRPr="004E6F18" w:rsidRDefault="001B4A93" w:rsidP="001B4A93">
            <w:pPr>
              <w:jc w:val="right"/>
            </w:pPr>
            <w:r w:rsidRPr="004E6F18">
              <w:t>0</w:t>
            </w:r>
          </w:p>
        </w:tc>
        <w:tc>
          <w:tcPr>
            <w:tcW w:w="709" w:type="dxa"/>
          </w:tcPr>
          <w:p w14:paraId="323D3ED4" w14:textId="77777777" w:rsidR="001B4A93" w:rsidRPr="004E6F18" w:rsidRDefault="001B4A93" w:rsidP="001B4A93">
            <w:pPr>
              <w:jc w:val="right"/>
            </w:pPr>
            <w:r w:rsidRPr="004E6F18">
              <w:t>70</w:t>
            </w:r>
          </w:p>
        </w:tc>
        <w:tc>
          <w:tcPr>
            <w:tcW w:w="708" w:type="dxa"/>
          </w:tcPr>
          <w:p w14:paraId="72A00FF2" w14:textId="77777777" w:rsidR="001B4A93" w:rsidRPr="004E6F18" w:rsidRDefault="001B4A93" w:rsidP="001B4A93">
            <w:pPr>
              <w:jc w:val="right"/>
            </w:pPr>
            <w:r w:rsidRPr="004E6F18">
              <w:t>2</w:t>
            </w:r>
          </w:p>
        </w:tc>
        <w:tc>
          <w:tcPr>
            <w:tcW w:w="709" w:type="dxa"/>
          </w:tcPr>
          <w:p w14:paraId="0190BB51" w14:textId="77777777" w:rsidR="001B4A93" w:rsidRPr="004E6F18" w:rsidRDefault="001B4A93" w:rsidP="001B4A93">
            <w:pPr>
              <w:jc w:val="right"/>
            </w:pPr>
            <w:r w:rsidRPr="004E6F18">
              <w:t>6</w:t>
            </w:r>
          </w:p>
        </w:tc>
        <w:tc>
          <w:tcPr>
            <w:tcW w:w="851" w:type="dxa"/>
          </w:tcPr>
          <w:p w14:paraId="286EC468" w14:textId="77777777" w:rsidR="001B4A93" w:rsidRPr="004E6F18" w:rsidRDefault="001B4A93" w:rsidP="001B4A93">
            <w:pPr>
              <w:jc w:val="right"/>
            </w:pPr>
            <w:r w:rsidRPr="004E6F18">
              <w:t>10</w:t>
            </w:r>
          </w:p>
        </w:tc>
        <w:tc>
          <w:tcPr>
            <w:tcW w:w="708" w:type="dxa"/>
          </w:tcPr>
          <w:p w14:paraId="3C71832E" w14:textId="77777777" w:rsidR="001B4A93" w:rsidRPr="004E6F18" w:rsidRDefault="001B4A93" w:rsidP="001B4A93">
            <w:pPr>
              <w:jc w:val="right"/>
            </w:pPr>
            <w:r w:rsidRPr="004E6F18">
              <w:t>16</w:t>
            </w:r>
          </w:p>
        </w:tc>
        <w:tc>
          <w:tcPr>
            <w:tcW w:w="709" w:type="dxa"/>
          </w:tcPr>
          <w:p w14:paraId="69C23FEE" w14:textId="77777777" w:rsidR="001B4A93" w:rsidRPr="004E6F18" w:rsidRDefault="001B4A93" w:rsidP="001B4A93">
            <w:pPr>
              <w:jc w:val="right"/>
            </w:pPr>
            <w:r w:rsidRPr="004E6F18">
              <w:t>36</w:t>
            </w:r>
          </w:p>
        </w:tc>
        <w:tc>
          <w:tcPr>
            <w:tcW w:w="709" w:type="dxa"/>
          </w:tcPr>
          <w:p w14:paraId="5C1B893E" w14:textId="77777777" w:rsidR="001B4A93" w:rsidRPr="004E6F18" w:rsidRDefault="001B4A93" w:rsidP="001B4A93">
            <w:pPr>
              <w:jc w:val="right"/>
            </w:pPr>
            <w:r w:rsidRPr="004E6F18">
              <w:t>9</w:t>
            </w:r>
          </w:p>
        </w:tc>
        <w:tc>
          <w:tcPr>
            <w:tcW w:w="567" w:type="dxa"/>
          </w:tcPr>
          <w:p w14:paraId="276CEC10" w14:textId="77777777" w:rsidR="001B4A93" w:rsidRPr="004E6F18" w:rsidRDefault="001B4A93" w:rsidP="001B4A93">
            <w:pPr>
              <w:jc w:val="right"/>
            </w:pPr>
            <w:r w:rsidRPr="004E6F18">
              <w:t>50</w:t>
            </w:r>
          </w:p>
        </w:tc>
        <w:tc>
          <w:tcPr>
            <w:tcW w:w="850" w:type="dxa"/>
          </w:tcPr>
          <w:p w14:paraId="18A8E1CE" w14:textId="77777777" w:rsidR="001B4A93" w:rsidRPr="004E6F18" w:rsidRDefault="001B4A93" w:rsidP="001B4A93">
            <w:pPr>
              <w:jc w:val="right"/>
            </w:pPr>
            <w:r w:rsidRPr="004E6F18">
              <w:t>185</w:t>
            </w:r>
          </w:p>
        </w:tc>
        <w:tc>
          <w:tcPr>
            <w:tcW w:w="851" w:type="dxa"/>
          </w:tcPr>
          <w:p w14:paraId="21EB53F6" w14:textId="77777777" w:rsidR="001B4A93" w:rsidRDefault="001B4A93" w:rsidP="001B4A93">
            <w:pPr>
              <w:jc w:val="right"/>
            </w:pPr>
            <w:r w:rsidRPr="004E6F18">
              <w:t>202</w:t>
            </w:r>
          </w:p>
        </w:tc>
      </w:tr>
      <w:tr w:rsidR="001B4A93" w14:paraId="1051CD0F" w14:textId="77777777" w:rsidTr="00754D89">
        <w:tc>
          <w:tcPr>
            <w:tcW w:w="935" w:type="dxa"/>
          </w:tcPr>
          <w:p w14:paraId="22E187E9" w14:textId="77777777" w:rsidR="001B4A93" w:rsidRDefault="001B4A93" w:rsidP="00754D89">
            <w:r>
              <w:t>C504</w:t>
            </w:r>
          </w:p>
        </w:tc>
        <w:tc>
          <w:tcPr>
            <w:tcW w:w="591" w:type="dxa"/>
          </w:tcPr>
          <w:p w14:paraId="4127B4BC" w14:textId="77777777" w:rsidR="001B4A93" w:rsidRPr="00C6153C" w:rsidRDefault="001B4A93" w:rsidP="001B4A93">
            <w:pPr>
              <w:jc w:val="right"/>
            </w:pPr>
            <w:r w:rsidRPr="00C6153C">
              <w:t>0</w:t>
            </w:r>
          </w:p>
        </w:tc>
        <w:tc>
          <w:tcPr>
            <w:tcW w:w="709" w:type="dxa"/>
          </w:tcPr>
          <w:p w14:paraId="2B4D67E4" w14:textId="77777777" w:rsidR="001B4A93" w:rsidRPr="00C6153C" w:rsidRDefault="001B4A93" w:rsidP="001B4A93">
            <w:pPr>
              <w:jc w:val="right"/>
            </w:pPr>
            <w:r w:rsidRPr="00C6153C">
              <w:t>62</w:t>
            </w:r>
          </w:p>
        </w:tc>
        <w:tc>
          <w:tcPr>
            <w:tcW w:w="708" w:type="dxa"/>
          </w:tcPr>
          <w:p w14:paraId="53975644" w14:textId="77777777" w:rsidR="001B4A93" w:rsidRPr="00C6153C" w:rsidRDefault="001B4A93" w:rsidP="001B4A93">
            <w:pPr>
              <w:jc w:val="right"/>
            </w:pPr>
            <w:r w:rsidRPr="00C6153C">
              <w:t>0</w:t>
            </w:r>
          </w:p>
        </w:tc>
        <w:tc>
          <w:tcPr>
            <w:tcW w:w="709" w:type="dxa"/>
          </w:tcPr>
          <w:p w14:paraId="6FD550A2" w14:textId="77777777" w:rsidR="001B4A93" w:rsidRPr="00C6153C" w:rsidRDefault="001B4A93" w:rsidP="001B4A93">
            <w:pPr>
              <w:jc w:val="right"/>
            </w:pPr>
            <w:r w:rsidRPr="00C6153C">
              <w:t>2</w:t>
            </w:r>
          </w:p>
        </w:tc>
        <w:tc>
          <w:tcPr>
            <w:tcW w:w="851" w:type="dxa"/>
          </w:tcPr>
          <w:p w14:paraId="65834033" w14:textId="77777777" w:rsidR="001B4A93" w:rsidRPr="00C6153C" w:rsidRDefault="001B4A93" w:rsidP="001B4A93">
            <w:pPr>
              <w:jc w:val="right"/>
            </w:pPr>
            <w:r w:rsidRPr="00C6153C">
              <w:t>4</w:t>
            </w:r>
          </w:p>
        </w:tc>
        <w:tc>
          <w:tcPr>
            <w:tcW w:w="708" w:type="dxa"/>
          </w:tcPr>
          <w:p w14:paraId="7742CD59" w14:textId="77777777" w:rsidR="001B4A93" w:rsidRPr="00C6153C" w:rsidRDefault="001B4A93" w:rsidP="001B4A93">
            <w:pPr>
              <w:jc w:val="right"/>
            </w:pPr>
            <w:r w:rsidRPr="00C6153C">
              <w:t>12</w:t>
            </w:r>
          </w:p>
        </w:tc>
        <w:tc>
          <w:tcPr>
            <w:tcW w:w="709" w:type="dxa"/>
          </w:tcPr>
          <w:p w14:paraId="58CCD3F4" w14:textId="77777777" w:rsidR="001B4A93" w:rsidRPr="00C6153C" w:rsidRDefault="001B4A93" w:rsidP="001B4A93">
            <w:pPr>
              <w:jc w:val="right"/>
            </w:pPr>
            <w:r w:rsidRPr="00C6153C">
              <w:t>28</w:t>
            </w:r>
          </w:p>
        </w:tc>
        <w:tc>
          <w:tcPr>
            <w:tcW w:w="709" w:type="dxa"/>
          </w:tcPr>
          <w:p w14:paraId="44EC24F6" w14:textId="77777777" w:rsidR="001B4A93" w:rsidRPr="00C6153C" w:rsidRDefault="001B4A93" w:rsidP="001B4A93">
            <w:pPr>
              <w:jc w:val="right"/>
            </w:pPr>
            <w:r w:rsidRPr="00C6153C">
              <w:t>48</w:t>
            </w:r>
          </w:p>
        </w:tc>
        <w:tc>
          <w:tcPr>
            <w:tcW w:w="567" w:type="dxa"/>
          </w:tcPr>
          <w:p w14:paraId="3252CBBB" w14:textId="77777777" w:rsidR="001B4A93" w:rsidRPr="00C6153C" w:rsidRDefault="001B4A93" w:rsidP="001B4A93">
            <w:pPr>
              <w:jc w:val="right"/>
            </w:pPr>
            <w:r w:rsidRPr="00C6153C">
              <w:t>105</w:t>
            </w:r>
          </w:p>
        </w:tc>
        <w:tc>
          <w:tcPr>
            <w:tcW w:w="850" w:type="dxa"/>
          </w:tcPr>
          <w:p w14:paraId="2D5EA106" w14:textId="77777777" w:rsidR="001B4A93" w:rsidRPr="00C6153C" w:rsidRDefault="001B4A93" w:rsidP="001B4A93">
            <w:pPr>
              <w:jc w:val="right"/>
            </w:pPr>
            <w:r w:rsidRPr="00C6153C">
              <w:t>189</w:t>
            </w:r>
          </w:p>
        </w:tc>
        <w:tc>
          <w:tcPr>
            <w:tcW w:w="851" w:type="dxa"/>
          </w:tcPr>
          <w:p w14:paraId="22541FB9" w14:textId="77777777" w:rsidR="001B4A93" w:rsidRDefault="001B4A93" w:rsidP="001B4A93">
            <w:pPr>
              <w:jc w:val="right"/>
            </w:pPr>
            <w:r w:rsidRPr="00C6153C">
              <w:t>202</w:t>
            </w:r>
          </w:p>
        </w:tc>
      </w:tr>
      <w:tr w:rsidR="001B4A93" w14:paraId="1AA555FF" w14:textId="77777777" w:rsidTr="00754D89">
        <w:tc>
          <w:tcPr>
            <w:tcW w:w="935" w:type="dxa"/>
          </w:tcPr>
          <w:p w14:paraId="2D346B8D" w14:textId="77777777" w:rsidR="001B4A93" w:rsidRDefault="001B4A93" w:rsidP="00754D89">
            <w:r>
              <w:t>C341</w:t>
            </w:r>
          </w:p>
        </w:tc>
        <w:tc>
          <w:tcPr>
            <w:tcW w:w="591" w:type="dxa"/>
          </w:tcPr>
          <w:p w14:paraId="4F0ED56A" w14:textId="77777777" w:rsidR="001B4A93" w:rsidRPr="004649A2" w:rsidRDefault="001B4A93" w:rsidP="001B4A93">
            <w:pPr>
              <w:jc w:val="right"/>
            </w:pPr>
            <w:r w:rsidRPr="004649A2">
              <w:t>0</w:t>
            </w:r>
          </w:p>
        </w:tc>
        <w:tc>
          <w:tcPr>
            <w:tcW w:w="709" w:type="dxa"/>
          </w:tcPr>
          <w:p w14:paraId="071E3182" w14:textId="77777777" w:rsidR="001B4A93" w:rsidRPr="004649A2" w:rsidRDefault="001B4A93" w:rsidP="001B4A93">
            <w:pPr>
              <w:jc w:val="right"/>
            </w:pPr>
            <w:r w:rsidRPr="004649A2">
              <w:t>32</w:t>
            </w:r>
          </w:p>
        </w:tc>
        <w:tc>
          <w:tcPr>
            <w:tcW w:w="708" w:type="dxa"/>
          </w:tcPr>
          <w:p w14:paraId="2C5DEE37" w14:textId="77777777" w:rsidR="001B4A93" w:rsidRPr="004649A2" w:rsidRDefault="001B4A93" w:rsidP="001B4A93">
            <w:pPr>
              <w:jc w:val="right"/>
            </w:pPr>
            <w:r w:rsidRPr="004649A2">
              <w:t>0</w:t>
            </w:r>
          </w:p>
        </w:tc>
        <w:tc>
          <w:tcPr>
            <w:tcW w:w="709" w:type="dxa"/>
          </w:tcPr>
          <w:p w14:paraId="2A889158" w14:textId="77777777" w:rsidR="001B4A93" w:rsidRPr="004649A2" w:rsidRDefault="001B4A93" w:rsidP="001B4A93">
            <w:pPr>
              <w:jc w:val="right"/>
            </w:pPr>
            <w:r w:rsidRPr="004649A2">
              <w:t>2</w:t>
            </w:r>
          </w:p>
        </w:tc>
        <w:tc>
          <w:tcPr>
            <w:tcW w:w="851" w:type="dxa"/>
          </w:tcPr>
          <w:p w14:paraId="543C9CE2" w14:textId="77777777" w:rsidR="001B4A93" w:rsidRPr="004649A2" w:rsidRDefault="001B4A93" w:rsidP="001B4A93">
            <w:pPr>
              <w:jc w:val="right"/>
            </w:pPr>
            <w:r w:rsidRPr="004649A2">
              <w:t>4</w:t>
            </w:r>
          </w:p>
        </w:tc>
        <w:tc>
          <w:tcPr>
            <w:tcW w:w="708" w:type="dxa"/>
          </w:tcPr>
          <w:p w14:paraId="345B619E" w14:textId="77777777" w:rsidR="001B4A93" w:rsidRPr="004649A2" w:rsidRDefault="001B4A93" w:rsidP="001B4A93">
            <w:pPr>
              <w:jc w:val="right"/>
            </w:pPr>
            <w:r w:rsidRPr="004649A2">
              <w:t>8</w:t>
            </w:r>
          </w:p>
        </w:tc>
        <w:tc>
          <w:tcPr>
            <w:tcW w:w="709" w:type="dxa"/>
          </w:tcPr>
          <w:p w14:paraId="30BCCA3C" w14:textId="77777777" w:rsidR="001B4A93" w:rsidRPr="004649A2" w:rsidRDefault="001B4A93" w:rsidP="001B4A93">
            <w:pPr>
              <w:jc w:val="right"/>
            </w:pPr>
            <w:r w:rsidRPr="004649A2">
              <w:t>20</w:t>
            </w:r>
          </w:p>
        </w:tc>
        <w:tc>
          <w:tcPr>
            <w:tcW w:w="709" w:type="dxa"/>
          </w:tcPr>
          <w:p w14:paraId="55A71F7C" w14:textId="77777777" w:rsidR="001B4A93" w:rsidRPr="004649A2" w:rsidRDefault="001B4A93" w:rsidP="001B4A93">
            <w:pPr>
              <w:jc w:val="right"/>
            </w:pPr>
            <w:r w:rsidRPr="004649A2">
              <w:t>43</w:t>
            </w:r>
          </w:p>
        </w:tc>
        <w:tc>
          <w:tcPr>
            <w:tcW w:w="567" w:type="dxa"/>
          </w:tcPr>
          <w:p w14:paraId="076FC106" w14:textId="77777777" w:rsidR="001B4A93" w:rsidRPr="004649A2" w:rsidRDefault="001B4A93" w:rsidP="001B4A93">
            <w:pPr>
              <w:jc w:val="right"/>
            </w:pPr>
            <w:r w:rsidRPr="004649A2">
              <w:t>117</w:t>
            </w:r>
          </w:p>
        </w:tc>
        <w:tc>
          <w:tcPr>
            <w:tcW w:w="850" w:type="dxa"/>
          </w:tcPr>
          <w:p w14:paraId="654CC903" w14:textId="77777777" w:rsidR="001B4A93" w:rsidRPr="004649A2" w:rsidRDefault="001B4A93" w:rsidP="001B4A93">
            <w:pPr>
              <w:jc w:val="right"/>
            </w:pPr>
            <w:r w:rsidRPr="004649A2">
              <w:t>197</w:t>
            </w:r>
          </w:p>
        </w:tc>
        <w:tc>
          <w:tcPr>
            <w:tcW w:w="851" w:type="dxa"/>
          </w:tcPr>
          <w:p w14:paraId="4DC85D05" w14:textId="77777777" w:rsidR="001B4A93" w:rsidRDefault="001B4A93" w:rsidP="001B4A93">
            <w:pPr>
              <w:jc w:val="right"/>
            </w:pPr>
            <w:r w:rsidRPr="004649A2">
              <w:t>202</w:t>
            </w:r>
          </w:p>
        </w:tc>
      </w:tr>
      <w:tr w:rsidR="001B4A93" w14:paraId="23479BD8" w14:textId="77777777" w:rsidTr="00754D89">
        <w:tc>
          <w:tcPr>
            <w:tcW w:w="935" w:type="dxa"/>
          </w:tcPr>
          <w:p w14:paraId="53E0CE8F" w14:textId="77777777" w:rsidR="001B4A93" w:rsidRDefault="001B4A93" w:rsidP="00754D89">
            <w:r>
              <w:lastRenderedPageBreak/>
              <w:t>C64</w:t>
            </w:r>
          </w:p>
        </w:tc>
        <w:tc>
          <w:tcPr>
            <w:tcW w:w="591" w:type="dxa"/>
          </w:tcPr>
          <w:p w14:paraId="72612341" w14:textId="77777777" w:rsidR="001B4A93" w:rsidRPr="00900559" w:rsidRDefault="001B4A93" w:rsidP="001B4A93">
            <w:pPr>
              <w:jc w:val="right"/>
            </w:pPr>
            <w:r w:rsidRPr="00900559">
              <w:t>0</w:t>
            </w:r>
          </w:p>
        </w:tc>
        <w:tc>
          <w:tcPr>
            <w:tcW w:w="709" w:type="dxa"/>
          </w:tcPr>
          <w:p w14:paraId="1392769E" w14:textId="77777777" w:rsidR="001B4A93" w:rsidRPr="00900559" w:rsidRDefault="001B4A93" w:rsidP="001B4A93">
            <w:pPr>
              <w:jc w:val="right"/>
            </w:pPr>
            <w:r w:rsidRPr="00900559">
              <w:t>24</w:t>
            </w:r>
          </w:p>
        </w:tc>
        <w:tc>
          <w:tcPr>
            <w:tcW w:w="708" w:type="dxa"/>
          </w:tcPr>
          <w:p w14:paraId="74DD4491" w14:textId="77777777" w:rsidR="001B4A93" w:rsidRPr="00900559" w:rsidRDefault="001B4A93" w:rsidP="001B4A93">
            <w:pPr>
              <w:jc w:val="right"/>
            </w:pPr>
            <w:r w:rsidRPr="00900559">
              <w:t>0</w:t>
            </w:r>
          </w:p>
        </w:tc>
        <w:tc>
          <w:tcPr>
            <w:tcW w:w="709" w:type="dxa"/>
          </w:tcPr>
          <w:p w14:paraId="679C5F37" w14:textId="77777777" w:rsidR="001B4A93" w:rsidRPr="00900559" w:rsidRDefault="001B4A93" w:rsidP="001B4A93">
            <w:pPr>
              <w:jc w:val="right"/>
            </w:pPr>
            <w:r w:rsidRPr="00900559">
              <w:t>0</w:t>
            </w:r>
          </w:p>
        </w:tc>
        <w:tc>
          <w:tcPr>
            <w:tcW w:w="851" w:type="dxa"/>
          </w:tcPr>
          <w:p w14:paraId="74FDBA96" w14:textId="77777777" w:rsidR="001B4A93" w:rsidRPr="00900559" w:rsidRDefault="001B4A93" w:rsidP="001B4A93">
            <w:pPr>
              <w:jc w:val="right"/>
            </w:pPr>
            <w:r w:rsidRPr="00900559">
              <w:t>4</w:t>
            </w:r>
          </w:p>
        </w:tc>
        <w:tc>
          <w:tcPr>
            <w:tcW w:w="708" w:type="dxa"/>
          </w:tcPr>
          <w:p w14:paraId="44EC0520" w14:textId="77777777" w:rsidR="001B4A93" w:rsidRPr="00900559" w:rsidRDefault="001B4A93" w:rsidP="001B4A93">
            <w:pPr>
              <w:jc w:val="right"/>
            </w:pPr>
            <w:r w:rsidRPr="00900559">
              <w:t>6</w:t>
            </w:r>
          </w:p>
        </w:tc>
        <w:tc>
          <w:tcPr>
            <w:tcW w:w="709" w:type="dxa"/>
          </w:tcPr>
          <w:p w14:paraId="2D8D878D" w14:textId="77777777" w:rsidR="001B4A93" w:rsidRPr="00900559" w:rsidRDefault="001B4A93" w:rsidP="001B4A93">
            <w:pPr>
              <w:jc w:val="right"/>
            </w:pPr>
            <w:r w:rsidRPr="00900559">
              <w:t>12</w:t>
            </w:r>
          </w:p>
        </w:tc>
        <w:tc>
          <w:tcPr>
            <w:tcW w:w="709" w:type="dxa"/>
          </w:tcPr>
          <w:p w14:paraId="2995E76B" w14:textId="77777777" w:rsidR="001B4A93" w:rsidRPr="00900559" w:rsidRDefault="001B4A93" w:rsidP="001B4A93">
            <w:pPr>
              <w:jc w:val="right"/>
            </w:pPr>
            <w:r w:rsidRPr="00900559">
              <w:t>52</w:t>
            </w:r>
          </w:p>
        </w:tc>
        <w:tc>
          <w:tcPr>
            <w:tcW w:w="567" w:type="dxa"/>
          </w:tcPr>
          <w:p w14:paraId="76DBBA60" w14:textId="77777777" w:rsidR="001B4A93" w:rsidRPr="00900559" w:rsidRDefault="001B4A93" w:rsidP="001B4A93">
            <w:pPr>
              <w:jc w:val="right"/>
            </w:pPr>
            <w:r w:rsidRPr="00900559">
              <w:t>131</w:t>
            </w:r>
          </w:p>
        </w:tc>
        <w:tc>
          <w:tcPr>
            <w:tcW w:w="850" w:type="dxa"/>
          </w:tcPr>
          <w:p w14:paraId="6689F227" w14:textId="77777777" w:rsidR="001B4A93" w:rsidRPr="00900559" w:rsidRDefault="001B4A93" w:rsidP="001B4A93">
            <w:pPr>
              <w:jc w:val="right"/>
            </w:pPr>
            <w:r w:rsidRPr="00900559">
              <w:t>202</w:t>
            </w:r>
          </w:p>
        </w:tc>
        <w:tc>
          <w:tcPr>
            <w:tcW w:w="851" w:type="dxa"/>
          </w:tcPr>
          <w:p w14:paraId="551BB6FB" w14:textId="77777777" w:rsidR="001B4A93" w:rsidRDefault="001B4A93" w:rsidP="001B4A93">
            <w:pPr>
              <w:jc w:val="right"/>
            </w:pPr>
            <w:r w:rsidRPr="00900559">
              <w:t>202</w:t>
            </w:r>
          </w:p>
        </w:tc>
      </w:tr>
      <w:tr w:rsidR="00754D89" w14:paraId="5810B2E2" w14:textId="77777777" w:rsidTr="00754D89">
        <w:tc>
          <w:tcPr>
            <w:tcW w:w="935" w:type="dxa"/>
          </w:tcPr>
          <w:p w14:paraId="0D326D16" w14:textId="77777777" w:rsidR="00754D89" w:rsidRPr="00026914" w:rsidRDefault="00754D89" w:rsidP="00754D89">
            <w:pPr>
              <w:rPr>
                <w:b/>
              </w:rPr>
            </w:pPr>
            <w:r w:rsidRPr="00026914">
              <w:rPr>
                <w:b/>
              </w:rPr>
              <w:t>EHA</w:t>
            </w:r>
          </w:p>
        </w:tc>
        <w:tc>
          <w:tcPr>
            <w:tcW w:w="591" w:type="dxa"/>
          </w:tcPr>
          <w:p w14:paraId="628FA0A2" w14:textId="77777777" w:rsidR="00754D89" w:rsidRPr="00850B30" w:rsidRDefault="00754D89" w:rsidP="001B4A93">
            <w:pPr>
              <w:jc w:val="right"/>
            </w:pPr>
          </w:p>
        </w:tc>
        <w:tc>
          <w:tcPr>
            <w:tcW w:w="709" w:type="dxa"/>
          </w:tcPr>
          <w:p w14:paraId="3B12572B" w14:textId="77777777" w:rsidR="00754D89" w:rsidRPr="00850B30" w:rsidRDefault="00754D89" w:rsidP="001B4A93">
            <w:pPr>
              <w:jc w:val="right"/>
            </w:pPr>
          </w:p>
        </w:tc>
        <w:tc>
          <w:tcPr>
            <w:tcW w:w="708" w:type="dxa"/>
          </w:tcPr>
          <w:p w14:paraId="49A6F12D" w14:textId="77777777" w:rsidR="00754D89" w:rsidRPr="00850B30" w:rsidRDefault="00754D89" w:rsidP="001B4A93">
            <w:pPr>
              <w:jc w:val="right"/>
            </w:pPr>
          </w:p>
        </w:tc>
        <w:tc>
          <w:tcPr>
            <w:tcW w:w="709" w:type="dxa"/>
          </w:tcPr>
          <w:p w14:paraId="247F1C0C" w14:textId="77777777" w:rsidR="00754D89" w:rsidRPr="00850B30" w:rsidRDefault="00754D89" w:rsidP="001B4A93">
            <w:pPr>
              <w:jc w:val="right"/>
            </w:pPr>
          </w:p>
        </w:tc>
        <w:tc>
          <w:tcPr>
            <w:tcW w:w="851" w:type="dxa"/>
          </w:tcPr>
          <w:p w14:paraId="3B63C3E3" w14:textId="77777777" w:rsidR="00754D89" w:rsidRPr="00850B30" w:rsidRDefault="00754D89" w:rsidP="001B4A93">
            <w:pPr>
              <w:jc w:val="right"/>
            </w:pPr>
          </w:p>
        </w:tc>
        <w:tc>
          <w:tcPr>
            <w:tcW w:w="708" w:type="dxa"/>
          </w:tcPr>
          <w:p w14:paraId="7D5EB8E6" w14:textId="77777777" w:rsidR="00754D89" w:rsidRPr="00850B30" w:rsidRDefault="00754D89" w:rsidP="001B4A93">
            <w:pPr>
              <w:jc w:val="right"/>
            </w:pPr>
          </w:p>
        </w:tc>
        <w:tc>
          <w:tcPr>
            <w:tcW w:w="709" w:type="dxa"/>
          </w:tcPr>
          <w:p w14:paraId="35E83CCD" w14:textId="77777777" w:rsidR="00754D89" w:rsidRPr="00850B30" w:rsidRDefault="00754D89" w:rsidP="001B4A93">
            <w:pPr>
              <w:jc w:val="right"/>
            </w:pPr>
          </w:p>
        </w:tc>
        <w:tc>
          <w:tcPr>
            <w:tcW w:w="709" w:type="dxa"/>
          </w:tcPr>
          <w:p w14:paraId="29715805" w14:textId="77777777" w:rsidR="00754D89" w:rsidRPr="00850B30" w:rsidRDefault="00754D89" w:rsidP="001B4A93">
            <w:pPr>
              <w:jc w:val="right"/>
            </w:pPr>
          </w:p>
        </w:tc>
        <w:tc>
          <w:tcPr>
            <w:tcW w:w="567" w:type="dxa"/>
          </w:tcPr>
          <w:p w14:paraId="7C4A7F98" w14:textId="77777777" w:rsidR="00754D89" w:rsidRPr="00850B30" w:rsidRDefault="00754D89" w:rsidP="001B4A93">
            <w:pPr>
              <w:jc w:val="right"/>
            </w:pPr>
          </w:p>
        </w:tc>
        <w:tc>
          <w:tcPr>
            <w:tcW w:w="850" w:type="dxa"/>
          </w:tcPr>
          <w:p w14:paraId="510DEADF" w14:textId="77777777" w:rsidR="00754D89" w:rsidRDefault="00754D89" w:rsidP="001B4A93">
            <w:pPr>
              <w:jc w:val="right"/>
            </w:pPr>
          </w:p>
        </w:tc>
        <w:tc>
          <w:tcPr>
            <w:tcW w:w="851" w:type="dxa"/>
          </w:tcPr>
          <w:p w14:paraId="1DF84235" w14:textId="77777777" w:rsidR="00754D89" w:rsidRDefault="00754D89" w:rsidP="001B4A93">
            <w:pPr>
              <w:jc w:val="right"/>
            </w:pPr>
          </w:p>
        </w:tc>
      </w:tr>
      <w:tr w:rsidR="001B4A93" w14:paraId="6A3AFA97" w14:textId="77777777" w:rsidTr="00754D89">
        <w:tc>
          <w:tcPr>
            <w:tcW w:w="935" w:type="dxa"/>
          </w:tcPr>
          <w:p w14:paraId="13AB7AD2" w14:textId="77777777" w:rsidR="001B4A93" w:rsidRDefault="001B4A93" w:rsidP="00754D89">
            <w:r>
              <w:t>C34</w:t>
            </w:r>
          </w:p>
        </w:tc>
        <w:tc>
          <w:tcPr>
            <w:tcW w:w="591" w:type="dxa"/>
          </w:tcPr>
          <w:p w14:paraId="3493814A" w14:textId="77777777" w:rsidR="001B4A93" w:rsidRPr="000C1327" w:rsidRDefault="001B4A93" w:rsidP="001B4A93">
            <w:pPr>
              <w:jc w:val="right"/>
            </w:pPr>
            <w:r w:rsidRPr="000C1327">
              <w:t>0</w:t>
            </w:r>
          </w:p>
        </w:tc>
        <w:tc>
          <w:tcPr>
            <w:tcW w:w="709" w:type="dxa"/>
          </w:tcPr>
          <w:p w14:paraId="19D3B3CD" w14:textId="77777777" w:rsidR="001B4A93" w:rsidRPr="000C1327" w:rsidRDefault="001B4A93" w:rsidP="001B4A93">
            <w:pPr>
              <w:jc w:val="right"/>
            </w:pPr>
            <w:r w:rsidRPr="000C1327">
              <w:t>132</w:t>
            </w:r>
          </w:p>
        </w:tc>
        <w:tc>
          <w:tcPr>
            <w:tcW w:w="708" w:type="dxa"/>
          </w:tcPr>
          <w:p w14:paraId="69A570A0" w14:textId="77777777" w:rsidR="001B4A93" w:rsidRPr="000C1327" w:rsidRDefault="001B4A93" w:rsidP="001B4A93">
            <w:pPr>
              <w:jc w:val="right"/>
            </w:pPr>
            <w:r w:rsidRPr="000C1327">
              <w:t>6</w:t>
            </w:r>
          </w:p>
        </w:tc>
        <w:tc>
          <w:tcPr>
            <w:tcW w:w="709" w:type="dxa"/>
          </w:tcPr>
          <w:p w14:paraId="0ADE89F6" w14:textId="77777777" w:rsidR="001B4A93" w:rsidRPr="000C1327" w:rsidRDefault="001B4A93" w:rsidP="001B4A93">
            <w:pPr>
              <w:jc w:val="right"/>
            </w:pPr>
            <w:r w:rsidRPr="000C1327">
              <w:t>14</w:t>
            </w:r>
          </w:p>
        </w:tc>
        <w:tc>
          <w:tcPr>
            <w:tcW w:w="851" w:type="dxa"/>
          </w:tcPr>
          <w:p w14:paraId="165F620F" w14:textId="77777777" w:rsidR="001B4A93" w:rsidRPr="000C1327" w:rsidRDefault="001B4A93" w:rsidP="001B4A93">
            <w:pPr>
              <w:jc w:val="right"/>
            </w:pPr>
            <w:r w:rsidRPr="000C1327">
              <w:t>24</w:t>
            </w:r>
          </w:p>
        </w:tc>
        <w:tc>
          <w:tcPr>
            <w:tcW w:w="708" w:type="dxa"/>
          </w:tcPr>
          <w:p w14:paraId="64419C0F" w14:textId="77777777" w:rsidR="001B4A93" w:rsidRPr="000C1327" w:rsidRDefault="001B4A93" w:rsidP="001B4A93">
            <w:pPr>
              <w:jc w:val="right"/>
            </w:pPr>
            <w:r w:rsidRPr="000C1327">
              <w:t>41</w:t>
            </w:r>
          </w:p>
        </w:tc>
        <w:tc>
          <w:tcPr>
            <w:tcW w:w="709" w:type="dxa"/>
          </w:tcPr>
          <w:p w14:paraId="440CD7A5" w14:textId="77777777" w:rsidR="001B4A93" w:rsidRPr="000C1327" w:rsidRDefault="001B4A93" w:rsidP="001B4A93">
            <w:pPr>
              <w:jc w:val="right"/>
            </w:pPr>
            <w:r w:rsidRPr="000C1327">
              <w:t>84</w:t>
            </w:r>
          </w:p>
        </w:tc>
        <w:tc>
          <w:tcPr>
            <w:tcW w:w="709" w:type="dxa"/>
          </w:tcPr>
          <w:p w14:paraId="3BB9B9DF" w14:textId="77777777" w:rsidR="001B4A93" w:rsidRPr="000C1327" w:rsidRDefault="001B4A93" w:rsidP="001B4A93">
            <w:pPr>
              <w:jc w:val="right"/>
            </w:pPr>
            <w:r w:rsidRPr="000C1327">
              <w:t>1</w:t>
            </w:r>
          </w:p>
        </w:tc>
        <w:tc>
          <w:tcPr>
            <w:tcW w:w="567" w:type="dxa"/>
          </w:tcPr>
          <w:p w14:paraId="5F1C6D30" w14:textId="77777777" w:rsidR="001B4A93" w:rsidRPr="000C1327" w:rsidRDefault="001B4A93" w:rsidP="001B4A93">
            <w:pPr>
              <w:jc w:val="right"/>
            </w:pPr>
            <w:r w:rsidRPr="000C1327">
              <w:t>9</w:t>
            </w:r>
          </w:p>
        </w:tc>
        <w:tc>
          <w:tcPr>
            <w:tcW w:w="850" w:type="dxa"/>
          </w:tcPr>
          <w:p w14:paraId="6095A7B9" w14:textId="77777777" w:rsidR="001B4A93" w:rsidRPr="000C1327" w:rsidRDefault="001B4A93" w:rsidP="001B4A93">
            <w:pPr>
              <w:jc w:val="right"/>
            </w:pPr>
            <w:r w:rsidRPr="000C1327">
              <w:t>107</w:t>
            </w:r>
          </w:p>
        </w:tc>
        <w:tc>
          <w:tcPr>
            <w:tcW w:w="851" w:type="dxa"/>
          </w:tcPr>
          <w:p w14:paraId="68504384" w14:textId="77777777" w:rsidR="001B4A93" w:rsidRDefault="001B4A93" w:rsidP="001B4A93">
            <w:pPr>
              <w:jc w:val="right"/>
            </w:pPr>
            <w:r w:rsidRPr="000C1327">
              <w:t>195</w:t>
            </w:r>
          </w:p>
        </w:tc>
      </w:tr>
      <w:tr w:rsidR="00754D89" w14:paraId="7F1D575E" w14:textId="77777777" w:rsidTr="00754D89">
        <w:tc>
          <w:tcPr>
            <w:tcW w:w="935" w:type="dxa"/>
          </w:tcPr>
          <w:p w14:paraId="73AC5250" w14:textId="77777777" w:rsidR="00754D89" w:rsidRDefault="00754D89" w:rsidP="00754D89">
            <w:r>
              <w:t>C50</w:t>
            </w:r>
          </w:p>
        </w:tc>
        <w:tc>
          <w:tcPr>
            <w:tcW w:w="591" w:type="dxa"/>
          </w:tcPr>
          <w:p w14:paraId="34DEB0A3" w14:textId="77777777" w:rsidR="00754D89" w:rsidRPr="00BA748B" w:rsidRDefault="00754D89" w:rsidP="001B4A93">
            <w:pPr>
              <w:jc w:val="right"/>
            </w:pPr>
            <w:r w:rsidRPr="00BA748B">
              <w:t>0</w:t>
            </w:r>
          </w:p>
        </w:tc>
        <w:tc>
          <w:tcPr>
            <w:tcW w:w="709" w:type="dxa"/>
          </w:tcPr>
          <w:p w14:paraId="5E2B3481" w14:textId="77777777" w:rsidR="00754D89" w:rsidRPr="00BA748B" w:rsidRDefault="00754D89" w:rsidP="001B4A93">
            <w:pPr>
              <w:jc w:val="right"/>
            </w:pPr>
            <w:r w:rsidRPr="00BA748B">
              <w:t>160</w:t>
            </w:r>
          </w:p>
        </w:tc>
        <w:tc>
          <w:tcPr>
            <w:tcW w:w="708" w:type="dxa"/>
          </w:tcPr>
          <w:p w14:paraId="3A8A2A28" w14:textId="77777777" w:rsidR="00754D89" w:rsidRPr="00BA748B" w:rsidRDefault="00754D89" w:rsidP="001B4A93">
            <w:pPr>
              <w:jc w:val="right"/>
            </w:pPr>
            <w:r w:rsidRPr="00BA748B">
              <w:t>6</w:t>
            </w:r>
          </w:p>
        </w:tc>
        <w:tc>
          <w:tcPr>
            <w:tcW w:w="709" w:type="dxa"/>
          </w:tcPr>
          <w:p w14:paraId="61800C95" w14:textId="77777777" w:rsidR="00754D89" w:rsidRPr="00BA748B" w:rsidRDefault="00754D89" w:rsidP="001B4A93">
            <w:pPr>
              <w:jc w:val="right"/>
            </w:pPr>
            <w:r w:rsidRPr="00BA748B">
              <w:t>18</w:t>
            </w:r>
          </w:p>
        </w:tc>
        <w:tc>
          <w:tcPr>
            <w:tcW w:w="851" w:type="dxa"/>
          </w:tcPr>
          <w:p w14:paraId="086F97FC" w14:textId="77777777" w:rsidR="00754D89" w:rsidRPr="00BA748B" w:rsidRDefault="00754D89" w:rsidP="001B4A93">
            <w:pPr>
              <w:jc w:val="right"/>
            </w:pPr>
            <w:r w:rsidRPr="00BA748B">
              <w:t>32</w:t>
            </w:r>
          </w:p>
        </w:tc>
        <w:tc>
          <w:tcPr>
            <w:tcW w:w="708" w:type="dxa"/>
          </w:tcPr>
          <w:p w14:paraId="3C264895" w14:textId="77777777" w:rsidR="00754D89" w:rsidRPr="00BA748B" w:rsidRDefault="00754D89" w:rsidP="001B4A93">
            <w:pPr>
              <w:jc w:val="right"/>
            </w:pPr>
            <w:r w:rsidRPr="00BA748B">
              <w:t>48</w:t>
            </w:r>
          </w:p>
        </w:tc>
        <w:tc>
          <w:tcPr>
            <w:tcW w:w="709" w:type="dxa"/>
          </w:tcPr>
          <w:p w14:paraId="23BB5226" w14:textId="77777777" w:rsidR="00754D89" w:rsidRPr="00BA748B" w:rsidRDefault="00754D89" w:rsidP="001B4A93">
            <w:pPr>
              <w:jc w:val="right"/>
            </w:pPr>
            <w:r w:rsidRPr="00BA748B">
              <w:t>100</w:t>
            </w:r>
          </w:p>
        </w:tc>
        <w:tc>
          <w:tcPr>
            <w:tcW w:w="709" w:type="dxa"/>
          </w:tcPr>
          <w:p w14:paraId="644B435C" w14:textId="77777777" w:rsidR="00754D89" w:rsidRPr="00BA748B" w:rsidRDefault="00754D89" w:rsidP="001B4A93">
            <w:pPr>
              <w:jc w:val="right"/>
            </w:pPr>
            <w:r w:rsidRPr="00BA748B">
              <w:t>1</w:t>
            </w:r>
          </w:p>
        </w:tc>
        <w:tc>
          <w:tcPr>
            <w:tcW w:w="567" w:type="dxa"/>
          </w:tcPr>
          <w:p w14:paraId="36640C2B" w14:textId="77777777" w:rsidR="00754D89" w:rsidRPr="00BA748B" w:rsidRDefault="00754D89" w:rsidP="001B4A93">
            <w:pPr>
              <w:jc w:val="right"/>
            </w:pPr>
            <w:r w:rsidRPr="00BA748B">
              <w:t>9</w:t>
            </w:r>
          </w:p>
        </w:tc>
        <w:tc>
          <w:tcPr>
            <w:tcW w:w="850" w:type="dxa"/>
          </w:tcPr>
          <w:p w14:paraId="3733AF1B" w14:textId="77777777" w:rsidR="00754D89" w:rsidRPr="00BA748B" w:rsidRDefault="00754D89" w:rsidP="001B4A93">
            <w:pPr>
              <w:jc w:val="right"/>
            </w:pPr>
            <w:r w:rsidRPr="00BA748B">
              <w:t>79</w:t>
            </w:r>
          </w:p>
        </w:tc>
        <w:tc>
          <w:tcPr>
            <w:tcW w:w="851" w:type="dxa"/>
          </w:tcPr>
          <w:p w14:paraId="54D15E59" w14:textId="77777777" w:rsidR="00754D89" w:rsidRDefault="00754D89" w:rsidP="001B4A93">
            <w:pPr>
              <w:jc w:val="right"/>
            </w:pPr>
            <w:r w:rsidRPr="00BA748B">
              <w:t>191</w:t>
            </w:r>
          </w:p>
        </w:tc>
      </w:tr>
      <w:tr w:rsidR="00754D89" w14:paraId="3CB4D5DE" w14:textId="77777777" w:rsidTr="00754D89">
        <w:tc>
          <w:tcPr>
            <w:tcW w:w="935" w:type="dxa"/>
          </w:tcPr>
          <w:p w14:paraId="23ADA597" w14:textId="77777777" w:rsidR="00754D89" w:rsidRDefault="00754D89" w:rsidP="00754D89">
            <w:r>
              <w:t>C67</w:t>
            </w:r>
          </w:p>
        </w:tc>
        <w:tc>
          <w:tcPr>
            <w:tcW w:w="591" w:type="dxa"/>
          </w:tcPr>
          <w:p w14:paraId="57B64FD2" w14:textId="77777777" w:rsidR="00754D89" w:rsidRPr="007410EA" w:rsidRDefault="00754D89" w:rsidP="001B4A93">
            <w:pPr>
              <w:jc w:val="right"/>
            </w:pPr>
            <w:r w:rsidRPr="007410EA">
              <w:t>0</w:t>
            </w:r>
          </w:p>
        </w:tc>
        <w:tc>
          <w:tcPr>
            <w:tcW w:w="709" w:type="dxa"/>
          </w:tcPr>
          <w:p w14:paraId="08210D73" w14:textId="77777777" w:rsidR="00754D89" w:rsidRPr="007410EA" w:rsidRDefault="00754D89" w:rsidP="001B4A93">
            <w:pPr>
              <w:jc w:val="right"/>
            </w:pPr>
            <w:r w:rsidRPr="007410EA">
              <w:t>74</w:t>
            </w:r>
          </w:p>
        </w:tc>
        <w:tc>
          <w:tcPr>
            <w:tcW w:w="708" w:type="dxa"/>
          </w:tcPr>
          <w:p w14:paraId="770DA64D" w14:textId="77777777" w:rsidR="00754D89" w:rsidRPr="007410EA" w:rsidRDefault="00754D89" w:rsidP="001B4A93">
            <w:pPr>
              <w:jc w:val="right"/>
            </w:pPr>
            <w:r w:rsidRPr="007410EA">
              <w:t>2</w:t>
            </w:r>
          </w:p>
        </w:tc>
        <w:tc>
          <w:tcPr>
            <w:tcW w:w="709" w:type="dxa"/>
          </w:tcPr>
          <w:p w14:paraId="61B1DAA5" w14:textId="77777777" w:rsidR="00754D89" w:rsidRPr="007410EA" w:rsidRDefault="00754D89" w:rsidP="001B4A93">
            <w:pPr>
              <w:jc w:val="right"/>
            </w:pPr>
            <w:r w:rsidRPr="007410EA">
              <w:t>6</w:t>
            </w:r>
          </w:p>
        </w:tc>
        <w:tc>
          <w:tcPr>
            <w:tcW w:w="851" w:type="dxa"/>
          </w:tcPr>
          <w:p w14:paraId="7F1DE3C0" w14:textId="77777777" w:rsidR="00754D89" w:rsidRPr="007410EA" w:rsidRDefault="00754D89" w:rsidP="001B4A93">
            <w:pPr>
              <w:jc w:val="right"/>
            </w:pPr>
            <w:r w:rsidRPr="007410EA">
              <w:t>12</w:t>
            </w:r>
          </w:p>
        </w:tc>
        <w:tc>
          <w:tcPr>
            <w:tcW w:w="708" w:type="dxa"/>
          </w:tcPr>
          <w:p w14:paraId="38B72799" w14:textId="77777777" w:rsidR="00754D89" w:rsidRPr="007410EA" w:rsidRDefault="00754D89" w:rsidP="001B4A93">
            <w:pPr>
              <w:jc w:val="right"/>
            </w:pPr>
            <w:r w:rsidRPr="007410EA">
              <w:t>20</w:t>
            </w:r>
          </w:p>
        </w:tc>
        <w:tc>
          <w:tcPr>
            <w:tcW w:w="709" w:type="dxa"/>
          </w:tcPr>
          <w:p w14:paraId="6576F351" w14:textId="77777777" w:rsidR="00754D89" w:rsidRPr="007410EA" w:rsidRDefault="00754D89" w:rsidP="001B4A93">
            <w:pPr>
              <w:jc w:val="right"/>
            </w:pPr>
            <w:r w:rsidRPr="007410EA">
              <w:t>41</w:t>
            </w:r>
          </w:p>
        </w:tc>
        <w:tc>
          <w:tcPr>
            <w:tcW w:w="709" w:type="dxa"/>
          </w:tcPr>
          <w:p w14:paraId="1F61695B" w14:textId="77777777" w:rsidR="00754D89" w:rsidRPr="007410EA" w:rsidRDefault="00754D89" w:rsidP="001B4A93">
            <w:pPr>
              <w:jc w:val="right"/>
            </w:pPr>
            <w:r w:rsidRPr="007410EA">
              <w:t>7</w:t>
            </w:r>
          </w:p>
        </w:tc>
        <w:tc>
          <w:tcPr>
            <w:tcW w:w="567" w:type="dxa"/>
          </w:tcPr>
          <w:p w14:paraId="7713965B" w14:textId="77777777" w:rsidR="00754D89" w:rsidRPr="007410EA" w:rsidRDefault="00754D89" w:rsidP="001B4A93">
            <w:pPr>
              <w:jc w:val="right"/>
            </w:pPr>
            <w:r w:rsidRPr="007410EA">
              <w:t>35</w:t>
            </w:r>
          </w:p>
        </w:tc>
        <w:tc>
          <w:tcPr>
            <w:tcW w:w="850" w:type="dxa"/>
          </w:tcPr>
          <w:p w14:paraId="457C1A25" w14:textId="77777777" w:rsidR="00754D89" w:rsidRPr="007410EA" w:rsidRDefault="00754D89" w:rsidP="001B4A93">
            <w:pPr>
              <w:jc w:val="right"/>
            </w:pPr>
            <w:r w:rsidRPr="007410EA">
              <w:t>177</w:t>
            </w:r>
          </w:p>
        </w:tc>
        <w:tc>
          <w:tcPr>
            <w:tcW w:w="851" w:type="dxa"/>
          </w:tcPr>
          <w:p w14:paraId="4503C54C" w14:textId="77777777" w:rsidR="00754D89" w:rsidRDefault="00754D89" w:rsidP="001B4A93">
            <w:pPr>
              <w:jc w:val="right"/>
            </w:pPr>
            <w:r w:rsidRPr="007410EA">
              <w:t>202</w:t>
            </w:r>
          </w:p>
        </w:tc>
      </w:tr>
      <w:tr w:rsidR="00754D89" w14:paraId="2CC6906C" w14:textId="77777777" w:rsidTr="00754D89">
        <w:tc>
          <w:tcPr>
            <w:tcW w:w="935" w:type="dxa"/>
          </w:tcPr>
          <w:p w14:paraId="007D76A6" w14:textId="77777777" w:rsidR="00754D89" w:rsidRDefault="00754D89" w:rsidP="00754D89">
            <w:r>
              <w:t>C71</w:t>
            </w:r>
          </w:p>
        </w:tc>
        <w:tc>
          <w:tcPr>
            <w:tcW w:w="591" w:type="dxa"/>
          </w:tcPr>
          <w:p w14:paraId="683D7F57" w14:textId="77777777" w:rsidR="00754D89" w:rsidRPr="009B34A3" w:rsidRDefault="00754D89" w:rsidP="001B4A93">
            <w:pPr>
              <w:jc w:val="right"/>
            </w:pPr>
            <w:r w:rsidRPr="009B34A3">
              <w:t>0</w:t>
            </w:r>
          </w:p>
        </w:tc>
        <w:tc>
          <w:tcPr>
            <w:tcW w:w="709" w:type="dxa"/>
          </w:tcPr>
          <w:p w14:paraId="1A4B1FED" w14:textId="77777777" w:rsidR="00754D89" w:rsidRPr="009B34A3" w:rsidRDefault="00754D89" w:rsidP="001B4A93">
            <w:pPr>
              <w:jc w:val="right"/>
            </w:pPr>
            <w:r w:rsidRPr="009B34A3">
              <w:t>26</w:t>
            </w:r>
          </w:p>
        </w:tc>
        <w:tc>
          <w:tcPr>
            <w:tcW w:w="708" w:type="dxa"/>
          </w:tcPr>
          <w:p w14:paraId="4F147494" w14:textId="77777777" w:rsidR="00754D89" w:rsidRPr="009B34A3" w:rsidRDefault="00754D89" w:rsidP="001B4A93">
            <w:pPr>
              <w:jc w:val="right"/>
            </w:pPr>
            <w:r w:rsidRPr="009B34A3">
              <w:t>0</w:t>
            </w:r>
          </w:p>
        </w:tc>
        <w:tc>
          <w:tcPr>
            <w:tcW w:w="709" w:type="dxa"/>
          </w:tcPr>
          <w:p w14:paraId="5EC9356B" w14:textId="77777777" w:rsidR="00754D89" w:rsidRPr="009B34A3" w:rsidRDefault="00754D89" w:rsidP="001B4A93">
            <w:pPr>
              <w:jc w:val="right"/>
            </w:pPr>
            <w:r w:rsidRPr="009B34A3">
              <w:t>0</w:t>
            </w:r>
          </w:p>
        </w:tc>
        <w:tc>
          <w:tcPr>
            <w:tcW w:w="851" w:type="dxa"/>
          </w:tcPr>
          <w:p w14:paraId="68133A09" w14:textId="77777777" w:rsidR="00754D89" w:rsidRPr="009B34A3" w:rsidRDefault="00754D89" w:rsidP="001B4A93">
            <w:pPr>
              <w:jc w:val="right"/>
            </w:pPr>
            <w:r w:rsidRPr="009B34A3">
              <w:t>2</w:t>
            </w:r>
          </w:p>
        </w:tc>
        <w:tc>
          <w:tcPr>
            <w:tcW w:w="708" w:type="dxa"/>
          </w:tcPr>
          <w:p w14:paraId="44A66840" w14:textId="77777777" w:rsidR="00754D89" w:rsidRPr="009B34A3" w:rsidRDefault="00754D89" w:rsidP="001B4A93">
            <w:pPr>
              <w:jc w:val="right"/>
            </w:pPr>
            <w:r w:rsidRPr="009B34A3">
              <w:t>6</w:t>
            </w:r>
          </w:p>
        </w:tc>
        <w:tc>
          <w:tcPr>
            <w:tcW w:w="709" w:type="dxa"/>
          </w:tcPr>
          <w:p w14:paraId="3EFA3831" w14:textId="77777777" w:rsidR="00754D89" w:rsidRPr="009B34A3" w:rsidRDefault="00754D89" w:rsidP="001B4A93">
            <w:pPr>
              <w:jc w:val="right"/>
            </w:pPr>
            <w:r w:rsidRPr="009B34A3">
              <w:t>12</w:t>
            </w:r>
          </w:p>
        </w:tc>
        <w:tc>
          <w:tcPr>
            <w:tcW w:w="709" w:type="dxa"/>
          </w:tcPr>
          <w:p w14:paraId="204A7A95" w14:textId="77777777" w:rsidR="00754D89" w:rsidRPr="009B34A3" w:rsidRDefault="00754D89" w:rsidP="001B4A93">
            <w:pPr>
              <w:jc w:val="right"/>
            </w:pPr>
            <w:r w:rsidRPr="009B34A3">
              <w:t>58</w:t>
            </w:r>
          </w:p>
        </w:tc>
        <w:tc>
          <w:tcPr>
            <w:tcW w:w="567" w:type="dxa"/>
          </w:tcPr>
          <w:p w14:paraId="644D643E" w14:textId="77777777" w:rsidR="00754D89" w:rsidRPr="009B34A3" w:rsidRDefault="00754D89" w:rsidP="001B4A93">
            <w:pPr>
              <w:jc w:val="right"/>
            </w:pPr>
            <w:r w:rsidRPr="009B34A3">
              <w:t>141</w:t>
            </w:r>
          </w:p>
        </w:tc>
        <w:tc>
          <w:tcPr>
            <w:tcW w:w="850" w:type="dxa"/>
          </w:tcPr>
          <w:p w14:paraId="080B8E9F" w14:textId="77777777" w:rsidR="00754D89" w:rsidRPr="009B34A3" w:rsidRDefault="00754D89" w:rsidP="001B4A93">
            <w:pPr>
              <w:jc w:val="right"/>
            </w:pPr>
            <w:r w:rsidRPr="009B34A3">
              <w:t>201</w:t>
            </w:r>
          </w:p>
        </w:tc>
        <w:tc>
          <w:tcPr>
            <w:tcW w:w="851" w:type="dxa"/>
          </w:tcPr>
          <w:p w14:paraId="3E6B130C" w14:textId="77777777" w:rsidR="00754D89" w:rsidRDefault="00754D89" w:rsidP="001B4A93">
            <w:pPr>
              <w:jc w:val="right"/>
            </w:pPr>
            <w:r w:rsidRPr="009B34A3">
              <w:t>202</w:t>
            </w:r>
          </w:p>
        </w:tc>
      </w:tr>
      <w:tr w:rsidR="00754D89" w14:paraId="211FE1A5" w14:textId="77777777" w:rsidTr="00754D89">
        <w:tc>
          <w:tcPr>
            <w:tcW w:w="935" w:type="dxa"/>
          </w:tcPr>
          <w:p w14:paraId="589F49A3" w14:textId="77777777" w:rsidR="00754D89" w:rsidRDefault="00754D89" w:rsidP="00754D89">
            <w:r>
              <w:t>C22</w:t>
            </w:r>
          </w:p>
        </w:tc>
        <w:tc>
          <w:tcPr>
            <w:tcW w:w="591" w:type="dxa"/>
          </w:tcPr>
          <w:p w14:paraId="71D8DA36" w14:textId="77777777" w:rsidR="00754D89" w:rsidRPr="00817546" w:rsidRDefault="00754D89" w:rsidP="001B4A93">
            <w:pPr>
              <w:jc w:val="right"/>
            </w:pPr>
            <w:r w:rsidRPr="00817546">
              <w:t>0</w:t>
            </w:r>
          </w:p>
        </w:tc>
        <w:tc>
          <w:tcPr>
            <w:tcW w:w="709" w:type="dxa"/>
          </w:tcPr>
          <w:p w14:paraId="27384E51" w14:textId="77777777" w:rsidR="00754D89" w:rsidRPr="00817546" w:rsidRDefault="00754D89" w:rsidP="001B4A93">
            <w:pPr>
              <w:jc w:val="right"/>
            </w:pPr>
            <w:r w:rsidRPr="00817546">
              <w:t>14</w:t>
            </w:r>
          </w:p>
        </w:tc>
        <w:tc>
          <w:tcPr>
            <w:tcW w:w="708" w:type="dxa"/>
          </w:tcPr>
          <w:p w14:paraId="36214747" w14:textId="77777777" w:rsidR="00754D89" w:rsidRPr="00817546" w:rsidRDefault="00754D89" w:rsidP="001B4A93">
            <w:pPr>
              <w:jc w:val="right"/>
            </w:pPr>
            <w:r w:rsidRPr="00817546">
              <w:t>0</w:t>
            </w:r>
          </w:p>
        </w:tc>
        <w:tc>
          <w:tcPr>
            <w:tcW w:w="709" w:type="dxa"/>
          </w:tcPr>
          <w:p w14:paraId="35B83E11" w14:textId="77777777" w:rsidR="00754D89" w:rsidRPr="00817546" w:rsidRDefault="00754D89" w:rsidP="001B4A93">
            <w:pPr>
              <w:jc w:val="right"/>
            </w:pPr>
            <w:r w:rsidRPr="00817546">
              <w:t>0</w:t>
            </w:r>
          </w:p>
        </w:tc>
        <w:tc>
          <w:tcPr>
            <w:tcW w:w="851" w:type="dxa"/>
          </w:tcPr>
          <w:p w14:paraId="7831F2C1" w14:textId="77777777" w:rsidR="00754D89" w:rsidRPr="00817546" w:rsidRDefault="00754D89" w:rsidP="001B4A93">
            <w:pPr>
              <w:jc w:val="right"/>
            </w:pPr>
            <w:r w:rsidRPr="00817546">
              <w:t>2</w:t>
            </w:r>
          </w:p>
        </w:tc>
        <w:tc>
          <w:tcPr>
            <w:tcW w:w="708" w:type="dxa"/>
          </w:tcPr>
          <w:p w14:paraId="2F3ADB7D" w14:textId="77777777" w:rsidR="00754D89" w:rsidRPr="00817546" w:rsidRDefault="00754D89" w:rsidP="001B4A93">
            <w:pPr>
              <w:jc w:val="right"/>
            </w:pPr>
            <w:r w:rsidRPr="00817546">
              <w:t>3</w:t>
            </w:r>
          </w:p>
        </w:tc>
        <w:tc>
          <w:tcPr>
            <w:tcW w:w="709" w:type="dxa"/>
          </w:tcPr>
          <w:p w14:paraId="00030A2E" w14:textId="77777777" w:rsidR="00754D89" w:rsidRPr="00817546" w:rsidRDefault="00754D89" w:rsidP="001B4A93">
            <w:pPr>
              <w:jc w:val="right"/>
            </w:pPr>
            <w:r w:rsidRPr="00817546">
              <w:t>8</w:t>
            </w:r>
          </w:p>
        </w:tc>
        <w:tc>
          <w:tcPr>
            <w:tcW w:w="709" w:type="dxa"/>
          </w:tcPr>
          <w:p w14:paraId="0FAA29EE" w14:textId="77777777" w:rsidR="00754D89" w:rsidRPr="00817546" w:rsidRDefault="00754D89" w:rsidP="001B4A93">
            <w:pPr>
              <w:jc w:val="right"/>
            </w:pPr>
            <w:r w:rsidRPr="00817546">
              <w:t>90</w:t>
            </w:r>
          </w:p>
        </w:tc>
        <w:tc>
          <w:tcPr>
            <w:tcW w:w="567" w:type="dxa"/>
          </w:tcPr>
          <w:p w14:paraId="0E17512E" w14:textId="77777777" w:rsidR="00754D89" w:rsidRPr="00817546" w:rsidRDefault="00754D89" w:rsidP="001B4A93">
            <w:pPr>
              <w:jc w:val="right"/>
            </w:pPr>
            <w:r w:rsidRPr="00817546">
              <w:t>174</w:t>
            </w:r>
          </w:p>
        </w:tc>
        <w:tc>
          <w:tcPr>
            <w:tcW w:w="850" w:type="dxa"/>
          </w:tcPr>
          <w:p w14:paraId="2F91F81D" w14:textId="77777777" w:rsidR="00754D89" w:rsidRPr="00817546" w:rsidRDefault="00754D89" w:rsidP="001B4A93">
            <w:pPr>
              <w:jc w:val="right"/>
            </w:pPr>
            <w:r w:rsidRPr="00817546">
              <w:t>202</w:t>
            </w:r>
          </w:p>
        </w:tc>
        <w:tc>
          <w:tcPr>
            <w:tcW w:w="851" w:type="dxa"/>
          </w:tcPr>
          <w:p w14:paraId="0DE83AAE" w14:textId="77777777" w:rsidR="00754D89" w:rsidRDefault="00754D89" w:rsidP="001B4A93">
            <w:pPr>
              <w:jc w:val="right"/>
            </w:pPr>
            <w:r w:rsidRPr="00817546">
              <w:t>202</w:t>
            </w:r>
          </w:p>
        </w:tc>
      </w:tr>
    </w:tbl>
    <w:p w14:paraId="5F202A27" w14:textId="77777777" w:rsidR="00647079" w:rsidRDefault="00647079" w:rsidP="00647079"/>
    <w:p w14:paraId="6FFE0CFE" w14:textId="77777777" w:rsidR="00647079" w:rsidRDefault="00647079" w:rsidP="00647079">
      <w:r>
        <w:t xml:space="preserve">Table XXX. Summary of cancer cases for </w:t>
      </w:r>
      <w:r w:rsidRPr="00563FED">
        <w:rPr>
          <w:b/>
        </w:rPr>
        <w:t>1995</w:t>
      </w:r>
      <w:r>
        <w:t xml:space="preserve">, by </w:t>
      </w:r>
      <w:r w:rsidRPr="00563FED">
        <w:rPr>
          <w:b/>
        </w:rPr>
        <w:t>level 4</w:t>
      </w:r>
      <w:r>
        <w:t xml:space="preserve"> geography. All cases, top 6 individual ICD codes and health conditions covered by the Environment and Health Atlas</w:t>
      </w:r>
    </w:p>
    <w:tbl>
      <w:tblPr>
        <w:tblStyle w:val="TableGrid"/>
        <w:tblW w:w="9180" w:type="dxa"/>
        <w:tblLayout w:type="fixed"/>
        <w:tblLook w:val="04A0" w:firstRow="1" w:lastRow="0" w:firstColumn="1" w:lastColumn="0" w:noHBand="0" w:noVBand="1"/>
      </w:tblPr>
      <w:tblGrid>
        <w:gridCol w:w="817"/>
        <w:gridCol w:w="567"/>
        <w:gridCol w:w="709"/>
        <w:gridCol w:w="567"/>
        <w:gridCol w:w="709"/>
        <w:gridCol w:w="708"/>
        <w:gridCol w:w="709"/>
        <w:gridCol w:w="709"/>
        <w:gridCol w:w="850"/>
        <w:gridCol w:w="709"/>
        <w:gridCol w:w="709"/>
        <w:gridCol w:w="709"/>
        <w:gridCol w:w="708"/>
      </w:tblGrid>
      <w:tr w:rsidR="00BD08FF" w14:paraId="2DD0EE26" w14:textId="77777777" w:rsidTr="00BD08FF">
        <w:tc>
          <w:tcPr>
            <w:tcW w:w="817" w:type="dxa"/>
            <w:vMerge w:val="restart"/>
          </w:tcPr>
          <w:p w14:paraId="0045674F" w14:textId="77777777" w:rsidR="00BD08FF" w:rsidRDefault="00BD08FF" w:rsidP="009C12DB">
            <w:r>
              <w:t>ICD-10 code</w:t>
            </w:r>
          </w:p>
        </w:tc>
        <w:tc>
          <w:tcPr>
            <w:tcW w:w="4678" w:type="dxa"/>
            <w:gridSpan w:val="7"/>
          </w:tcPr>
          <w:p w14:paraId="0198FF12" w14:textId="77777777" w:rsidR="00BD08FF" w:rsidRDefault="00F42BEB" w:rsidP="009C12DB">
            <w:pPr>
              <w:jc w:val="center"/>
            </w:pPr>
            <w:r>
              <w:t>Cases</w:t>
            </w:r>
          </w:p>
        </w:tc>
        <w:tc>
          <w:tcPr>
            <w:tcW w:w="3685" w:type="dxa"/>
            <w:gridSpan w:val="5"/>
          </w:tcPr>
          <w:p w14:paraId="657DFFF3" w14:textId="77777777" w:rsidR="00BD08FF" w:rsidRDefault="00BD08FF" w:rsidP="009C12DB">
            <w:pPr>
              <w:jc w:val="center"/>
            </w:pPr>
            <w:r>
              <w:t>Divisions</w:t>
            </w:r>
          </w:p>
        </w:tc>
      </w:tr>
      <w:tr w:rsidR="00BD08FF" w14:paraId="077D1247" w14:textId="77777777" w:rsidTr="00BD08FF">
        <w:tc>
          <w:tcPr>
            <w:tcW w:w="817" w:type="dxa"/>
            <w:vMerge/>
          </w:tcPr>
          <w:p w14:paraId="434CF0EF" w14:textId="77777777" w:rsidR="00BD08FF" w:rsidRDefault="00BD08FF" w:rsidP="009C12DB"/>
        </w:tc>
        <w:tc>
          <w:tcPr>
            <w:tcW w:w="567" w:type="dxa"/>
            <w:vMerge w:val="restart"/>
          </w:tcPr>
          <w:p w14:paraId="79C3E573" w14:textId="77777777" w:rsidR="00BD08FF" w:rsidRDefault="00BD08FF" w:rsidP="00BD08FF">
            <w:pPr>
              <w:ind w:right="-108"/>
            </w:pPr>
            <w:r>
              <w:t>Min</w:t>
            </w:r>
          </w:p>
        </w:tc>
        <w:tc>
          <w:tcPr>
            <w:tcW w:w="709" w:type="dxa"/>
            <w:vMerge w:val="restart"/>
          </w:tcPr>
          <w:p w14:paraId="6B466ACE" w14:textId="77777777" w:rsidR="00BD08FF" w:rsidRDefault="00BD08FF" w:rsidP="009C12DB">
            <w:r>
              <w:t>Max</w:t>
            </w:r>
          </w:p>
        </w:tc>
        <w:tc>
          <w:tcPr>
            <w:tcW w:w="3402" w:type="dxa"/>
            <w:gridSpan w:val="5"/>
          </w:tcPr>
          <w:p w14:paraId="077C4EC2" w14:textId="77777777" w:rsidR="00BD08FF" w:rsidRDefault="00BD08FF" w:rsidP="009C12DB">
            <w:pPr>
              <w:jc w:val="center"/>
            </w:pPr>
            <w:r>
              <w:t>Centiles</w:t>
            </w:r>
          </w:p>
        </w:tc>
        <w:tc>
          <w:tcPr>
            <w:tcW w:w="3685" w:type="dxa"/>
            <w:gridSpan w:val="5"/>
          </w:tcPr>
          <w:p w14:paraId="46E62DEF" w14:textId="77777777" w:rsidR="00BD08FF" w:rsidRDefault="00BD08FF" w:rsidP="009C12DB">
            <w:pPr>
              <w:jc w:val="center"/>
            </w:pPr>
            <w:r>
              <w:t>Number with cases less than:</w:t>
            </w:r>
          </w:p>
        </w:tc>
      </w:tr>
      <w:tr w:rsidR="00BD08FF" w14:paraId="2D73333C" w14:textId="77777777" w:rsidTr="00BD08FF">
        <w:tc>
          <w:tcPr>
            <w:tcW w:w="817" w:type="dxa"/>
            <w:vMerge/>
          </w:tcPr>
          <w:p w14:paraId="6432E936" w14:textId="77777777" w:rsidR="00BD08FF" w:rsidRDefault="00BD08FF" w:rsidP="009C12DB"/>
        </w:tc>
        <w:tc>
          <w:tcPr>
            <w:tcW w:w="567" w:type="dxa"/>
            <w:vMerge/>
          </w:tcPr>
          <w:p w14:paraId="10299808" w14:textId="77777777" w:rsidR="00BD08FF" w:rsidRDefault="00BD08FF" w:rsidP="009C12DB"/>
        </w:tc>
        <w:tc>
          <w:tcPr>
            <w:tcW w:w="709" w:type="dxa"/>
            <w:vMerge/>
          </w:tcPr>
          <w:p w14:paraId="26BA3576" w14:textId="77777777" w:rsidR="00BD08FF" w:rsidRDefault="00BD08FF" w:rsidP="009C12DB"/>
        </w:tc>
        <w:tc>
          <w:tcPr>
            <w:tcW w:w="567" w:type="dxa"/>
          </w:tcPr>
          <w:p w14:paraId="50A1BF71" w14:textId="77777777" w:rsidR="00BD08FF" w:rsidRDefault="00BD08FF" w:rsidP="009C12DB">
            <w:pPr>
              <w:jc w:val="center"/>
            </w:pPr>
            <w:r>
              <w:t>5%</w:t>
            </w:r>
          </w:p>
        </w:tc>
        <w:tc>
          <w:tcPr>
            <w:tcW w:w="709" w:type="dxa"/>
          </w:tcPr>
          <w:p w14:paraId="683A2824" w14:textId="77777777" w:rsidR="00BD08FF" w:rsidRDefault="00BD08FF" w:rsidP="009C12DB">
            <w:pPr>
              <w:jc w:val="center"/>
            </w:pPr>
            <w:r>
              <w:t>25%</w:t>
            </w:r>
          </w:p>
        </w:tc>
        <w:tc>
          <w:tcPr>
            <w:tcW w:w="708" w:type="dxa"/>
          </w:tcPr>
          <w:p w14:paraId="1A22E1F8" w14:textId="77777777" w:rsidR="00BD08FF" w:rsidRDefault="00BD08FF" w:rsidP="009C12DB">
            <w:pPr>
              <w:jc w:val="center"/>
            </w:pPr>
            <w:r>
              <w:t>50%</w:t>
            </w:r>
          </w:p>
        </w:tc>
        <w:tc>
          <w:tcPr>
            <w:tcW w:w="709" w:type="dxa"/>
          </w:tcPr>
          <w:p w14:paraId="4743A85B" w14:textId="77777777" w:rsidR="00BD08FF" w:rsidRDefault="00BD08FF" w:rsidP="009C12DB">
            <w:pPr>
              <w:jc w:val="center"/>
            </w:pPr>
            <w:r>
              <w:t>75%</w:t>
            </w:r>
          </w:p>
        </w:tc>
        <w:tc>
          <w:tcPr>
            <w:tcW w:w="709" w:type="dxa"/>
          </w:tcPr>
          <w:p w14:paraId="099E8CEB" w14:textId="77777777" w:rsidR="00BD08FF" w:rsidRDefault="00BD08FF" w:rsidP="009C12DB">
            <w:pPr>
              <w:jc w:val="center"/>
            </w:pPr>
            <w:r>
              <w:t>95%</w:t>
            </w:r>
          </w:p>
        </w:tc>
        <w:tc>
          <w:tcPr>
            <w:tcW w:w="850" w:type="dxa"/>
          </w:tcPr>
          <w:p w14:paraId="2290CF64" w14:textId="77777777" w:rsidR="00BD08FF" w:rsidRDefault="00BD08FF" w:rsidP="009C12DB">
            <w:pPr>
              <w:jc w:val="center"/>
            </w:pPr>
            <w:r>
              <w:t>1</w:t>
            </w:r>
          </w:p>
        </w:tc>
        <w:tc>
          <w:tcPr>
            <w:tcW w:w="709" w:type="dxa"/>
          </w:tcPr>
          <w:p w14:paraId="2870F5C3" w14:textId="77777777" w:rsidR="00BD08FF" w:rsidRDefault="00BD08FF" w:rsidP="009C12DB">
            <w:pPr>
              <w:jc w:val="center"/>
            </w:pPr>
            <w:r>
              <w:t>3</w:t>
            </w:r>
          </w:p>
        </w:tc>
        <w:tc>
          <w:tcPr>
            <w:tcW w:w="709" w:type="dxa"/>
          </w:tcPr>
          <w:p w14:paraId="109109CB" w14:textId="77777777" w:rsidR="00BD08FF" w:rsidRDefault="00BD08FF" w:rsidP="00BD08FF">
            <w:pPr>
              <w:jc w:val="center"/>
            </w:pPr>
            <w:r>
              <w:t>5</w:t>
            </w:r>
          </w:p>
        </w:tc>
        <w:tc>
          <w:tcPr>
            <w:tcW w:w="709" w:type="dxa"/>
          </w:tcPr>
          <w:p w14:paraId="27315CF5" w14:textId="77777777" w:rsidR="00BD08FF" w:rsidRDefault="00BD08FF" w:rsidP="00BD08FF">
            <w:pPr>
              <w:jc w:val="center"/>
            </w:pPr>
            <w:r>
              <w:t>15</w:t>
            </w:r>
          </w:p>
        </w:tc>
        <w:tc>
          <w:tcPr>
            <w:tcW w:w="708" w:type="dxa"/>
          </w:tcPr>
          <w:p w14:paraId="2BC7DCED" w14:textId="77777777" w:rsidR="00BD08FF" w:rsidRDefault="00BD08FF" w:rsidP="009C12DB">
            <w:pPr>
              <w:jc w:val="center"/>
            </w:pPr>
            <w:r>
              <w:t>50</w:t>
            </w:r>
          </w:p>
        </w:tc>
      </w:tr>
      <w:tr w:rsidR="00BD08FF" w14:paraId="27D749BB" w14:textId="77777777" w:rsidTr="00BD08FF">
        <w:tc>
          <w:tcPr>
            <w:tcW w:w="817" w:type="dxa"/>
          </w:tcPr>
          <w:p w14:paraId="3781550C" w14:textId="77777777" w:rsidR="00BD08FF" w:rsidRDefault="00BD08FF" w:rsidP="009C12DB">
            <w:r>
              <w:t>All</w:t>
            </w:r>
          </w:p>
        </w:tc>
        <w:tc>
          <w:tcPr>
            <w:tcW w:w="567" w:type="dxa"/>
          </w:tcPr>
          <w:p w14:paraId="77A87570" w14:textId="77777777" w:rsidR="00BD08FF" w:rsidRPr="002D1305" w:rsidRDefault="00BD08FF" w:rsidP="00785733">
            <w:pPr>
              <w:jc w:val="right"/>
            </w:pPr>
            <w:r w:rsidRPr="002D1305">
              <w:t>0</w:t>
            </w:r>
          </w:p>
        </w:tc>
        <w:tc>
          <w:tcPr>
            <w:tcW w:w="709" w:type="dxa"/>
          </w:tcPr>
          <w:p w14:paraId="14AE3FDA" w14:textId="77777777" w:rsidR="00BD08FF" w:rsidRPr="002D1305" w:rsidRDefault="00BD08FF" w:rsidP="00785733">
            <w:pPr>
              <w:jc w:val="right"/>
            </w:pPr>
            <w:r w:rsidRPr="002D1305">
              <w:t>70</w:t>
            </w:r>
          </w:p>
        </w:tc>
        <w:tc>
          <w:tcPr>
            <w:tcW w:w="567" w:type="dxa"/>
          </w:tcPr>
          <w:p w14:paraId="7BD452E7" w14:textId="77777777" w:rsidR="00BD08FF" w:rsidRPr="002D1305" w:rsidRDefault="00BD08FF" w:rsidP="00785733">
            <w:pPr>
              <w:jc w:val="right"/>
            </w:pPr>
            <w:r w:rsidRPr="002D1305">
              <w:t>2</w:t>
            </w:r>
          </w:p>
        </w:tc>
        <w:tc>
          <w:tcPr>
            <w:tcW w:w="709" w:type="dxa"/>
          </w:tcPr>
          <w:p w14:paraId="1B7D576A" w14:textId="77777777" w:rsidR="00BD08FF" w:rsidRPr="002D1305" w:rsidRDefault="00BD08FF" w:rsidP="00785733">
            <w:pPr>
              <w:jc w:val="right"/>
            </w:pPr>
            <w:r w:rsidRPr="002D1305">
              <w:t>6</w:t>
            </w:r>
          </w:p>
        </w:tc>
        <w:tc>
          <w:tcPr>
            <w:tcW w:w="708" w:type="dxa"/>
          </w:tcPr>
          <w:p w14:paraId="328F3BC6" w14:textId="77777777" w:rsidR="00BD08FF" w:rsidRPr="002D1305" w:rsidRDefault="00BD08FF" w:rsidP="00785733">
            <w:pPr>
              <w:jc w:val="right"/>
            </w:pPr>
            <w:r w:rsidRPr="002D1305">
              <w:t>12</w:t>
            </w:r>
          </w:p>
        </w:tc>
        <w:tc>
          <w:tcPr>
            <w:tcW w:w="709" w:type="dxa"/>
          </w:tcPr>
          <w:p w14:paraId="3BF4F299" w14:textId="77777777" w:rsidR="00BD08FF" w:rsidRPr="002D1305" w:rsidRDefault="00BD08FF" w:rsidP="00785733">
            <w:pPr>
              <w:jc w:val="right"/>
            </w:pPr>
            <w:r w:rsidRPr="002D1305">
              <w:t>22</w:t>
            </w:r>
          </w:p>
        </w:tc>
        <w:tc>
          <w:tcPr>
            <w:tcW w:w="709" w:type="dxa"/>
          </w:tcPr>
          <w:p w14:paraId="3F0B9EFD" w14:textId="77777777" w:rsidR="00BD08FF" w:rsidRPr="002D1305" w:rsidRDefault="00BD08FF" w:rsidP="00785733">
            <w:pPr>
              <w:jc w:val="right"/>
            </w:pPr>
            <w:r w:rsidRPr="002D1305">
              <w:t>42</w:t>
            </w:r>
          </w:p>
        </w:tc>
        <w:tc>
          <w:tcPr>
            <w:tcW w:w="850" w:type="dxa"/>
          </w:tcPr>
          <w:p w14:paraId="3BDF2DB9" w14:textId="77777777" w:rsidR="00BD08FF" w:rsidRPr="002D1305" w:rsidRDefault="00BD08FF" w:rsidP="00785733">
            <w:pPr>
              <w:jc w:val="right"/>
            </w:pPr>
            <w:r w:rsidRPr="002D1305">
              <w:t>38</w:t>
            </w:r>
          </w:p>
        </w:tc>
        <w:tc>
          <w:tcPr>
            <w:tcW w:w="709" w:type="dxa"/>
          </w:tcPr>
          <w:p w14:paraId="7BE9D590" w14:textId="77777777" w:rsidR="00BD08FF" w:rsidRPr="002D1305" w:rsidRDefault="00BD08FF" w:rsidP="00785733">
            <w:pPr>
              <w:jc w:val="right"/>
            </w:pPr>
            <w:r w:rsidRPr="002D1305">
              <w:t>115</w:t>
            </w:r>
          </w:p>
        </w:tc>
        <w:tc>
          <w:tcPr>
            <w:tcW w:w="709" w:type="dxa"/>
          </w:tcPr>
          <w:p w14:paraId="54B300D4" w14:textId="77777777" w:rsidR="00BD08FF" w:rsidRPr="002D1305" w:rsidRDefault="00BD08FF" w:rsidP="00785733">
            <w:pPr>
              <w:jc w:val="right"/>
            </w:pPr>
            <w:r w:rsidRPr="002D1305">
              <w:t>237</w:t>
            </w:r>
          </w:p>
        </w:tc>
        <w:tc>
          <w:tcPr>
            <w:tcW w:w="709" w:type="dxa"/>
          </w:tcPr>
          <w:p w14:paraId="7233A73E" w14:textId="77777777" w:rsidR="00BD08FF" w:rsidRPr="002D1305" w:rsidRDefault="00BD08FF" w:rsidP="00785733">
            <w:pPr>
              <w:jc w:val="right"/>
            </w:pPr>
            <w:r w:rsidRPr="002D1305">
              <w:t>719</w:t>
            </w:r>
          </w:p>
        </w:tc>
        <w:tc>
          <w:tcPr>
            <w:tcW w:w="708" w:type="dxa"/>
          </w:tcPr>
          <w:p w14:paraId="42A3FABF" w14:textId="77777777" w:rsidR="00BD08FF" w:rsidRDefault="00BD08FF" w:rsidP="00785733">
            <w:pPr>
              <w:jc w:val="right"/>
            </w:pPr>
            <w:r w:rsidRPr="002D1305">
              <w:t>1204</w:t>
            </w:r>
          </w:p>
        </w:tc>
      </w:tr>
      <w:tr w:rsidR="00785733" w14:paraId="63D8C55E" w14:textId="77777777" w:rsidTr="00BD08FF">
        <w:tc>
          <w:tcPr>
            <w:tcW w:w="817" w:type="dxa"/>
          </w:tcPr>
          <w:p w14:paraId="09344455" w14:textId="77777777" w:rsidR="00785733" w:rsidRDefault="00785733" w:rsidP="009C12DB">
            <w:r>
              <w:t>C349</w:t>
            </w:r>
          </w:p>
        </w:tc>
        <w:tc>
          <w:tcPr>
            <w:tcW w:w="567" w:type="dxa"/>
          </w:tcPr>
          <w:p w14:paraId="352E299A" w14:textId="77777777" w:rsidR="00785733" w:rsidRPr="00647F1A" w:rsidRDefault="00785733" w:rsidP="00785733">
            <w:pPr>
              <w:jc w:val="right"/>
            </w:pPr>
            <w:r w:rsidRPr="00647F1A">
              <w:t>0</w:t>
            </w:r>
          </w:p>
        </w:tc>
        <w:tc>
          <w:tcPr>
            <w:tcW w:w="709" w:type="dxa"/>
          </w:tcPr>
          <w:p w14:paraId="46FEBFAD" w14:textId="77777777" w:rsidR="00785733" w:rsidRPr="00647F1A" w:rsidRDefault="00785733" w:rsidP="00785733">
            <w:pPr>
              <w:jc w:val="right"/>
            </w:pPr>
            <w:r w:rsidRPr="00647F1A">
              <w:t>22</w:t>
            </w:r>
          </w:p>
        </w:tc>
        <w:tc>
          <w:tcPr>
            <w:tcW w:w="567" w:type="dxa"/>
          </w:tcPr>
          <w:p w14:paraId="360C3BAC" w14:textId="77777777" w:rsidR="00785733" w:rsidRPr="00647F1A" w:rsidRDefault="00785733" w:rsidP="00785733">
            <w:pPr>
              <w:jc w:val="right"/>
            </w:pPr>
            <w:r w:rsidRPr="00647F1A">
              <w:t>0</w:t>
            </w:r>
          </w:p>
        </w:tc>
        <w:tc>
          <w:tcPr>
            <w:tcW w:w="709" w:type="dxa"/>
          </w:tcPr>
          <w:p w14:paraId="0E59F793" w14:textId="77777777" w:rsidR="00785733" w:rsidRPr="00647F1A" w:rsidRDefault="00785733" w:rsidP="00785733">
            <w:pPr>
              <w:jc w:val="right"/>
            </w:pPr>
            <w:r w:rsidRPr="00647F1A">
              <w:t>0</w:t>
            </w:r>
          </w:p>
        </w:tc>
        <w:tc>
          <w:tcPr>
            <w:tcW w:w="708" w:type="dxa"/>
          </w:tcPr>
          <w:p w14:paraId="2C7B7DD2" w14:textId="77777777" w:rsidR="00785733" w:rsidRPr="00647F1A" w:rsidRDefault="00785733" w:rsidP="00785733">
            <w:pPr>
              <w:jc w:val="right"/>
            </w:pPr>
            <w:r w:rsidRPr="00647F1A">
              <w:t>2</w:t>
            </w:r>
          </w:p>
        </w:tc>
        <w:tc>
          <w:tcPr>
            <w:tcW w:w="709" w:type="dxa"/>
          </w:tcPr>
          <w:p w14:paraId="1896BCB4" w14:textId="77777777" w:rsidR="00785733" w:rsidRPr="00647F1A" w:rsidRDefault="00785733" w:rsidP="00785733">
            <w:pPr>
              <w:jc w:val="right"/>
            </w:pPr>
            <w:r w:rsidRPr="00647F1A">
              <w:t>6</w:t>
            </w:r>
          </w:p>
        </w:tc>
        <w:tc>
          <w:tcPr>
            <w:tcW w:w="709" w:type="dxa"/>
          </w:tcPr>
          <w:p w14:paraId="69D20FF1" w14:textId="77777777" w:rsidR="00785733" w:rsidRPr="00647F1A" w:rsidRDefault="00785733" w:rsidP="00785733">
            <w:pPr>
              <w:jc w:val="right"/>
            </w:pPr>
            <w:r w:rsidRPr="00647F1A">
              <w:t>12</w:t>
            </w:r>
          </w:p>
        </w:tc>
        <w:tc>
          <w:tcPr>
            <w:tcW w:w="850" w:type="dxa"/>
          </w:tcPr>
          <w:p w14:paraId="3ABA867D" w14:textId="77777777" w:rsidR="00785733" w:rsidRPr="00647F1A" w:rsidRDefault="00785733" w:rsidP="00785733">
            <w:pPr>
              <w:jc w:val="right"/>
            </w:pPr>
            <w:r w:rsidRPr="00647F1A">
              <w:t>374</w:t>
            </w:r>
          </w:p>
        </w:tc>
        <w:tc>
          <w:tcPr>
            <w:tcW w:w="709" w:type="dxa"/>
          </w:tcPr>
          <w:p w14:paraId="20C63F81" w14:textId="77777777" w:rsidR="00785733" w:rsidRPr="00647F1A" w:rsidRDefault="00785733" w:rsidP="00785733">
            <w:pPr>
              <w:jc w:val="right"/>
            </w:pPr>
            <w:r w:rsidRPr="00647F1A">
              <w:t>729</w:t>
            </w:r>
          </w:p>
        </w:tc>
        <w:tc>
          <w:tcPr>
            <w:tcW w:w="709" w:type="dxa"/>
          </w:tcPr>
          <w:p w14:paraId="707F0663" w14:textId="77777777" w:rsidR="00785733" w:rsidRPr="00647F1A" w:rsidRDefault="00785733" w:rsidP="00785733">
            <w:pPr>
              <w:jc w:val="right"/>
            </w:pPr>
            <w:r w:rsidRPr="00647F1A">
              <w:t>918</w:t>
            </w:r>
          </w:p>
        </w:tc>
        <w:tc>
          <w:tcPr>
            <w:tcW w:w="709" w:type="dxa"/>
          </w:tcPr>
          <w:p w14:paraId="5424EB97" w14:textId="77777777" w:rsidR="00785733" w:rsidRPr="00647F1A" w:rsidRDefault="00785733" w:rsidP="00785733">
            <w:pPr>
              <w:jc w:val="right"/>
            </w:pPr>
            <w:r w:rsidRPr="00647F1A">
              <w:t>1208</w:t>
            </w:r>
          </w:p>
        </w:tc>
        <w:tc>
          <w:tcPr>
            <w:tcW w:w="708" w:type="dxa"/>
          </w:tcPr>
          <w:p w14:paraId="276EE1CA" w14:textId="77777777" w:rsidR="00785733" w:rsidRDefault="00785733" w:rsidP="00785733">
            <w:pPr>
              <w:jc w:val="right"/>
            </w:pPr>
            <w:r w:rsidRPr="00647F1A">
              <w:t>1230</w:t>
            </w:r>
          </w:p>
        </w:tc>
      </w:tr>
      <w:tr w:rsidR="00785733" w14:paraId="757B7593" w14:textId="77777777" w:rsidTr="00BD08FF">
        <w:tc>
          <w:tcPr>
            <w:tcW w:w="817" w:type="dxa"/>
          </w:tcPr>
          <w:p w14:paraId="0E188FD4" w14:textId="77777777" w:rsidR="00785733" w:rsidRDefault="00785733" w:rsidP="009C12DB">
            <w:r>
              <w:t>C509</w:t>
            </w:r>
          </w:p>
        </w:tc>
        <w:tc>
          <w:tcPr>
            <w:tcW w:w="567" w:type="dxa"/>
          </w:tcPr>
          <w:p w14:paraId="5F5261F9" w14:textId="77777777" w:rsidR="00785733" w:rsidRPr="0017379D" w:rsidRDefault="00785733" w:rsidP="00785733">
            <w:pPr>
              <w:jc w:val="right"/>
            </w:pPr>
            <w:r w:rsidRPr="0017379D">
              <w:t>0</w:t>
            </w:r>
          </w:p>
        </w:tc>
        <w:tc>
          <w:tcPr>
            <w:tcW w:w="709" w:type="dxa"/>
          </w:tcPr>
          <w:p w14:paraId="768582DE" w14:textId="77777777" w:rsidR="00785733" w:rsidRPr="0017379D" w:rsidRDefault="00785733" w:rsidP="00785733">
            <w:pPr>
              <w:jc w:val="right"/>
            </w:pPr>
            <w:r w:rsidRPr="0017379D">
              <w:t>26</w:t>
            </w:r>
          </w:p>
        </w:tc>
        <w:tc>
          <w:tcPr>
            <w:tcW w:w="567" w:type="dxa"/>
          </w:tcPr>
          <w:p w14:paraId="7AFA70B0" w14:textId="77777777" w:rsidR="00785733" w:rsidRPr="0017379D" w:rsidRDefault="00785733" w:rsidP="00785733">
            <w:pPr>
              <w:jc w:val="right"/>
            </w:pPr>
            <w:r w:rsidRPr="0017379D">
              <w:t>0</w:t>
            </w:r>
          </w:p>
        </w:tc>
        <w:tc>
          <w:tcPr>
            <w:tcW w:w="709" w:type="dxa"/>
          </w:tcPr>
          <w:p w14:paraId="74C1FB75" w14:textId="77777777" w:rsidR="00785733" w:rsidRPr="0017379D" w:rsidRDefault="00785733" w:rsidP="00785733">
            <w:pPr>
              <w:jc w:val="right"/>
            </w:pPr>
            <w:r w:rsidRPr="0017379D">
              <w:t>0</w:t>
            </w:r>
          </w:p>
        </w:tc>
        <w:tc>
          <w:tcPr>
            <w:tcW w:w="708" w:type="dxa"/>
          </w:tcPr>
          <w:p w14:paraId="50D8AA85" w14:textId="77777777" w:rsidR="00785733" w:rsidRPr="0017379D" w:rsidRDefault="00785733" w:rsidP="00785733">
            <w:pPr>
              <w:jc w:val="right"/>
            </w:pPr>
            <w:r w:rsidRPr="0017379D">
              <w:t>2</w:t>
            </w:r>
          </w:p>
        </w:tc>
        <w:tc>
          <w:tcPr>
            <w:tcW w:w="709" w:type="dxa"/>
          </w:tcPr>
          <w:p w14:paraId="23128344" w14:textId="77777777" w:rsidR="00785733" w:rsidRPr="0017379D" w:rsidRDefault="00785733" w:rsidP="00785733">
            <w:pPr>
              <w:jc w:val="right"/>
            </w:pPr>
            <w:r w:rsidRPr="0017379D">
              <w:t>4</w:t>
            </w:r>
          </w:p>
        </w:tc>
        <w:tc>
          <w:tcPr>
            <w:tcW w:w="709" w:type="dxa"/>
          </w:tcPr>
          <w:p w14:paraId="18427E1B" w14:textId="77777777" w:rsidR="00785733" w:rsidRPr="0017379D" w:rsidRDefault="00785733" w:rsidP="00785733">
            <w:pPr>
              <w:jc w:val="right"/>
            </w:pPr>
            <w:r w:rsidRPr="0017379D">
              <w:t>10</w:t>
            </w:r>
          </w:p>
        </w:tc>
        <w:tc>
          <w:tcPr>
            <w:tcW w:w="850" w:type="dxa"/>
          </w:tcPr>
          <w:p w14:paraId="49EC8057" w14:textId="77777777" w:rsidR="00785733" w:rsidRPr="0017379D" w:rsidRDefault="00785733" w:rsidP="00785733">
            <w:pPr>
              <w:jc w:val="right"/>
            </w:pPr>
            <w:r w:rsidRPr="0017379D">
              <w:t>402</w:t>
            </w:r>
          </w:p>
        </w:tc>
        <w:tc>
          <w:tcPr>
            <w:tcW w:w="709" w:type="dxa"/>
          </w:tcPr>
          <w:p w14:paraId="11045BBB" w14:textId="77777777" w:rsidR="00785733" w:rsidRPr="0017379D" w:rsidRDefault="00785733" w:rsidP="00785733">
            <w:pPr>
              <w:jc w:val="right"/>
            </w:pPr>
            <w:r w:rsidRPr="0017379D">
              <w:t>736</w:t>
            </w:r>
          </w:p>
        </w:tc>
        <w:tc>
          <w:tcPr>
            <w:tcW w:w="709" w:type="dxa"/>
          </w:tcPr>
          <w:p w14:paraId="6F3FCB67" w14:textId="77777777" w:rsidR="00785733" w:rsidRPr="0017379D" w:rsidRDefault="00785733" w:rsidP="00785733">
            <w:pPr>
              <w:jc w:val="right"/>
            </w:pPr>
            <w:r w:rsidRPr="0017379D">
              <w:t>952</w:t>
            </w:r>
          </w:p>
        </w:tc>
        <w:tc>
          <w:tcPr>
            <w:tcW w:w="709" w:type="dxa"/>
          </w:tcPr>
          <w:p w14:paraId="7D6B30A4" w14:textId="77777777" w:rsidR="00785733" w:rsidRPr="0017379D" w:rsidRDefault="00785733" w:rsidP="00785733">
            <w:pPr>
              <w:jc w:val="right"/>
            </w:pPr>
            <w:r w:rsidRPr="0017379D">
              <w:t>1214</w:t>
            </w:r>
          </w:p>
        </w:tc>
        <w:tc>
          <w:tcPr>
            <w:tcW w:w="708" w:type="dxa"/>
          </w:tcPr>
          <w:p w14:paraId="1435F818" w14:textId="77777777" w:rsidR="00785733" w:rsidRDefault="00785733" w:rsidP="00785733">
            <w:pPr>
              <w:jc w:val="right"/>
            </w:pPr>
            <w:r w:rsidRPr="0017379D">
              <w:t>1230</w:t>
            </w:r>
          </w:p>
        </w:tc>
      </w:tr>
      <w:tr w:rsidR="00785733" w14:paraId="193FA951" w14:textId="77777777" w:rsidTr="00BD08FF">
        <w:tc>
          <w:tcPr>
            <w:tcW w:w="817" w:type="dxa"/>
          </w:tcPr>
          <w:p w14:paraId="1C5A85D6" w14:textId="77777777" w:rsidR="00785733" w:rsidRDefault="00785733" w:rsidP="009C12DB">
            <w:r>
              <w:t>C679</w:t>
            </w:r>
          </w:p>
        </w:tc>
        <w:tc>
          <w:tcPr>
            <w:tcW w:w="567" w:type="dxa"/>
          </w:tcPr>
          <w:p w14:paraId="57CD18EA" w14:textId="77777777" w:rsidR="00785733" w:rsidRPr="002F49DB" w:rsidRDefault="00785733" w:rsidP="00785733">
            <w:pPr>
              <w:jc w:val="right"/>
            </w:pPr>
            <w:r w:rsidRPr="002F49DB">
              <w:t>0</w:t>
            </w:r>
          </w:p>
        </w:tc>
        <w:tc>
          <w:tcPr>
            <w:tcW w:w="709" w:type="dxa"/>
          </w:tcPr>
          <w:p w14:paraId="7241AF5B" w14:textId="77777777" w:rsidR="00785733" w:rsidRPr="002F49DB" w:rsidRDefault="00785733" w:rsidP="00785733">
            <w:pPr>
              <w:jc w:val="right"/>
            </w:pPr>
            <w:r w:rsidRPr="002F49DB">
              <w:t>18</w:t>
            </w:r>
          </w:p>
        </w:tc>
        <w:tc>
          <w:tcPr>
            <w:tcW w:w="567" w:type="dxa"/>
          </w:tcPr>
          <w:p w14:paraId="5CF13AE8" w14:textId="77777777" w:rsidR="00785733" w:rsidRPr="002F49DB" w:rsidRDefault="00785733" w:rsidP="00785733">
            <w:pPr>
              <w:jc w:val="right"/>
            </w:pPr>
            <w:r w:rsidRPr="002F49DB">
              <w:t>0</w:t>
            </w:r>
          </w:p>
        </w:tc>
        <w:tc>
          <w:tcPr>
            <w:tcW w:w="709" w:type="dxa"/>
          </w:tcPr>
          <w:p w14:paraId="2D6DB212" w14:textId="77777777" w:rsidR="00785733" w:rsidRPr="002F49DB" w:rsidRDefault="00785733" w:rsidP="00785733">
            <w:pPr>
              <w:jc w:val="right"/>
            </w:pPr>
            <w:r w:rsidRPr="002F49DB">
              <w:t>0</w:t>
            </w:r>
          </w:p>
        </w:tc>
        <w:tc>
          <w:tcPr>
            <w:tcW w:w="708" w:type="dxa"/>
          </w:tcPr>
          <w:p w14:paraId="64552392" w14:textId="77777777" w:rsidR="00785733" w:rsidRPr="002F49DB" w:rsidRDefault="00785733" w:rsidP="00785733">
            <w:pPr>
              <w:jc w:val="right"/>
            </w:pPr>
            <w:r w:rsidRPr="002F49DB">
              <w:t>2</w:t>
            </w:r>
          </w:p>
        </w:tc>
        <w:tc>
          <w:tcPr>
            <w:tcW w:w="709" w:type="dxa"/>
          </w:tcPr>
          <w:p w14:paraId="3142795F" w14:textId="77777777" w:rsidR="00785733" w:rsidRPr="002F49DB" w:rsidRDefault="00785733" w:rsidP="00785733">
            <w:pPr>
              <w:jc w:val="right"/>
            </w:pPr>
            <w:r w:rsidRPr="002F49DB">
              <w:t>4</w:t>
            </w:r>
          </w:p>
        </w:tc>
        <w:tc>
          <w:tcPr>
            <w:tcW w:w="709" w:type="dxa"/>
          </w:tcPr>
          <w:p w14:paraId="5E37097A" w14:textId="77777777" w:rsidR="00785733" w:rsidRPr="002F49DB" w:rsidRDefault="00785733" w:rsidP="00785733">
            <w:pPr>
              <w:jc w:val="right"/>
            </w:pPr>
            <w:r w:rsidRPr="002F49DB">
              <w:t>8</w:t>
            </w:r>
          </w:p>
        </w:tc>
        <w:tc>
          <w:tcPr>
            <w:tcW w:w="850" w:type="dxa"/>
          </w:tcPr>
          <w:p w14:paraId="0073709B" w14:textId="77777777" w:rsidR="00785733" w:rsidRPr="002F49DB" w:rsidRDefault="00785733" w:rsidP="00785733">
            <w:pPr>
              <w:jc w:val="right"/>
            </w:pPr>
            <w:r w:rsidRPr="002F49DB">
              <w:t>573</w:t>
            </w:r>
          </w:p>
        </w:tc>
        <w:tc>
          <w:tcPr>
            <w:tcW w:w="709" w:type="dxa"/>
          </w:tcPr>
          <w:p w14:paraId="67B39145" w14:textId="77777777" w:rsidR="00785733" w:rsidRPr="002F49DB" w:rsidRDefault="00785733" w:rsidP="00785733">
            <w:pPr>
              <w:jc w:val="right"/>
            </w:pPr>
            <w:r w:rsidRPr="002F49DB">
              <w:t>897</w:t>
            </w:r>
          </w:p>
        </w:tc>
        <w:tc>
          <w:tcPr>
            <w:tcW w:w="709" w:type="dxa"/>
          </w:tcPr>
          <w:p w14:paraId="6ED8EF4A" w14:textId="77777777" w:rsidR="00785733" w:rsidRPr="002F49DB" w:rsidRDefault="00785733" w:rsidP="00785733">
            <w:pPr>
              <w:jc w:val="right"/>
            </w:pPr>
            <w:r w:rsidRPr="002F49DB">
              <w:t>1085</w:t>
            </w:r>
          </w:p>
        </w:tc>
        <w:tc>
          <w:tcPr>
            <w:tcW w:w="709" w:type="dxa"/>
          </w:tcPr>
          <w:p w14:paraId="1360CC6B" w14:textId="77777777" w:rsidR="00785733" w:rsidRPr="002F49DB" w:rsidRDefault="00785733" w:rsidP="00785733">
            <w:pPr>
              <w:jc w:val="right"/>
            </w:pPr>
            <w:r w:rsidRPr="002F49DB">
              <w:t>1228</w:t>
            </w:r>
          </w:p>
        </w:tc>
        <w:tc>
          <w:tcPr>
            <w:tcW w:w="708" w:type="dxa"/>
          </w:tcPr>
          <w:p w14:paraId="038ED2F5" w14:textId="77777777" w:rsidR="00785733" w:rsidRDefault="00785733" w:rsidP="00785733">
            <w:pPr>
              <w:jc w:val="right"/>
            </w:pPr>
            <w:r w:rsidRPr="002F49DB">
              <w:t>1230</w:t>
            </w:r>
          </w:p>
        </w:tc>
      </w:tr>
      <w:tr w:rsidR="00906488" w14:paraId="79AA1D14" w14:textId="77777777" w:rsidTr="00BD08FF">
        <w:tc>
          <w:tcPr>
            <w:tcW w:w="817" w:type="dxa"/>
          </w:tcPr>
          <w:p w14:paraId="3A4F57A0" w14:textId="77777777" w:rsidR="00906488" w:rsidRDefault="00906488" w:rsidP="009C12DB">
            <w:r>
              <w:t>C504</w:t>
            </w:r>
          </w:p>
        </w:tc>
        <w:tc>
          <w:tcPr>
            <w:tcW w:w="567" w:type="dxa"/>
          </w:tcPr>
          <w:p w14:paraId="10E16EBE" w14:textId="77777777" w:rsidR="00906488" w:rsidRPr="009216D2" w:rsidRDefault="00906488" w:rsidP="00785733">
            <w:pPr>
              <w:jc w:val="right"/>
            </w:pPr>
            <w:r w:rsidRPr="009216D2">
              <w:t>0</w:t>
            </w:r>
          </w:p>
        </w:tc>
        <w:tc>
          <w:tcPr>
            <w:tcW w:w="709" w:type="dxa"/>
          </w:tcPr>
          <w:p w14:paraId="33622BCB" w14:textId="77777777" w:rsidR="00906488" w:rsidRPr="009216D2" w:rsidRDefault="00906488" w:rsidP="00785733">
            <w:pPr>
              <w:jc w:val="right"/>
            </w:pPr>
            <w:r w:rsidRPr="009216D2">
              <w:t>16</w:t>
            </w:r>
          </w:p>
        </w:tc>
        <w:tc>
          <w:tcPr>
            <w:tcW w:w="567" w:type="dxa"/>
          </w:tcPr>
          <w:p w14:paraId="5836CA22" w14:textId="77777777" w:rsidR="00906488" w:rsidRPr="009216D2" w:rsidRDefault="00906488" w:rsidP="00785733">
            <w:pPr>
              <w:jc w:val="right"/>
            </w:pPr>
            <w:r w:rsidRPr="009216D2">
              <w:t>0</w:t>
            </w:r>
          </w:p>
        </w:tc>
        <w:tc>
          <w:tcPr>
            <w:tcW w:w="709" w:type="dxa"/>
          </w:tcPr>
          <w:p w14:paraId="48F56DD1" w14:textId="77777777" w:rsidR="00906488" w:rsidRPr="009216D2" w:rsidRDefault="00906488" w:rsidP="00785733">
            <w:pPr>
              <w:jc w:val="right"/>
            </w:pPr>
            <w:r w:rsidRPr="009216D2">
              <w:t>0</w:t>
            </w:r>
          </w:p>
        </w:tc>
        <w:tc>
          <w:tcPr>
            <w:tcW w:w="708" w:type="dxa"/>
          </w:tcPr>
          <w:p w14:paraId="0A82C13F" w14:textId="77777777" w:rsidR="00906488" w:rsidRPr="009216D2" w:rsidRDefault="00906488" w:rsidP="00785733">
            <w:pPr>
              <w:jc w:val="right"/>
            </w:pPr>
            <w:r w:rsidRPr="009216D2">
              <w:t>0</w:t>
            </w:r>
          </w:p>
        </w:tc>
        <w:tc>
          <w:tcPr>
            <w:tcW w:w="709" w:type="dxa"/>
          </w:tcPr>
          <w:p w14:paraId="553C4AF4" w14:textId="77777777" w:rsidR="00906488" w:rsidRPr="009216D2" w:rsidRDefault="00906488" w:rsidP="00785733">
            <w:pPr>
              <w:jc w:val="right"/>
            </w:pPr>
            <w:r w:rsidRPr="009216D2">
              <w:t>2</w:t>
            </w:r>
          </w:p>
        </w:tc>
        <w:tc>
          <w:tcPr>
            <w:tcW w:w="709" w:type="dxa"/>
          </w:tcPr>
          <w:p w14:paraId="05144DE8" w14:textId="77777777" w:rsidR="00906488" w:rsidRPr="009216D2" w:rsidRDefault="00906488" w:rsidP="00785733">
            <w:pPr>
              <w:jc w:val="right"/>
            </w:pPr>
            <w:r w:rsidRPr="009216D2">
              <w:t>6</w:t>
            </w:r>
          </w:p>
        </w:tc>
        <w:tc>
          <w:tcPr>
            <w:tcW w:w="850" w:type="dxa"/>
          </w:tcPr>
          <w:p w14:paraId="76FD79E5" w14:textId="77777777" w:rsidR="00906488" w:rsidRPr="009216D2" w:rsidRDefault="00906488" w:rsidP="00785733">
            <w:pPr>
              <w:jc w:val="right"/>
            </w:pPr>
            <w:r w:rsidRPr="009216D2">
              <w:t>747</w:t>
            </w:r>
          </w:p>
        </w:tc>
        <w:tc>
          <w:tcPr>
            <w:tcW w:w="709" w:type="dxa"/>
          </w:tcPr>
          <w:p w14:paraId="753A445E" w14:textId="77777777" w:rsidR="00906488" w:rsidRPr="009216D2" w:rsidRDefault="00906488" w:rsidP="00785733">
            <w:pPr>
              <w:jc w:val="right"/>
            </w:pPr>
            <w:r w:rsidRPr="009216D2">
              <w:t>1041</w:t>
            </w:r>
          </w:p>
        </w:tc>
        <w:tc>
          <w:tcPr>
            <w:tcW w:w="709" w:type="dxa"/>
          </w:tcPr>
          <w:p w14:paraId="575DC5DB" w14:textId="77777777" w:rsidR="00906488" w:rsidRPr="009216D2" w:rsidRDefault="00906488" w:rsidP="00785733">
            <w:pPr>
              <w:jc w:val="right"/>
            </w:pPr>
            <w:r w:rsidRPr="009216D2">
              <w:t>1149</w:t>
            </w:r>
          </w:p>
        </w:tc>
        <w:tc>
          <w:tcPr>
            <w:tcW w:w="709" w:type="dxa"/>
          </w:tcPr>
          <w:p w14:paraId="437C3834" w14:textId="77777777" w:rsidR="00906488" w:rsidRPr="009216D2" w:rsidRDefault="00906488" w:rsidP="00785733">
            <w:pPr>
              <w:jc w:val="right"/>
            </w:pPr>
            <w:r w:rsidRPr="009216D2">
              <w:t>1229</w:t>
            </w:r>
          </w:p>
        </w:tc>
        <w:tc>
          <w:tcPr>
            <w:tcW w:w="708" w:type="dxa"/>
          </w:tcPr>
          <w:p w14:paraId="0F84EDF9" w14:textId="77777777" w:rsidR="00906488" w:rsidRDefault="00906488" w:rsidP="00785733">
            <w:pPr>
              <w:jc w:val="right"/>
            </w:pPr>
            <w:r w:rsidRPr="009216D2">
              <w:t>1230</w:t>
            </w:r>
          </w:p>
        </w:tc>
      </w:tr>
      <w:tr w:rsidR="00906488" w14:paraId="09F5014C" w14:textId="77777777" w:rsidTr="00BD08FF">
        <w:tc>
          <w:tcPr>
            <w:tcW w:w="817" w:type="dxa"/>
          </w:tcPr>
          <w:p w14:paraId="0E2A8E3E" w14:textId="77777777" w:rsidR="00906488" w:rsidRDefault="00906488" w:rsidP="009C12DB">
            <w:r>
              <w:t>C341</w:t>
            </w:r>
          </w:p>
        </w:tc>
        <w:tc>
          <w:tcPr>
            <w:tcW w:w="567" w:type="dxa"/>
          </w:tcPr>
          <w:p w14:paraId="119F8B50" w14:textId="77777777" w:rsidR="00906488" w:rsidRPr="004248C0" w:rsidRDefault="00906488" w:rsidP="00785733">
            <w:pPr>
              <w:jc w:val="right"/>
            </w:pPr>
            <w:r w:rsidRPr="004248C0">
              <w:t>0</w:t>
            </w:r>
          </w:p>
        </w:tc>
        <w:tc>
          <w:tcPr>
            <w:tcW w:w="709" w:type="dxa"/>
          </w:tcPr>
          <w:p w14:paraId="30B024AD" w14:textId="77777777" w:rsidR="00906488" w:rsidRPr="004248C0" w:rsidRDefault="00906488" w:rsidP="00785733">
            <w:pPr>
              <w:jc w:val="right"/>
            </w:pPr>
            <w:r w:rsidRPr="004248C0">
              <w:t>14</w:t>
            </w:r>
          </w:p>
        </w:tc>
        <w:tc>
          <w:tcPr>
            <w:tcW w:w="567" w:type="dxa"/>
          </w:tcPr>
          <w:p w14:paraId="707BC58E" w14:textId="77777777" w:rsidR="00906488" w:rsidRPr="004248C0" w:rsidRDefault="00906488" w:rsidP="00785733">
            <w:pPr>
              <w:jc w:val="right"/>
            </w:pPr>
            <w:r w:rsidRPr="004248C0">
              <w:t>0</w:t>
            </w:r>
          </w:p>
        </w:tc>
        <w:tc>
          <w:tcPr>
            <w:tcW w:w="709" w:type="dxa"/>
          </w:tcPr>
          <w:p w14:paraId="5756C814" w14:textId="77777777" w:rsidR="00906488" w:rsidRPr="004248C0" w:rsidRDefault="00906488" w:rsidP="00785733">
            <w:pPr>
              <w:jc w:val="right"/>
            </w:pPr>
            <w:r w:rsidRPr="004248C0">
              <w:t>0</w:t>
            </w:r>
          </w:p>
        </w:tc>
        <w:tc>
          <w:tcPr>
            <w:tcW w:w="708" w:type="dxa"/>
          </w:tcPr>
          <w:p w14:paraId="37468BE5" w14:textId="77777777" w:rsidR="00906488" w:rsidRPr="004248C0" w:rsidRDefault="00906488" w:rsidP="00785733">
            <w:pPr>
              <w:jc w:val="right"/>
            </w:pPr>
            <w:r w:rsidRPr="004248C0">
              <w:t>0</w:t>
            </w:r>
          </w:p>
        </w:tc>
        <w:tc>
          <w:tcPr>
            <w:tcW w:w="709" w:type="dxa"/>
          </w:tcPr>
          <w:p w14:paraId="2871A7DC" w14:textId="77777777" w:rsidR="00906488" w:rsidRPr="004248C0" w:rsidRDefault="00906488" w:rsidP="00785733">
            <w:pPr>
              <w:jc w:val="right"/>
            </w:pPr>
            <w:r w:rsidRPr="004248C0">
              <w:t>2</w:t>
            </w:r>
          </w:p>
        </w:tc>
        <w:tc>
          <w:tcPr>
            <w:tcW w:w="709" w:type="dxa"/>
          </w:tcPr>
          <w:p w14:paraId="2B416A55" w14:textId="77777777" w:rsidR="00906488" w:rsidRPr="004248C0" w:rsidRDefault="00906488" w:rsidP="00785733">
            <w:pPr>
              <w:jc w:val="right"/>
            </w:pPr>
            <w:r w:rsidRPr="004248C0">
              <w:t>4</w:t>
            </w:r>
          </w:p>
        </w:tc>
        <w:tc>
          <w:tcPr>
            <w:tcW w:w="850" w:type="dxa"/>
          </w:tcPr>
          <w:p w14:paraId="0798F654" w14:textId="77777777" w:rsidR="00906488" w:rsidRPr="004248C0" w:rsidRDefault="00906488" w:rsidP="00785733">
            <w:pPr>
              <w:jc w:val="right"/>
            </w:pPr>
            <w:r w:rsidRPr="004248C0">
              <w:t>820</w:t>
            </w:r>
          </w:p>
        </w:tc>
        <w:tc>
          <w:tcPr>
            <w:tcW w:w="709" w:type="dxa"/>
          </w:tcPr>
          <w:p w14:paraId="122EB7E1" w14:textId="77777777" w:rsidR="00906488" w:rsidRPr="004248C0" w:rsidRDefault="00906488" w:rsidP="00785733">
            <w:pPr>
              <w:jc w:val="right"/>
            </w:pPr>
            <w:r w:rsidRPr="004248C0">
              <w:t>1115</w:t>
            </w:r>
          </w:p>
        </w:tc>
        <w:tc>
          <w:tcPr>
            <w:tcW w:w="709" w:type="dxa"/>
          </w:tcPr>
          <w:p w14:paraId="2550F188" w14:textId="77777777" w:rsidR="00906488" w:rsidRPr="004248C0" w:rsidRDefault="00906488" w:rsidP="00785733">
            <w:pPr>
              <w:jc w:val="right"/>
            </w:pPr>
            <w:r w:rsidRPr="004248C0">
              <w:t>1190</w:t>
            </w:r>
          </w:p>
        </w:tc>
        <w:tc>
          <w:tcPr>
            <w:tcW w:w="709" w:type="dxa"/>
          </w:tcPr>
          <w:p w14:paraId="2D4EAA20" w14:textId="77777777" w:rsidR="00906488" w:rsidRPr="004248C0" w:rsidRDefault="00906488" w:rsidP="00785733">
            <w:pPr>
              <w:jc w:val="right"/>
            </w:pPr>
            <w:r w:rsidRPr="004248C0">
              <w:t>1230</w:t>
            </w:r>
          </w:p>
        </w:tc>
        <w:tc>
          <w:tcPr>
            <w:tcW w:w="708" w:type="dxa"/>
          </w:tcPr>
          <w:p w14:paraId="3DE15E8C" w14:textId="77777777" w:rsidR="00906488" w:rsidRDefault="00906488" w:rsidP="00785733">
            <w:pPr>
              <w:jc w:val="right"/>
            </w:pPr>
            <w:r w:rsidRPr="004248C0">
              <w:t>1230</w:t>
            </w:r>
          </w:p>
        </w:tc>
      </w:tr>
      <w:tr w:rsidR="00F14117" w14:paraId="03DDABA9" w14:textId="77777777" w:rsidTr="00BD08FF">
        <w:tc>
          <w:tcPr>
            <w:tcW w:w="817" w:type="dxa"/>
          </w:tcPr>
          <w:p w14:paraId="173F6B52" w14:textId="77777777" w:rsidR="00F14117" w:rsidRDefault="00F14117" w:rsidP="009C12DB">
            <w:r>
              <w:t>C64</w:t>
            </w:r>
          </w:p>
        </w:tc>
        <w:tc>
          <w:tcPr>
            <w:tcW w:w="567" w:type="dxa"/>
          </w:tcPr>
          <w:p w14:paraId="7704F0CB" w14:textId="77777777" w:rsidR="00F14117" w:rsidRPr="00FF3830" w:rsidRDefault="00F14117" w:rsidP="00785733">
            <w:pPr>
              <w:jc w:val="right"/>
            </w:pPr>
            <w:r w:rsidRPr="00FF3830">
              <w:t>0</w:t>
            </w:r>
          </w:p>
        </w:tc>
        <w:tc>
          <w:tcPr>
            <w:tcW w:w="709" w:type="dxa"/>
          </w:tcPr>
          <w:p w14:paraId="13968AF1" w14:textId="77777777" w:rsidR="00F14117" w:rsidRPr="00FF3830" w:rsidRDefault="00F14117" w:rsidP="00785733">
            <w:pPr>
              <w:jc w:val="right"/>
            </w:pPr>
            <w:r w:rsidRPr="00FF3830">
              <w:t>8</w:t>
            </w:r>
          </w:p>
        </w:tc>
        <w:tc>
          <w:tcPr>
            <w:tcW w:w="567" w:type="dxa"/>
          </w:tcPr>
          <w:p w14:paraId="115D084F" w14:textId="77777777" w:rsidR="00F14117" w:rsidRPr="00FF3830" w:rsidRDefault="00F14117" w:rsidP="00785733">
            <w:pPr>
              <w:jc w:val="right"/>
            </w:pPr>
            <w:r w:rsidRPr="00FF3830">
              <w:t>0</w:t>
            </w:r>
          </w:p>
        </w:tc>
        <w:tc>
          <w:tcPr>
            <w:tcW w:w="709" w:type="dxa"/>
          </w:tcPr>
          <w:p w14:paraId="3914807D" w14:textId="77777777" w:rsidR="00F14117" w:rsidRPr="00FF3830" w:rsidRDefault="00F14117" w:rsidP="00785733">
            <w:pPr>
              <w:jc w:val="right"/>
            </w:pPr>
            <w:r w:rsidRPr="00FF3830">
              <w:t>0</w:t>
            </w:r>
          </w:p>
        </w:tc>
        <w:tc>
          <w:tcPr>
            <w:tcW w:w="708" w:type="dxa"/>
          </w:tcPr>
          <w:p w14:paraId="62920151" w14:textId="77777777" w:rsidR="00F14117" w:rsidRPr="00FF3830" w:rsidRDefault="00F14117" w:rsidP="00785733">
            <w:pPr>
              <w:jc w:val="right"/>
            </w:pPr>
            <w:r w:rsidRPr="00FF3830">
              <w:t>0</w:t>
            </w:r>
          </w:p>
        </w:tc>
        <w:tc>
          <w:tcPr>
            <w:tcW w:w="709" w:type="dxa"/>
          </w:tcPr>
          <w:p w14:paraId="16496C53" w14:textId="77777777" w:rsidR="00F14117" w:rsidRPr="00FF3830" w:rsidRDefault="00F14117" w:rsidP="00785733">
            <w:pPr>
              <w:jc w:val="right"/>
            </w:pPr>
            <w:r w:rsidRPr="00FF3830">
              <w:t>2</w:t>
            </w:r>
          </w:p>
        </w:tc>
        <w:tc>
          <w:tcPr>
            <w:tcW w:w="709" w:type="dxa"/>
          </w:tcPr>
          <w:p w14:paraId="19CD7536" w14:textId="77777777" w:rsidR="00F14117" w:rsidRPr="00FF3830" w:rsidRDefault="00F14117" w:rsidP="00785733">
            <w:pPr>
              <w:jc w:val="right"/>
            </w:pPr>
            <w:r w:rsidRPr="00FF3830">
              <w:t>4</w:t>
            </w:r>
          </w:p>
        </w:tc>
        <w:tc>
          <w:tcPr>
            <w:tcW w:w="850" w:type="dxa"/>
          </w:tcPr>
          <w:p w14:paraId="7A164FE9" w14:textId="77777777" w:rsidR="00F14117" w:rsidRPr="00FF3830" w:rsidRDefault="00F14117" w:rsidP="00785733">
            <w:pPr>
              <w:jc w:val="right"/>
            </w:pPr>
            <w:r w:rsidRPr="00FF3830">
              <w:t>854</w:t>
            </w:r>
          </w:p>
        </w:tc>
        <w:tc>
          <w:tcPr>
            <w:tcW w:w="709" w:type="dxa"/>
          </w:tcPr>
          <w:p w14:paraId="45049FCC" w14:textId="77777777" w:rsidR="00F14117" w:rsidRPr="00FF3830" w:rsidRDefault="00F14117" w:rsidP="00785733">
            <w:pPr>
              <w:jc w:val="right"/>
            </w:pPr>
            <w:r w:rsidRPr="00FF3830">
              <w:t>1126</w:t>
            </w:r>
          </w:p>
        </w:tc>
        <w:tc>
          <w:tcPr>
            <w:tcW w:w="709" w:type="dxa"/>
          </w:tcPr>
          <w:p w14:paraId="5D731C37" w14:textId="77777777" w:rsidR="00F14117" w:rsidRPr="00FF3830" w:rsidRDefault="00F14117" w:rsidP="00785733">
            <w:pPr>
              <w:jc w:val="right"/>
            </w:pPr>
            <w:r w:rsidRPr="00FF3830">
              <w:t>1204</w:t>
            </w:r>
          </w:p>
        </w:tc>
        <w:tc>
          <w:tcPr>
            <w:tcW w:w="709" w:type="dxa"/>
          </w:tcPr>
          <w:p w14:paraId="240E5248" w14:textId="77777777" w:rsidR="00F14117" w:rsidRPr="00FF3830" w:rsidRDefault="00F14117" w:rsidP="00785733">
            <w:pPr>
              <w:jc w:val="right"/>
            </w:pPr>
            <w:r w:rsidRPr="00FF3830">
              <w:t>1230</w:t>
            </w:r>
          </w:p>
        </w:tc>
        <w:tc>
          <w:tcPr>
            <w:tcW w:w="708" w:type="dxa"/>
          </w:tcPr>
          <w:p w14:paraId="54776800" w14:textId="77777777" w:rsidR="00F14117" w:rsidRDefault="00F14117" w:rsidP="00785733">
            <w:pPr>
              <w:jc w:val="right"/>
            </w:pPr>
            <w:r w:rsidRPr="00FF3830">
              <w:t>1230</w:t>
            </w:r>
          </w:p>
        </w:tc>
      </w:tr>
      <w:tr w:rsidR="00BD08FF" w14:paraId="0F54DE3B" w14:textId="77777777" w:rsidTr="00BD08FF">
        <w:tc>
          <w:tcPr>
            <w:tcW w:w="817" w:type="dxa"/>
          </w:tcPr>
          <w:p w14:paraId="6A0F15D5" w14:textId="77777777" w:rsidR="00BD08FF" w:rsidRPr="00026914" w:rsidRDefault="00BD08FF" w:rsidP="009C12DB">
            <w:pPr>
              <w:rPr>
                <w:b/>
              </w:rPr>
            </w:pPr>
            <w:r w:rsidRPr="00026914">
              <w:rPr>
                <w:b/>
              </w:rPr>
              <w:t>EHA</w:t>
            </w:r>
          </w:p>
        </w:tc>
        <w:tc>
          <w:tcPr>
            <w:tcW w:w="567" w:type="dxa"/>
          </w:tcPr>
          <w:p w14:paraId="5FC5895C" w14:textId="77777777" w:rsidR="00BD08FF" w:rsidRPr="00850B30" w:rsidRDefault="00BD08FF" w:rsidP="00785733">
            <w:pPr>
              <w:jc w:val="right"/>
            </w:pPr>
          </w:p>
        </w:tc>
        <w:tc>
          <w:tcPr>
            <w:tcW w:w="709" w:type="dxa"/>
          </w:tcPr>
          <w:p w14:paraId="3833675D" w14:textId="77777777" w:rsidR="00BD08FF" w:rsidRPr="00850B30" w:rsidRDefault="00BD08FF" w:rsidP="00785733">
            <w:pPr>
              <w:jc w:val="right"/>
            </w:pPr>
          </w:p>
        </w:tc>
        <w:tc>
          <w:tcPr>
            <w:tcW w:w="567" w:type="dxa"/>
          </w:tcPr>
          <w:p w14:paraId="27112591" w14:textId="77777777" w:rsidR="00BD08FF" w:rsidRPr="00850B30" w:rsidRDefault="00BD08FF" w:rsidP="00785733">
            <w:pPr>
              <w:jc w:val="right"/>
            </w:pPr>
          </w:p>
        </w:tc>
        <w:tc>
          <w:tcPr>
            <w:tcW w:w="709" w:type="dxa"/>
          </w:tcPr>
          <w:p w14:paraId="57DAE9CA" w14:textId="77777777" w:rsidR="00BD08FF" w:rsidRPr="00850B30" w:rsidRDefault="00BD08FF" w:rsidP="00785733">
            <w:pPr>
              <w:jc w:val="right"/>
            </w:pPr>
          </w:p>
        </w:tc>
        <w:tc>
          <w:tcPr>
            <w:tcW w:w="708" w:type="dxa"/>
          </w:tcPr>
          <w:p w14:paraId="0447DA7B" w14:textId="77777777" w:rsidR="00BD08FF" w:rsidRPr="00850B30" w:rsidRDefault="00BD08FF" w:rsidP="00785733">
            <w:pPr>
              <w:jc w:val="right"/>
            </w:pPr>
          </w:p>
        </w:tc>
        <w:tc>
          <w:tcPr>
            <w:tcW w:w="709" w:type="dxa"/>
          </w:tcPr>
          <w:p w14:paraId="539549F8" w14:textId="77777777" w:rsidR="00BD08FF" w:rsidRPr="00850B30" w:rsidRDefault="00BD08FF" w:rsidP="00785733">
            <w:pPr>
              <w:jc w:val="right"/>
            </w:pPr>
          </w:p>
        </w:tc>
        <w:tc>
          <w:tcPr>
            <w:tcW w:w="709" w:type="dxa"/>
          </w:tcPr>
          <w:p w14:paraId="21438C28" w14:textId="77777777" w:rsidR="00BD08FF" w:rsidRPr="00850B30" w:rsidRDefault="00BD08FF" w:rsidP="00785733">
            <w:pPr>
              <w:jc w:val="right"/>
            </w:pPr>
          </w:p>
        </w:tc>
        <w:tc>
          <w:tcPr>
            <w:tcW w:w="850" w:type="dxa"/>
          </w:tcPr>
          <w:p w14:paraId="3764A4F0" w14:textId="77777777" w:rsidR="00BD08FF" w:rsidRPr="00850B30" w:rsidRDefault="00BD08FF" w:rsidP="00785733">
            <w:pPr>
              <w:jc w:val="right"/>
            </w:pPr>
          </w:p>
        </w:tc>
        <w:tc>
          <w:tcPr>
            <w:tcW w:w="709" w:type="dxa"/>
          </w:tcPr>
          <w:p w14:paraId="2B184CD4" w14:textId="77777777" w:rsidR="00BD08FF" w:rsidRPr="00850B30" w:rsidRDefault="00BD08FF" w:rsidP="00785733">
            <w:pPr>
              <w:jc w:val="right"/>
            </w:pPr>
          </w:p>
        </w:tc>
        <w:tc>
          <w:tcPr>
            <w:tcW w:w="709" w:type="dxa"/>
          </w:tcPr>
          <w:p w14:paraId="5E4818FC" w14:textId="77777777" w:rsidR="00BD08FF" w:rsidRDefault="00BD08FF" w:rsidP="00785733">
            <w:pPr>
              <w:jc w:val="right"/>
            </w:pPr>
          </w:p>
        </w:tc>
        <w:tc>
          <w:tcPr>
            <w:tcW w:w="709" w:type="dxa"/>
          </w:tcPr>
          <w:p w14:paraId="0EF36FB0" w14:textId="77777777" w:rsidR="00BD08FF" w:rsidRDefault="00BD08FF" w:rsidP="00785733">
            <w:pPr>
              <w:jc w:val="right"/>
            </w:pPr>
          </w:p>
        </w:tc>
        <w:tc>
          <w:tcPr>
            <w:tcW w:w="708" w:type="dxa"/>
          </w:tcPr>
          <w:p w14:paraId="2C107B3F" w14:textId="77777777" w:rsidR="00BD08FF" w:rsidRDefault="00BD08FF" w:rsidP="00785733">
            <w:pPr>
              <w:jc w:val="right"/>
            </w:pPr>
          </w:p>
        </w:tc>
      </w:tr>
      <w:tr w:rsidR="00F14117" w14:paraId="3D95A673" w14:textId="77777777" w:rsidTr="00BD08FF">
        <w:tc>
          <w:tcPr>
            <w:tcW w:w="817" w:type="dxa"/>
          </w:tcPr>
          <w:p w14:paraId="45DE35B4" w14:textId="77777777" w:rsidR="00F14117" w:rsidRDefault="00F14117" w:rsidP="009C12DB">
            <w:r>
              <w:t>C34</w:t>
            </w:r>
          </w:p>
        </w:tc>
        <w:tc>
          <w:tcPr>
            <w:tcW w:w="567" w:type="dxa"/>
          </w:tcPr>
          <w:p w14:paraId="78BF2409" w14:textId="77777777" w:rsidR="00F14117" w:rsidRPr="00B91321" w:rsidRDefault="00F14117" w:rsidP="00785733">
            <w:pPr>
              <w:jc w:val="right"/>
            </w:pPr>
            <w:r w:rsidRPr="00B91321">
              <w:t>0</w:t>
            </w:r>
          </w:p>
        </w:tc>
        <w:tc>
          <w:tcPr>
            <w:tcW w:w="709" w:type="dxa"/>
          </w:tcPr>
          <w:p w14:paraId="57D671D1" w14:textId="77777777" w:rsidR="00F14117" w:rsidRPr="00B91321" w:rsidRDefault="00F14117" w:rsidP="00785733">
            <w:pPr>
              <w:jc w:val="right"/>
            </w:pPr>
            <w:r w:rsidRPr="00B91321">
              <w:t>26</w:t>
            </w:r>
          </w:p>
        </w:tc>
        <w:tc>
          <w:tcPr>
            <w:tcW w:w="567" w:type="dxa"/>
          </w:tcPr>
          <w:p w14:paraId="58D94534" w14:textId="77777777" w:rsidR="00F14117" w:rsidRPr="00B91321" w:rsidRDefault="00F14117" w:rsidP="00785733">
            <w:pPr>
              <w:jc w:val="right"/>
            </w:pPr>
            <w:r w:rsidRPr="00B91321">
              <w:t>0</w:t>
            </w:r>
          </w:p>
        </w:tc>
        <w:tc>
          <w:tcPr>
            <w:tcW w:w="709" w:type="dxa"/>
          </w:tcPr>
          <w:p w14:paraId="2240B369" w14:textId="77777777" w:rsidR="00F14117" w:rsidRPr="00B91321" w:rsidRDefault="00F14117" w:rsidP="00785733">
            <w:pPr>
              <w:jc w:val="right"/>
            </w:pPr>
            <w:r w:rsidRPr="00B91321">
              <w:t>2</w:t>
            </w:r>
          </w:p>
        </w:tc>
        <w:tc>
          <w:tcPr>
            <w:tcW w:w="708" w:type="dxa"/>
          </w:tcPr>
          <w:p w14:paraId="272F7C9E" w14:textId="77777777" w:rsidR="00F14117" w:rsidRPr="00B91321" w:rsidRDefault="00F14117" w:rsidP="00785733">
            <w:pPr>
              <w:jc w:val="right"/>
            </w:pPr>
            <w:r w:rsidRPr="00B91321">
              <w:t>4</w:t>
            </w:r>
          </w:p>
        </w:tc>
        <w:tc>
          <w:tcPr>
            <w:tcW w:w="709" w:type="dxa"/>
          </w:tcPr>
          <w:p w14:paraId="63CC7916" w14:textId="77777777" w:rsidR="00F14117" w:rsidRPr="00B91321" w:rsidRDefault="00F14117" w:rsidP="00785733">
            <w:pPr>
              <w:jc w:val="right"/>
            </w:pPr>
            <w:r w:rsidRPr="00B91321">
              <w:t>8</w:t>
            </w:r>
          </w:p>
        </w:tc>
        <w:tc>
          <w:tcPr>
            <w:tcW w:w="709" w:type="dxa"/>
          </w:tcPr>
          <w:p w14:paraId="364E29F8" w14:textId="77777777" w:rsidR="00F14117" w:rsidRPr="00B91321" w:rsidRDefault="00F14117" w:rsidP="00785733">
            <w:pPr>
              <w:jc w:val="right"/>
            </w:pPr>
            <w:r w:rsidRPr="00B91321">
              <w:t>17</w:t>
            </w:r>
          </w:p>
        </w:tc>
        <w:tc>
          <w:tcPr>
            <w:tcW w:w="850" w:type="dxa"/>
          </w:tcPr>
          <w:p w14:paraId="6FACD4ED" w14:textId="77777777" w:rsidR="00F14117" w:rsidRPr="00B91321" w:rsidRDefault="00F14117" w:rsidP="00785733">
            <w:pPr>
              <w:jc w:val="right"/>
            </w:pPr>
            <w:r w:rsidRPr="00B91321">
              <w:t>228</w:t>
            </w:r>
          </w:p>
        </w:tc>
        <w:tc>
          <w:tcPr>
            <w:tcW w:w="709" w:type="dxa"/>
          </w:tcPr>
          <w:p w14:paraId="54716D06" w14:textId="77777777" w:rsidR="00F14117" w:rsidRPr="00B91321" w:rsidRDefault="00F14117" w:rsidP="00785733">
            <w:pPr>
              <w:jc w:val="right"/>
            </w:pPr>
            <w:r w:rsidRPr="00B91321">
              <w:t>536</w:t>
            </w:r>
          </w:p>
        </w:tc>
        <w:tc>
          <w:tcPr>
            <w:tcW w:w="709" w:type="dxa"/>
          </w:tcPr>
          <w:p w14:paraId="1E7072CC" w14:textId="77777777" w:rsidR="00F14117" w:rsidRPr="00B91321" w:rsidRDefault="00F14117" w:rsidP="00785733">
            <w:pPr>
              <w:jc w:val="right"/>
            </w:pPr>
            <w:r w:rsidRPr="00B91321">
              <w:t>733</w:t>
            </w:r>
          </w:p>
        </w:tc>
        <w:tc>
          <w:tcPr>
            <w:tcW w:w="709" w:type="dxa"/>
          </w:tcPr>
          <w:p w14:paraId="5AF0BA00" w14:textId="77777777" w:rsidR="00F14117" w:rsidRPr="00B91321" w:rsidRDefault="00F14117" w:rsidP="00785733">
            <w:pPr>
              <w:jc w:val="right"/>
            </w:pPr>
            <w:r w:rsidRPr="00B91321">
              <w:t>1151</w:t>
            </w:r>
          </w:p>
        </w:tc>
        <w:tc>
          <w:tcPr>
            <w:tcW w:w="708" w:type="dxa"/>
          </w:tcPr>
          <w:p w14:paraId="601C6D30" w14:textId="77777777" w:rsidR="00F14117" w:rsidRDefault="00F14117" w:rsidP="00785733">
            <w:pPr>
              <w:jc w:val="right"/>
            </w:pPr>
            <w:r w:rsidRPr="00B91321">
              <w:t>1230</w:t>
            </w:r>
          </w:p>
        </w:tc>
      </w:tr>
      <w:tr w:rsidR="00F14117" w14:paraId="3214F204" w14:textId="77777777" w:rsidTr="00BD08FF">
        <w:tc>
          <w:tcPr>
            <w:tcW w:w="817" w:type="dxa"/>
          </w:tcPr>
          <w:p w14:paraId="311F65B7" w14:textId="77777777" w:rsidR="00F14117" w:rsidRDefault="00F14117" w:rsidP="009C12DB">
            <w:r>
              <w:t>C50</w:t>
            </w:r>
          </w:p>
        </w:tc>
        <w:tc>
          <w:tcPr>
            <w:tcW w:w="567" w:type="dxa"/>
          </w:tcPr>
          <w:p w14:paraId="1C8DF274" w14:textId="77777777" w:rsidR="00F14117" w:rsidRPr="00F55A53" w:rsidRDefault="00F14117" w:rsidP="00785733">
            <w:pPr>
              <w:jc w:val="right"/>
            </w:pPr>
            <w:r w:rsidRPr="00F55A53">
              <w:t>0</w:t>
            </w:r>
          </w:p>
        </w:tc>
        <w:tc>
          <w:tcPr>
            <w:tcW w:w="709" w:type="dxa"/>
          </w:tcPr>
          <w:p w14:paraId="0C9AFEDF" w14:textId="77777777" w:rsidR="00F14117" w:rsidRPr="00F55A53" w:rsidRDefault="00F14117" w:rsidP="00785733">
            <w:pPr>
              <w:jc w:val="right"/>
            </w:pPr>
            <w:r w:rsidRPr="00F55A53">
              <w:t>32</w:t>
            </w:r>
          </w:p>
        </w:tc>
        <w:tc>
          <w:tcPr>
            <w:tcW w:w="567" w:type="dxa"/>
          </w:tcPr>
          <w:p w14:paraId="3130635D" w14:textId="77777777" w:rsidR="00F14117" w:rsidRPr="00F55A53" w:rsidRDefault="00F14117" w:rsidP="00785733">
            <w:pPr>
              <w:jc w:val="right"/>
            </w:pPr>
            <w:r w:rsidRPr="00F55A53">
              <w:t>0</w:t>
            </w:r>
          </w:p>
        </w:tc>
        <w:tc>
          <w:tcPr>
            <w:tcW w:w="709" w:type="dxa"/>
          </w:tcPr>
          <w:p w14:paraId="2860C306" w14:textId="77777777" w:rsidR="00F14117" w:rsidRPr="00F55A53" w:rsidRDefault="00F14117" w:rsidP="00785733">
            <w:pPr>
              <w:jc w:val="right"/>
            </w:pPr>
            <w:r w:rsidRPr="00F55A53">
              <w:t>2</w:t>
            </w:r>
          </w:p>
        </w:tc>
        <w:tc>
          <w:tcPr>
            <w:tcW w:w="708" w:type="dxa"/>
          </w:tcPr>
          <w:p w14:paraId="232687A9" w14:textId="77777777" w:rsidR="00F14117" w:rsidRPr="00F55A53" w:rsidRDefault="00F14117" w:rsidP="00785733">
            <w:pPr>
              <w:jc w:val="right"/>
            </w:pPr>
            <w:r w:rsidRPr="00F55A53">
              <w:t>4</w:t>
            </w:r>
          </w:p>
        </w:tc>
        <w:tc>
          <w:tcPr>
            <w:tcW w:w="709" w:type="dxa"/>
          </w:tcPr>
          <w:p w14:paraId="182F2701" w14:textId="77777777" w:rsidR="00F14117" w:rsidRPr="00F55A53" w:rsidRDefault="00F14117" w:rsidP="00785733">
            <w:pPr>
              <w:jc w:val="right"/>
            </w:pPr>
            <w:r w:rsidRPr="00F55A53">
              <w:t>8</w:t>
            </w:r>
          </w:p>
        </w:tc>
        <w:tc>
          <w:tcPr>
            <w:tcW w:w="709" w:type="dxa"/>
          </w:tcPr>
          <w:p w14:paraId="63F80536" w14:textId="77777777" w:rsidR="00F14117" w:rsidRPr="00F55A53" w:rsidRDefault="00F14117" w:rsidP="00785733">
            <w:pPr>
              <w:jc w:val="right"/>
            </w:pPr>
            <w:r w:rsidRPr="00F55A53">
              <w:t>16</w:t>
            </w:r>
          </w:p>
        </w:tc>
        <w:tc>
          <w:tcPr>
            <w:tcW w:w="850" w:type="dxa"/>
          </w:tcPr>
          <w:p w14:paraId="3CECDD22" w14:textId="77777777" w:rsidR="00F14117" w:rsidRPr="00F55A53" w:rsidRDefault="00F14117" w:rsidP="00785733">
            <w:pPr>
              <w:jc w:val="right"/>
            </w:pPr>
            <w:r w:rsidRPr="00F55A53">
              <w:t>181</w:t>
            </w:r>
          </w:p>
        </w:tc>
        <w:tc>
          <w:tcPr>
            <w:tcW w:w="709" w:type="dxa"/>
          </w:tcPr>
          <w:p w14:paraId="65EC2622" w14:textId="77777777" w:rsidR="00F14117" w:rsidRPr="00F55A53" w:rsidRDefault="00F14117" w:rsidP="00785733">
            <w:pPr>
              <w:jc w:val="right"/>
            </w:pPr>
            <w:r w:rsidRPr="00F55A53">
              <w:t>413</w:t>
            </w:r>
          </w:p>
        </w:tc>
        <w:tc>
          <w:tcPr>
            <w:tcW w:w="709" w:type="dxa"/>
          </w:tcPr>
          <w:p w14:paraId="2F7FDCD1" w14:textId="77777777" w:rsidR="00F14117" w:rsidRPr="00F55A53" w:rsidRDefault="00F14117" w:rsidP="00785733">
            <w:pPr>
              <w:jc w:val="right"/>
            </w:pPr>
            <w:r w:rsidRPr="00F55A53">
              <w:t>637</w:t>
            </w:r>
          </w:p>
        </w:tc>
        <w:tc>
          <w:tcPr>
            <w:tcW w:w="709" w:type="dxa"/>
          </w:tcPr>
          <w:p w14:paraId="5746F812" w14:textId="77777777" w:rsidR="00F14117" w:rsidRPr="00F55A53" w:rsidRDefault="00F14117" w:rsidP="00785733">
            <w:pPr>
              <w:jc w:val="right"/>
            </w:pPr>
            <w:r w:rsidRPr="00F55A53">
              <w:t>1150</w:t>
            </w:r>
          </w:p>
        </w:tc>
        <w:tc>
          <w:tcPr>
            <w:tcW w:w="708" w:type="dxa"/>
          </w:tcPr>
          <w:p w14:paraId="58A7A294" w14:textId="77777777" w:rsidR="00F14117" w:rsidRDefault="00F14117" w:rsidP="00785733">
            <w:pPr>
              <w:jc w:val="right"/>
            </w:pPr>
            <w:r w:rsidRPr="00F55A53">
              <w:t>1230</w:t>
            </w:r>
          </w:p>
        </w:tc>
      </w:tr>
      <w:tr w:rsidR="00F14117" w14:paraId="4729DF2A" w14:textId="77777777" w:rsidTr="00BD08FF">
        <w:tc>
          <w:tcPr>
            <w:tcW w:w="817" w:type="dxa"/>
          </w:tcPr>
          <w:p w14:paraId="68954CA8" w14:textId="77777777" w:rsidR="00F14117" w:rsidRDefault="00F14117" w:rsidP="009C12DB">
            <w:r>
              <w:t>C67</w:t>
            </w:r>
          </w:p>
        </w:tc>
        <w:tc>
          <w:tcPr>
            <w:tcW w:w="567" w:type="dxa"/>
          </w:tcPr>
          <w:p w14:paraId="42AAB4A1" w14:textId="77777777" w:rsidR="00F14117" w:rsidRPr="00B454B1" w:rsidRDefault="00F14117" w:rsidP="00785733">
            <w:pPr>
              <w:jc w:val="right"/>
            </w:pPr>
            <w:r w:rsidRPr="00B454B1">
              <w:t>0</w:t>
            </w:r>
          </w:p>
        </w:tc>
        <w:tc>
          <w:tcPr>
            <w:tcW w:w="709" w:type="dxa"/>
          </w:tcPr>
          <w:p w14:paraId="29E05809" w14:textId="77777777" w:rsidR="00F14117" w:rsidRPr="00B454B1" w:rsidRDefault="00F14117" w:rsidP="00785733">
            <w:pPr>
              <w:jc w:val="right"/>
            </w:pPr>
            <w:r w:rsidRPr="00B454B1">
              <w:t>24</w:t>
            </w:r>
          </w:p>
        </w:tc>
        <w:tc>
          <w:tcPr>
            <w:tcW w:w="567" w:type="dxa"/>
          </w:tcPr>
          <w:p w14:paraId="1E9E190E" w14:textId="77777777" w:rsidR="00F14117" w:rsidRPr="00B454B1" w:rsidRDefault="00F14117" w:rsidP="00785733">
            <w:pPr>
              <w:jc w:val="right"/>
            </w:pPr>
            <w:r w:rsidRPr="00B454B1">
              <w:t>0</w:t>
            </w:r>
          </w:p>
        </w:tc>
        <w:tc>
          <w:tcPr>
            <w:tcW w:w="709" w:type="dxa"/>
          </w:tcPr>
          <w:p w14:paraId="3233E203" w14:textId="77777777" w:rsidR="00F14117" w:rsidRPr="00B454B1" w:rsidRDefault="00F14117" w:rsidP="00785733">
            <w:pPr>
              <w:jc w:val="right"/>
            </w:pPr>
            <w:r w:rsidRPr="00B454B1">
              <w:t>0</w:t>
            </w:r>
          </w:p>
        </w:tc>
        <w:tc>
          <w:tcPr>
            <w:tcW w:w="708" w:type="dxa"/>
          </w:tcPr>
          <w:p w14:paraId="0B726236" w14:textId="77777777" w:rsidR="00F14117" w:rsidRPr="00B454B1" w:rsidRDefault="00F14117" w:rsidP="00785733">
            <w:pPr>
              <w:jc w:val="right"/>
            </w:pPr>
            <w:r w:rsidRPr="00B454B1">
              <w:t>2</w:t>
            </w:r>
          </w:p>
        </w:tc>
        <w:tc>
          <w:tcPr>
            <w:tcW w:w="709" w:type="dxa"/>
          </w:tcPr>
          <w:p w14:paraId="3E2E7248" w14:textId="77777777" w:rsidR="00F14117" w:rsidRPr="00B454B1" w:rsidRDefault="00F14117" w:rsidP="00785733">
            <w:pPr>
              <w:jc w:val="right"/>
            </w:pPr>
            <w:r w:rsidRPr="00B454B1">
              <w:t>4</w:t>
            </w:r>
          </w:p>
        </w:tc>
        <w:tc>
          <w:tcPr>
            <w:tcW w:w="709" w:type="dxa"/>
          </w:tcPr>
          <w:p w14:paraId="16E304A2" w14:textId="77777777" w:rsidR="00F14117" w:rsidRPr="00B454B1" w:rsidRDefault="00F14117" w:rsidP="00785733">
            <w:pPr>
              <w:jc w:val="right"/>
            </w:pPr>
            <w:r w:rsidRPr="00B454B1">
              <w:t>8</w:t>
            </w:r>
          </w:p>
        </w:tc>
        <w:tc>
          <w:tcPr>
            <w:tcW w:w="850" w:type="dxa"/>
          </w:tcPr>
          <w:p w14:paraId="1E35717A" w14:textId="77777777" w:rsidR="00F14117" w:rsidRPr="00B454B1" w:rsidRDefault="00F14117" w:rsidP="00785733">
            <w:pPr>
              <w:jc w:val="right"/>
            </w:pPr>
            <w:r w:rsidRPr="00B454B1">
              <w:t>476</w:t>
            </w:r>
          </w:p>
        </w:tc>
        <w:tc>
          <w:tcPr>
            <w:tcW w:w="709" w:type="dxa"/>
          </w:tcPr>
          <w:p w14:paraId="034F18C3" w14:textId="77777777" w:rsidR="00F14117" w:rsidRPr="00B454B1" w:rsidRDefault="00F14117" w:rsidP="00785733">
            <w:pPr>
              <w:jc w:val="right"/>
            </w:pPr>
            <w:r w:rsidRPr="00B454B1">
              <w:t>804</w:t>
            </w:r>
          </w:p>
        </w:tc>
        <w:tc>
          <w:tcPr>
            <w:tcW w:w="709" w:type="dxa"/>
          </w:tcPr>
          <w:p w14:paraId="0C75903D" w14:textId="77777777" w:rsidR="00F14117" w:rsidRPr="00B454B1" w:rsidRDefault="00F14117" w:rsidP="00785733">
            <w:pPr>
              <w:jc w:val="right"/>
            </w:pPr>
            <w:r w:rsidRPr="00B454B1">
              <w:t>1025</w:t>
            </w:r>
          </w:p>
        </w:tc>
        <w:tc>
          <w:tcPr>
            <w:tcW w:w="709" w:type="dxa"/>
          </w:tcPr>
          <w:p w14:paraId="152B2BC3" w14:textId="77777777" w:rsidR="00F14117" w:rsidRPr="00B454B1" w:rsidRDefault="00F14117" w:rsidP="00785733">
            <w:pPr>
              <w:jc w:val="right"/>
            </w:pPr>
            <w:r w:rsidRPr="00B454B1">
              <w:t>1226</w:t>
            </w:r>
          </w:p>
        </w:tc>
        <w:tc>
          <w:tcPr>
            <w:tcW w:w="708" w:type="dxa"/>
          </w:tcPr>
          <w:p w14:paraId="343A99C5" w14:textId="77777777" w:rsidR="00F14117" w:rsidRDefault="00F14117" w:rsidP="00785733">
            <w:pPr>
              <w:jc w:val="right"/>
            </w:pPr>
            <w:r w:rsidRPr="00B454B1">
              <w:t>1230</w:t>
            </w:r>
          </w:p>
        </w:tc>
      </w:tr>
      <w:tr w:rsidR="00F14117" w14:paraId="61C0B39B" w14:textId="77777777" w:rsidTr="00BD08FF">
        <w:tc>
          <w:tcPr>
            <w:tcW w:w="817" w:type="dxa"/>
          </w:tcPr>
          <w:p w14:paraId="2C63201E" w14:textId="77777777" w:rsidR="00F14117" w:rsidRDefault="00F14117" w:rsidP="009C12DB">
            <w:r>
              <w:t>C71</w:t>
            </w:r>
          </w:p>
        </w:tc>
        <w:tc>
          <w:tcPr>
            <w:tcW w:w="567" w:type="dxa"/>
          </w:tcPr>
          <w:p w14:paraId="71D3F690" w14:textId="77777777" w:rsidR="00F14117" w:rsidRPr="002F2F94" w:rsidRDefault="00F14117" w:rsidP="00785733">
            <w:pPr>
              <w:jc w:val="right"/>
            </w:pPr>
            <w:r w:rsidRPr="002F2F94">
              <w:t>0</w:t>
            </w:r>
          </w:p>
        </w:tc>
        <w:tc>
          <w:tcPr>
            <w:tcW w:w="709" w:type="dxa"/>
          </w:tcPr>
          <w:p w14:paraId="6BA6E015" w14:textId="77777777" w:rsidR="00F14117" w:rsidRPr="002F2F94" w:rsidRDefault="00F14117" w:rsidP="00785733">
            <w:pPr>
              <w:jc w:val="right"/>
            </w:pPr>
            <w:r w:rsidRPr="002F2F94">
              <w:t>8</w:t>
            </w:r>
          </w:p>
        </w:tc>
        <w:tc>
          <w:tcPr>
            <w:tcW w:w="567" w:type="dxa"/>
          </w:tcPr>
          <w:p w14:paraId="7BEF6383" w14:textId="77777777" w:rsidR="00F14117" w:rsidRPr="002F2F94" w:rsidRDefault="00F14117" w:rsidP="00785733">
            <w:pPr>
              <w:jc w:val="right"/>
            </w:pPr>
            <w:r w:rsidRPr="002F2F94">
              <w:t>0</w:t>
            </w:r>
          </w:p>
        </w:tc>
        <w:tc>
          <w:tcPr>
            <w:tcW w:w="709" w:type="dxa"/>
          </w:tcPr>
          <w:p w14:paraId="29C9895C" w14:textId="77777777" w:rsidR="00F14117" w:rsidRPr="002F2F94" w:rsidRDefault="00F14117" w:rsidP="00785733">
            <w:pPr>
              <w:jc w:val="right"/>
            </w:pPr>
            <w:r w:rsidRPr="002F2F94">
              <w:t>0</w:t>
            </w:r>
          </w:p>
        </w:tc>
        <w:tc>
          <w:tcPr>
            <w:tcW w:w="708" w:type="dxa"/>
          </w:tcPr>
          <w:p w14:paraId="33A75023" w14:textId="77777777" w:rsidR="00F14117" w:rsidRPr="002F2F94" w:rsidRDefault="00F14117" w:rsidP="00785733">
            <w:pPr>
              <w:jc w:val="right"/>
            </w:pPr>
            <w:r w:rsidRPr="002F2F94">
              <w:t>0</w:t>
            </w:r>
          </w:p>
        </w:tc>
        <w:tc>
          <w:tcPr>
            <w:tcW w:w="709" w:type="dxa"/>
          </w:tcPr>
          <w:p w14:paraId="34BA0DA8" w14:textId="77777777" w:rsidR="00F14117" w:rsidRPr="002F2F94" w:rsidRDefault="00F14117" w:rsidP="00785733">
            <w:pPr>
              <w:jc w:val="right"/>
            </w:pPr>
            <w:r w:rsidRPr="002F2F94">
              <w:t>2</w:t>
            </w:r>
          </w:p>
        </w:tc>
        <w:tc>
          <w:tcPr>
            <w:tcW w:w="709" w:type="dxa"/>
          </w:tcPr>
          <w:p w14:paraId="60AAAFAF" w14:textId="77777777" w:rsidR="00F14117" w:rsidRPr="002F2F94" w:rsidRDefault="00F14117" w:rsidP="00785733">
            <w:pPr>
              <w:jc w:val="right"/>
            </w:pPr>
            <w:r w:rsidRPr="002F2F94">
              <w:t>4</w:t>
            </w:r>
          </w:p>
        </w:tc>
        <w:tc>
          <w:tcPr>
            <w:tcW w:w="850" w:type="dxa"/>
          </w:tcPr>
          <w:p w14:paraId="0F22BB9F" w14:textId="77777777" w:rsidR="00F14117" w:rsidRPr="002F2F94" w:rsidRDefault="00F14117" w:rsidP="00785733">
            <w:pPr>
              <w:jc w:val="right"/>
            </w:pPr>
            <w:r w:rsidRPr="002F2F94">
              <w:t>918</w:t>
            </w:r>
          </w:p>
        </w:tc>
        <w:tc>
          <w:tcPr>
            <w:tcW w:w="709" w:type="dxa"/>
          </w:tcPr>
          <w:p w14:paraId="42847D95" w14:textId="77777777" w:rsidR="00F14117" w:rsidRPr="002F2F94" w:rsidRDefault="00F14117" w:rsidP="00785733">
            <w:pPr>
              <w:jc w:val="right"/>
            </w:pPr>
            <w:r w:rsidRPr="002F2F94">
              <w:t>1154</w:t>
            </w:r>
          </w:p>
        </w:tc>
        <w:tc>
          <w:tcPr>
            <w:tcW w:w="709" w:type="dxa"/>
          </w:tcPr>
          <w:p w14:paraId="6FD28728" w14:textId="77777777" w:rsidR="00F14117" w:rsidRPr="002F2F94" w:rsidRDefault="00F14117" w:rsidP="00785733">
            <w:pPr>
              <w:jc w:val="right"/>
            </w:pPr>
            <w:r w:rsidRPr="002F2F94">
              <w:t>1215</w:t>
            </w:r>
          </w:p>
        </w:tc>
        <w:tc>
          <w:tcPr>
            <w:tcW w:w="709" w:type="dxa"/>
          </w:tcPr>
          <w:p w14:paraId="7A97F50D" w14:textId="77777777" w:rsidR="00F14117" w:rsidRPr="002F2F94" w:rsidRDefault="00F14117" w:rsidP="00785733">
            <w:pPr>
              <w:jc w:val="right"/>
            </w:pPr>
            <w:r w:rsidRPr="002F2F94">
              <w:t>1230</w:t>
            </w:r>
          </w:p>
        </w:tc>
        <w:tc>
          <w:tcPr>
            <w:tcW w:w="708" w:type="dxa"/>
          </w:tcPr>
          <w:p w14:paraId="32A0E6BD" w14:textId="77777777" w:rsidR="00F14117" w:rsidRDefault="00F14117" w:rsidP="00785733">
            <w:pPr>
              <w:jc w:val="right"/>
            </w:pPr>
            <w:r w:rsidRPr="002F2F94">
              <w:t>1230</w:t>
            </w:r>
          </w:p>
        </w:tc>
      </w:tr>
      <w:tr w:rsidR="00BD08FF" w14:paraId="1063E8BF" w14:textId="77777777" w:rsidTr="00BD08FF">
        <w:tc>
          <w:tcPr>
            <w:tcW w:w="817" w:type="dxa"/>
          </w:tcPr>
          <w:p w14:paraId="38B71E12" w14:textId="77777777" w:rsidR="00BD08FF" w:rsidRDefault="00BD08FF" w:rsidP="009C12DB">
            <w:r>
              <w:t>C22</w:t>
            </w:r>
          </w:p>
        </w:tc>
        <w:tc>
          <w:tcPr>
            <w:tcW w:w="567" w:type="dxa"/>
          </w:tcPr>
          <w:p w14:paraId="64096D6E" w14:textId="77777777" w:rsidR="00BD08FF" w:rsidRPr="004B7F6D" w:rsidRDefault="00BD08FF" w:rsidP="00785733">
            <w:pPr>
              <w:jc w:val="right"/>
            </w:pPr>
            <w:r w:rsidRPr="004B7F6D">
              <w:t>0</w:t>
            </w:r>
          </w:p>
        </w:tc>
        <w:tc>
          <w:tcPr>
            <w:tcW w:w="709" w:type="dxa"/>
          </w:tcPr>
          <w:p w14:paraId="58B80D72" w14:textId="77777777" w:rsidR="00BD08FF" w:rsidRPr="004B7F6D" w:rsidRDefault="00BD08FF" w:rsidP="00785733">
            <w:pPr>
              <w:jc w:val="right"/>
            </w:pPr>
            <w:r w:rsidRPr="004B7F6D">
              <w:t>6</w:t>
            </w:r>
          </w:p>
        </w:tc>
        <w:tc>
          <w:tcPr>
            <w:tcW w:w="567" w:type="dxa"/>
          </w:tcPr>
          <w:p w14:paraId="27E8AB41" w14:textId="77777777" w:rsidR="00BD08FF" w:rsidRPr="004B7F6D" w:rsidRDefault="00BD08FF" w:rsidP="00785733">
            <w:pPr>
              <w:jc w:val="right"/>
            </w:pPr>
            <w:r w:rsidRPr="004B7F6D">
              <w:t>0</w:t>
            </w:r>
          </w:p>
        </w:tc>
        <w:tc>
          <w:tcPr>
            <w:tcW w:w="709" w:type="dxa"/>
          </w:tcPr>
          <w:p w14:paraId="23FE921D" w14:textId="77777777" w:rsidR="00BD08FF" w:rsidRPr="004B7F6D" w:rsidRDefault="00BD08FF" w:rsidP="00785733">
            <w:pPr>
              <w:jc w:val="right"/>
            </w:pPr>
            <w:r w:rsidRPr="004B7F6D">
              <w:t>0</w:t>
            </w:r>
          </w:p>
        </w:tc>
        <w:tc>
          <w:tcPr>
            <w:tcW w:w="708" w:type="dxa"/>
          </w:tcPr>
          <w:p w14:paraId="78383088" w14:textId="77777777" w:rsidR="00BD08FF" w:rsidRPr="004B7F6D" w:rsidRDefault="00BD08FF" w:rsidP="00785733">
            <w:pPr>
              <w:jc w:val="right"/>
            </w:pPr>
            <w:r w:rsidRPr="004B7F6D">
              <w:t>0</w:t>
            </w:r>
          </w:p>
        </w:tc>
        <w:tc>
          <w:tcPr>
            <w:tcW w:w="709" w:type="dxa"/>
          </w:tcPr>
          <w:p w14:paraId="1EAAD4FC" w14:textId="77777777" w:rsidR="00BD08FF" w:rsidRPr="004B7F6D" w:rsidRDefault="00BD08FF" w:rsidP="00785733">
            <w:pPr>
              <w:jc w:val="right"/>
            </w:pPr>
            <w:r w:rsidRPr="004B7F6D">
              <w:t>0</w:t>
            </w:r>
          </w:p>
        </w:tc>
        <w:tc>
          <w:tcPr>
            <w:tcW w:w="709" w:type="dxa"/>
          </w:tcPr>
          <w:p w14:paraId="1AB97987" w14:textId="77777777" w:rsidR="00BD08FF" w:rsidRPr="004B7F6D" w:rsidRDefault="00BD08FF" w:rsidP="00785733">
            <w:pPr>
              <w:jc w:val="right"/>
            </w:pPr>
            <w:r w:rsidRPr="004B7F6D">
              <w:t>2</w:t>
            </w:r>
          </w:p>
        </w:tc>
        <w:tc>
          <w:tcPr>
            <w:tcW w:w="850" w:type="dxa"/>
          </w:tcPr>
          <w:p w14:paraId="5877E970" w14:textId="77777777" w:rsidR="00BD08FF" w:rsidRPr="004B7F6D" w:rsidRDefault="00BD08FF" w:rsidP="00785733">
            <w:pPr>
              <w:jc w:val="right"/>
            </w:pPr>
            <w:r w:rsidRPr="004B7F6D">
              <w:t>1,050</w:t>
            </w:r>
          </w:p>
        </w:tc>
        <w:tc>
          <w:tcPr>
            <w:tcW w:w="709" w:type="dxa"/>
          </w:tcPr>
          <w:p w14:paraId="0B434CC6" w14:textId="77777777" w:rsidR="00BD08FF" w:rsidRPr="004B7F6D" w:rsidRDefault="00BD08FF" w:rsidP="00785733">
            <w:pPr>
              <w:jc w:val="right"/>
            </w:pPr>
            <w:r w:rsidRPr="004B7F6D">
              <w:t>1204</w:t>
            </w:r>
          </w:p>
        </w:tc>
        <w:tc>
          <w:tcPr>
            <w:tcW w:w="709" w:type="dxa"/>
          </w:tcPr>
          <w:p w14:paraId="2FE50EAA" w14:textId="77777777" w:rsidR="00BD08FF" w:rsidRPr="004B7F6D" w:rsidRDefault="00BD08FF" w:rsidP="00785733">
            <w:pPr>
              <w:jc w:val="right"/>
            </w:pPr>
            <w:r w:rsidRPr="004B7F6D">
              <w:t>1224</w:t>
            </w:r>
          </w:p>
        </w:tc>
        <w:tc>
          <w:tcPr>
            <w:tcW w:w="709" w:type="dxa"/>
          </w:tcPr>
          <w:p w14:paraId="01705538" w14:textId="77777777" w:rsidR="00BD08FF" w:rsidRPr="004B7F6D" w:rsidRDefault="00BD08FF" w:rsidP="00785733">
            <w:pPr>
              <w:jc w:val="right"/>
            </w:pPr>
            <w:r w:rsidRPr="004B7F6D">
              <w:t>1230</w:t>
            </w:r>
          </w:p>
        </w:tc>
        <w:tc>
          <w:tcPr>
            <w:tcW w:w="708" w:type="dxa"/>
          </w:tcPr>
          <w:p w14:paraId="4D82076E" w14:textId="77777777" w:rsidR="00BD08FF" w:rsidRDefault="00BD08FF" w:rsidP="00785733">
            <w:pPr>
              <w:jc w:val="right"/>
            </w:pPr>
            <w:r w:rsidRPr="004B7F6D">
              <w:t>1230</w:t>
            </w:r>
          </w:p>
        </w:tc>
      </w:tr>
    </w:tbl>
    <w:p w14:paraId="63E4A7E6" w14:textId="77777777" w:rsidR="00785733" w:rsidRDefault="00785733" w:rsidP="00785733"/>
    <w:p w14:paraId="560A0B74" w14:textId="77777777" w:rsidR="00785733" w:rsidRDefault="00785733" w:rsidP="00785733">
      <w:r>
        <w:t xml:space="preserve">Table XXX. Summary of cancer cases for </w:t>
      </w:r>
      <w:r w:rsidRPr="00563FED">
        <w:rPr>
          <w:b/>
        </w:rPr>
        <w:t>1996</w:t>
      </w:r>
      <w:r>
        <w:t xml:space="preserve">, by </w:t>
      </w:r>
      <w:r w:rsidRPr="00563FED">
        <w:rPr>
          <w:b/>
        </w:rPr>
        <w:t>level 4</w:t>
      </w:r>
      <w:r>
        <w:t xml:space="preserve"> geography. All cases, top 6 individual ICD codes and health conditions covered by the Environment and Health Atlas</w:t>
      </w:r>
    </w:p>
    <w:tbl>
      <w:tblPr>
        <w:tblStyle w:val="TableGrid"/>
        <w:tblW w:w="9180" w:type="dxa"/>
        <w:tblLayout w:type="fixed"/>
        <w:tblLook w:val="04A0" w:firstRow="1" w:lastRow="0" w:firstColumn="1" w:lastColumn="0" w:noHBand="0" w:noVBand="1"/>
      </w:tblPr>
      <w:tblGrid>
        <w:gridCol w:w="817"/>
        <w:gridCol w:w="567"/>
        <w:gridCol w:w="709"/>
        <w:gridCol w:w="567"/>
        <w:gridCol w:w="709"/>
        <w:gridCol w:w="708"/>
        <w:gridCol w:w="709"/>
        <w:gridCol w:w="709"/>
        <w:gridCol w:w="850"/>
        <w:gridCol w:w="709"/>
        <w:gridCol w:w="709"/>
        <w:gridCol w:w="709"/>
        <w:gridCol w:w="708"/>
      </w:tblGrid>
      <w:tr w:rsidR="00785733" w14:paraId="4E711953" w14:textId="77777777" w:rsidTr="009C12DB">
        <w:tc>
          <w:tcPr>
            <w:tcW w:w="817" w:type="dxa"/>
            <w:vMerge w:val="restart"/>
          </w:tcPr>
          <w:p w14:paraId="5A66465E" w14:textId="77777777" w:rsidR="00785733" w:rsidRDefault="00785733" w:rsidP="009C12DB">
            <w:r>
              <w:t>ICD-10 code</w:t>
            </w:r>
          </w:p>
        </w:tc>
        <w:tc>
          <w:tcPr>
            <w:tcW w:w="4678" w:type="dxa"/>
            <w:gridSpan w:val="7"/>
          </w:tcPr>
          <w:p w14:paraId="20A66D33" w14:textId="77777777" w:rsidR="00785733" w:rsidRDefault="00F42BEB" w:rsidP="009C12DB">
            <w:pPr>
              <w:jc w:val="center"/>
            </w:pPr>
            <w:r>
              <w:t>Cases</w:t>
            </w:r>
          </w:p>
        </w:tc>
        <w:tc>
          <w:tcPr>
            <w:tcW w:w="3685" w:type="dxa"/>
            <w:gridSpan w:val="5"/>
          </w:tcPr>
          <w:p w14:paraId="2BB80A55" w14:textId="77777777" w:rsidR="00785733" w:rsidRDefault="00785733" w:rsidP="009C12DB">
            <w:pPr>
              <w:jc w:val="center"/>
            </w:pPr>
            <w:r>
              <w:t>Divisions</w:t>
            </w:r>
          </w:p>
        </w:tc>
      </w:tr>
      <w:tr w:rsidR="00785733" w14:paraId="65DEFB63" w14:textId="77777777" w:rsidTr="009C12DB">
        <w:tc>
          <w:tcPr>
            <w:tcW w:w="817" w:type="dxa"/>
            <w:vMerge/>
          </w:tcPr>
          <w:p w14:paraId="63E552B4" w14:textId="77777777" w:rsidR="00785733" w:rsidRDefault="00785733" w:rsidP="009C12DB"/>
        </w:tc>
        <w:tc>
          <w:tcPr>
            <w:tcW w:w="567" w:type="dxa"/>
            <w:vMerge w:val="restart"/>
          </w:tcPr>
          <w:p w14:paraId="6FA29D27" w14:textId="77777777" w:rsidR="00785733" w:rsidRDefault="00785733" w:rsidP="009C12DB">
            <w:pPr>
              <w:ind w:right="-108"/>
            </w:pPr>
            <w:r>
              <w:t>Min</w:t>
            </w:r>
          </w:p>
        </w:tc>
        <w:tc>
          <w:tcPr>
            <w:tcW w:w="709" w:type="dxa"/>
            <w:vMerge w:val="restart"/>
          </w:tcPr>
          <w:p w14:paraId="4C73D23C" w14:textId="77777777" w:rsidR="00785733" w:rsidRDefault="00785733" w:rsidP="009C12DB">
            <w:r>
              <w:t>Max</w:t>
            </w:r>
          </w:p>
        </w:tc>
        <w:tc>
          <w:tcPr>
            <w:tcW w:w="3402" w:type="dxa"/>
            <w:gridSpan w:val="5"/>
          </w:tcPr>
          <w:p w14:paraId="12552563" w14:textId="77777777" w:rsidR="00785733" w:rsidRDefault="00785733" w:rsidP="009C12DB">
            <w:pPr>
              <w:jc w:val="center"/>
            </w:pPr>
            <w:r>
              <w:t>Centiles</w:t>
            </w:r>
          </w:p>
        </w:tc>
        <w:tc>
          <w:tcPr>
            <w:tcW w:w="3685" w:type="dxa"/>
            <w:gridSpan w:val="5"/>
          </w:tcPr>
          <w:p w14:paraId="6787F56B" w14:textId="77777777" w:rsidR="00785733" w:rsidRDefault="00785733" w:rsidP="009C12DB">
            <w:pPr>
              <w:jc w:val="center"/>
            </w:pPr>
            <w:r>
              <w:t>Number with cases less than:</w:t>
            </w:r>
          </w:p>
        </w:tc>
      </w:tr>
      <w:tr w:rsidR="00785733" w14:paraId="46FFC785" w14:textId="77777777" w:rsidTr="009C12DB">
        <w:tc>
          <w:tcPr>
            <w:tcW w:w="817" w:type="dxa"/>
            <w:vMerge/>
          </w:tcPr>
          <w:p w14:paraId="365EE5EC" w14:textId="77777777" w:rsidR="00785733" w:rsidRDefault="00785733" w:rsidP="009C12DB"/>
        </w:tc>
        <w:tc>
          <w:tcPr>
            <w:tcW w:w="567" w:type="dxa"/>
            <w:vMerge/>
          </w:tcPr>
          <w:p w14:paraId="71A76A38" w14:textId="77777777" w:rsidR="00785733" w:rsidRDefault="00785733" w:rsidP="009C12DB"/>
        </w:tc>
        <w:tc>
          <w:tcPr>
            <w:tcW w:w="709" w:type="dxa"/>
            <w:vMerge/>
          </w:tcPr>
          <w:p w14:paraId="3EA2DE3B" w14:textId="77777777" w:rsidR="00785733" w:rsidRDefault="00785733" w:rsidP="009C12DB"/>
        </w:tc>
        <w:tc>
          <w:tcPr>
            <w:tcW w:w="567" w:type="dxa"/>
          </w:tcPr>
          <w:p w14:paraId="093448E4" w14:textId="77777777" w:rsidR="00785733" w:rsidRDefault="00785733" w:rsidP="009C12DB">
            <w:pPr>
              <w:jc w:val="center"/>
            </w:pPr>
            <w:r>
              <w:t>5%</w:t>
            </w:r>
          </w:p>
        </w:tc>
        <w:tc>
          <w:tcPr>
            <w:tcW w:w="709" w:type="dxa"/>
          </w:tcPr>
          <w:p w14:paraId="35DD02EF" w14:textId="77777777" w:rsidR="00785733" w:rsidRDefault="00785733" w:rsidP="009C12DB">
            <w:pPr>
              <w:jc w:val="center"/>
            </w:pPr>
            <w:r>
              <w:t>25%</w:t>
            </w:r>
          </w:p>
        </w:tc>
        <w:tc>
          <w:tcPr>
            <w:tcW w:w="708" w:type="dxa"/>
          </w:tcPr>
          <w:p w14:paraId="7AC655D3" w14:textId="77777777" w:rsidR="00785733" w:rsidRDefault="00785733" w:rsidP="009C12DB">
            <w:pPr>
              <w:jc w:val="center"/>
            </w:pPr>
            <w:r>
              <w:t>50%</w:t>
            </w:r>
          </w:p>
        </w:tc>
        <w:tc>
          <w:tcPr>
            <w:tcW w:w="709" w:type="dxa"/>
          </w:tcPr>
          <w:p w14:paraId="25D7790A" w14:textId="77777777" w:rsidR="00785733" w:rsidRDefault="00785733" w:rsidP="009C12DB">
            <w:pPr>
              <w:jc w:val="center"/>
            </w:pPr>
            <w:r>
              <w:t>75%</w:t>
            </w:r>
          </w:p>
        </w:tc>
        <w:tc>
          <w:tcPr>
            <w:tcW w:w="709" w:type="dxa"/>
          </w:tcPr>
          <w:p w14:paraId="564B3200" w14:textId="77777777" w:rsidR="00785733" w:rsidRDefault="00785733" w:rsidP="009C12DB">
            <w:pPr>
              <w:jc w:val="center"/>
            </w:pPr>
            <w:r>
              <w:t>95%</w:t>
            </w:r>
          </w:p>
        </w:tc>
        <w:tc>
          <w:tcPr>
            <w:tcW w:w="850" w:type="dxa"/>
          </w:tcPr>
          <w:p w14:paraId="1DC9FAC6" w14:textId="77777777" w:rsidR="00785733" w:rsidRDefault="00785733" w:rsidP="009C12DB">
            <w:pPr>
              <w:jc w:val="center"/>
            </w:pPr>
            <w:r>
              <w:t>1</w:t>
            </w:r>
          </w:p>
        </w:tc>
        <w:tc>
          <w:tcPr>
            <w:tcW w:w="709" w:type="dxa"/>
          </w:tcPr>
          <w:p w14:paraId="68A6506C" w14:textId="77777777" w:rsidR="00785733" w:rsidRDefault="00785733" w:rsidP="009C12DB">
            <w:pPr>
              <w:jc w:val="center"/>
            </w:pPr>
            <w:r>
              <w:t>3</w:t>
            </w:r>
          </w:p>
        </w:tc>
        <w:tc>
          <w:tcPr>
            <w:tcW w:w="709" w:type="dxa"/>
          </w:tcPr>
          <w:p w14:paraId="4F683EE9" w14:textId="77777777" w:rsidR="00785733" w:rsidRDefault="00785733" w:rsidP="009C12DB">
            <w:pPr>
              <w:jc w:val="center"/>
            </w:pPr>
            <w:r>
              <w:t>5</w:t>
            </w:r>
          </w:p>
        </w:tc>
        <w:tc>
          <w:tcPr>
            <w:tcW w:w="709" w:type="dxa"/>
          </w:tcPr>
          <w:p w14:paraId="6D425E43" w14:textId="77777777" w:rsidR="00785733" w:rsidRDefault="00785733" w:rsidP="009C12DB">
            <w:pPr>
              <w:jc w:val="center"/>
            </w:pPr>
            <w:r>
              <w:t>15</w:t>
            </w:r>
          </w:p>
        </w:tc>
        <w:tc>
          <w:tcPr>
            <w:tcW w:w="708" w:type="dxa"/>
          </w:tcPr>
          <w:p w14:paraId="26272694" w14:textId="77777777" w:rsidR="00785733" w:rsidRDefault="00785733" w:rsidP="009C12DB">
            <w:pPr>
              <w:jc w:val="center"/>
            </w:pPr>
            <w:r>
              <w:t>50</w:t>
            </w:r>
          </w:p>
        </w:tc>
      </w:tr>
      <w:tr w:rsidR="00785733" w14:paraId="54B42CD5" w14:textId="77777777" w:rsidTr="009C12DB">
        <w:tc>
          <w:tcPr>
            <w:tcW w:w="817" w:type="dxa"/>
          </w:tcPr>
          <w:p w14:paraId="5D96054B" w14:textId="77777777" w:rsidR="00785733" w:rsidRDefault="00785733" w:rsidP="009C12DB">
            <w:r>
              <w:t>All</w:t>
            </w:r>
          </w:p>
        </w:tc>
        <w:tc>
          <w:tcPr>
            <w:tcW w:w="567" w:type="dxa"/>
          </w:tcPr>
          <w:p w14:paraId="5F55EF20" w14:textId="77777777" w:rsidR="00785733" w:rsidRPr="002E1286" w:rsidRDefault="00785733" w:rsidP="00B86CE7">
            <w:pPr>
              <w:jc w:val="right"/>
            </w:pPr>
            <w:r w:rsidRPr="002E1286">
              <w:t>0</w:t>
            </w:r>
          </w:p>
        </w:tc>
        <w:tc>
          <w:tcPr>
            <w:tcW w:w="709" w:type="dxa"/>
          </w:tcPr>
          <w:p w14:paraId="7EC39981" w14:textId="77777777" w:rsidR="00785733" w:rsidRPr="002E1286" w:rsidRDefault="00785733" w:rsidP="00B86CE7">
            <w:pPr>
              <w:jc w:val="right"/>
            </w:pPr>
            <w:r w:rsidRPr="002E1286">
              <w:t>70</w:t>
            </w:r>
          </w:p>
        </w:tc>
        <w:tc>
          <w:tcPr>
            <w:tcW w:w="567" w:type="dxa"/>
          </w:tcPr>
          <w:p w14:paraId="30E4E5DF" w14:textId="77777777" w:rsidR="00785733" w:rsidRPr="002E1286" w:rsidRDefault="00785733" w:rsidP="00B86CE7">
            <w:pPr>
              <w:jc w:val="right"/>
            </w:pPr>
            <w:r w:rsidRPr="002E1286">
              <w:t>2</w:t>
            </w:r>
          </w:p>
        </w:tc>
        <w:tc>
          <w:tcPr>
            <w:tcW w:w="709" w:type="dxa"/>
          </w:tcPr>
          <w:p w14:paraId="5853672A" w14:textId="77777777" w:rsidR="00785733" w:rsidRPr="002E1286" w:rsidRDefault="00785733" w:rsidP="00B86CE7">
            <w:pPr>
              <w:jc w:val="right"/>
            </w:pPr>
            <w:r w:rsidRPr="002E1286">
              <w:t>6</w:t>
            </w:r>
          </w:p>
        </w:tc>
        <w:tc>
          <w:tcPr>
            <w:tcW w:w="708" w:type="dxa"/>
          </w:tcPr>
          <w:p w14:paraId="12A99738" w14:textId="77777777" w:rsidR="00785733" w:rsidRPr="002E1286" w:rsidRDefault="00785733" w:rsidP="00B86CE7">
            <w:pPr>
              <w:jc w:val="right"/>
            </w:pPr>
            <w:r w:rsidRPr="002E1286">
              <w:t>12</w:t>
            </w:r>
          </w:p>
        </w:tc>
        <w:tc>
          <w:tcPr>
            <w:tcW w:w="709" w:type="dxa"/>
          </w:tcPr>
          <w:p w14:paraId="0F1AF479" w14:textId="77777777" w:rsidR="00785733" w:rsidRPr="002E1286" w:rsidRDefault="00785733" w:rsidP="00B86CE7">
            <w:pPr>
              <w:jc w:val="right"/>
            </w:pPr>
            <w:r w:rsidRPr="002E1286">
              <w:t>22</w:t>
            </w:r>
          </w:p>
        </w:tc>
        <w:tc>
          <w:tcPr>
            <w:tcW w:w="709" w:type="dxa"/>
          </w:tcPr>
          <w:p w14:paraId="1821711E" w14:textId="77777777" w:rsidR="00785733" w:rsidRPr="002E1286" w:rsidRDefault="00785733" w:rsidP="00B86CE7">
            <w:pPr>
              <w:jc w:val="right"/>
            </w:pPr>
            <w:r w:rsidRPr="002E1286">
              <w:t>42</w:t>
            </w:r>
          </w:p>
        </w:tc>
        <w:tc>
          <w:tcPr>
            <w:tcW w:w="850" w:type="dxa"/>
          </w:tcPr>
          <w:p w14:paraId="55FD575A" w14:textId="77777777" w:rsidR="00785733" w:rsidRPr="002E1286" w:rsidRDefault="00785733" w:rsidP="00B86CE7">
            <w:pPr>
              <w:jc w:val="right"/>
            </w:pPr>
            <w:r w:rsidRPr="002E1286">
              <w:t>38</w:t>
            </w:r>
          </w:p>
        </w:tc>
        <w:tc>
          <w:tcPr>
            <w:tcW w:w="709" w:type="dxa"/>
          </w:tcPr>
          <w:p w14:paraId="730CEE29" w14:textId="77777777" w:rsidR="00785733" w:rsidRPr="002E1286" w:rsidRDefault="00785733" w:rsidP="00B86CE7">
            <w:pPr>
              <w:jc w:val="right"/>
            </w:pPr>
            <w:r w:rsidRPr="002E1286">
              <w:t>115</w:t>
            </w:r>
          </w:p>
        </w:tc>
        <w:tc>
          <w:tcPr>
            <w:tcW w:w="709" w:type="dxa"/>
          </w:tcPr>
          <w:p w14:paraId="52198C43" w14:textId="77777777" w:rsidR="00785733" w:rsidRPr="002E1286" w:rsidRDefault="00785733" w:rsidP="00B86CE7">
            <w:pPr>
              <w:jc w:val="right"/>
            </w:pPr>
            <w:r w:rsidRPr="002E1286">
              <w:t>237</w:t>
            </w:r>
          </w:p>
        </w:tc>
        <w:tc>
          <w:tcPr>
            <w:tcW w:w="709" w:type="dxa"/>
          </w:tcPr>
          <w:p w14:paraId="3926B970" w14:textId="77777777" w:rsidR="00785733" w:rsidRPr="002E1286" w:rsidRDefault="00785733" w:rsidP="00B86CE7">
            <w:pPr>
              <w:jc w:val="right"/>
            </w:pPr>
            <w:r w:rsidRPr="002E1286">
              <w:t>719</w:t>
            </w:r>
          </w:p>
        </w:tc>
        <w:tc>
          <w:tcPr>
            <w:tcW w:w="708" w:type="dxa"/>
          </w:tcPr>
          <w:p w14:paraId="1DA4C206" w14:textId="77777777" w:rsidR="00785733" w:rsidRDefault="00785733" w:rsidP="00B86CE7">
            <w:pPr>
              <w:jc w:val="right"/>
            </w:pPr>
            <w:r w:rsidRPr="002E1286">
              <w:t>1204</w:t>
            </w:r>
          </w:p>
        </w:tc>
      </w:tr>
      <w:tr w:rsidR="00785733" w14:paraId="370EEB63" w14:textId="77777777" w:rsidTr="009C12DB">
        <w:tc>
          <w:tcPr>
            <w:tcW w:w="817" w:type="dxa"/>
          </w:tcPr>
          <w:p w14:paraId="1F28BA40" w14:textId="77777777" w:rsidR="00785733" w:rsidRDefault="00785733" w:rsidP="009C12DB">
            <w:r>
              <w:t>C349</w:t>
            </w:r>
          </w:p>
        </w:tc>
        <w:tc>
          <w:tcPr>
            <w:tcW w:w="567" w:type="dxa"/>
          </w:tcPr>
          <w:p w14:paraId="787DFF0A" w14:textId="77777777" w:rsidR="00785733" w:rsidRPr="00BE66F7" w:rsidRDefault="00785733" w:rsidP="00B86CE7">
            <w:pPr>
              <w:jc w:val="right"/>
            </w:pPr>
            <w:r w:rsidRPr="00BE66F7">
              <w:t>0</w:t>
            </w:r>
          </w:p>
        </w:tc>
        <w:tc>
          <w:tcPr>
            <w:tcW w:w="709" w:type="dxa"/>
          </w:tcPr>
          <w:p w14:paraId="14AE2204" w14:textId="77777777" w:rsidR="00785733" w:rsidRPr="00BE66F7" w:rsidRDefault="00785733" w:rsidP="00B86CE7">
            <w:pPr>
              <w:jc w:val="right"/>
            </w:pPr>
            <w:r w:rsidRPr="00BE66F7">
              <w:t>22</w:t>
            </w:r>
          </w:p>
        </w:tc>
        <w:tc>
          <w:tcPr>
            <w:tcW w:w="567" w:type="dxa"/>
          </w:tcPr>
          <w:p w14:paraId="775B9ED5" w14:textId="77777777" w:rsidR="00785733" w:rsidRPr="00BE66F7" w:rsidRDefault="00785733" w:rsidP="00B86CE7">
            <w:pPr>
              <w:jc w:val="right"/>
            </w:pPr>
            <w:r w:rsidRPr="00BE66F7">
              <w:t>0</w:t>
            </w:r>
          </w:p>
        </w:tc>
        <w:tc>
          <w:tcPr>
            <w:tcW w:w="709" w:type="dxa"/>
          </w:tcPr>
          <w:p w14:paraId="10E9581A" w14:textId="77777777" w:rsidR="00785733" w:rsidRPr="00BE66F7" w:rsidRDefault="00785733" w:rsidP="00B86CE7">
            <w:pPr>
              <w:jc w:val="right"/>
            </w:pPr>
            <w:r w:rsidRPr="00BE66F7">
              <w:t>0</w:t>
            </w:r>
          </w:p>
        </w:tc>
        <w:tc>
          <w:tcPr>
            <w:tcW w:w="708" w:type="dxa"/>
          </w:tcPr>
          <w:p w14:paraId="62E5A7B3" w14:textId="77777777" w:rsidR="00785733" w:rsidRPr="00BE66F7" w:rsidRDefault="00785733" w:rsidP="00B86CE7">
            <w:pPr>
              <w:jc w:val="right"/>
            </w:pPr>
            <w:r w:rsidRPr="00BE66F7">
              <w:t>2</w:t>
            </w:r>
          </w:p>
        </w:tc>
        <w:tc>
          <w:tcPr>
            <w:tcW w:w="709" w:type="dxa"/>
          </w:tcPr>
          <w:p w14:paraId="1F5F5818" w14:textId="77777777" w:rsidR="00785733" w:rsidRPr="00BE66F7" w:rsidRDefault="00785733" w:rsidP="00B86CE7">
            <w:pPr>
              <w:jc w:val="right"/>
            </w:pPr>
            <w:r w:rsidRPr="00BE66F7">
              <w:t>6</w:t>
            </w:r>
          </w:p>
        </w:tc>
        <w:tc>
          <w:tcPr>
            <w:tcW w:w="709" w:type="dxa"/>
          </w:tcPr>
          <w:p w14:paraId="27C350EF" w14:textId="77777777" w:rsidR="00785733" w:rsidRPr="00BE66F7" w:rsidRDefault="00785733" w:rsidP="00B86CE7">
            <w:pPr>
              <w:jc w:val="right"/>
            </w:pPr>
            <w:r w:rsidRPr="00BE66F7">
              <w:t>12</w:t>
            </w:r>
          </w:p>
        </w:tc>
        <w:tc>
          <w:tcPr>
            <w:tcW w:w="850" w:type="dxa"/>
          </w:tcPr>
          <w:p w14:paraId="0B04ADDB" w14:textId="77777777" w:rsidR="00785733" w:rsidRPr="00BE66F7" w:rsidRDefault="00785733" w:rsidP="00B86CE7">
            <w:pPr>
              <w:jc w:val="right"/>
            </w:pPr>
            <w:r w:rsidRPr="00BE66F7">
              <w:t>374</w:t>
            </w:r>
          </w:p>
        </w:tc>
        <w:tc>
          <w:tcPr>
            <w:tcW w:w="709" w:type="dxa"/>
          </w:tcPr>
          <w:p w14:paraId="4D8E538B" w14:textId="77777777" w:rsidR="00785733" w:rsidRPr="00BE66F7" w:rsidRDefault="00785733" w:rsidP="00B86CE7">
            <w:pPr>
              <w:jc w:val="right"/>
            </w:pPr>
            <w:r w:rsidRPr="00BE66F7">
              <w:t>729</w:t>
            </w:r>
          </w:p>
        </w:tc>
        <w:tc>
          <w:tcPr>
            <w:tcW w:w="709" w:type="dxa"/>
          </w:tcPr>
          <w:p w14:paraId="6827E30B" w14:textId="77777777" w:rsidR="00785733" w:rsidRPr="00BE66F7" w:rsidRDefault="00785733" w:rsidP="00B86CE7">
            <w:pPr>
              <w:jc w:val="right"/>
            </w:pPr>
            <w:r w:rsidRPr="00BE66F7">
              <w:t>918</w:t>
            </w:r>
          </w:p>
        </w:tc>
        <w:tc>
          <w:tcPr>
            <w:tcW w:w="709" w:type="dxa"/>
          </w:tcPr>
          <w:p w14:paraId="5D3E1E3F" w14:textId="77777777" w:rsidR="00785733" w:rsidRPr="00BE66F7" w:rsidRDefault="00785733" w:rsidP="00B86CE7">
            <w:pPr>
              <w:jc w:val="right"/>
            </w:pPr>
            <w:r w:rsidRPr="00BE66F7">
              <w:t>1208</w:t>
            </w:r>
          </w:p>
        </w:tc>
        <w:tc>
          <w:tcPr>
            <w:tcW w:w="708" w:type="dxa"/>
          </w:tcPr>
          <w:p w14:paraId="331B3D64" w14:textId="77777777" w:rsidR="00785733" w:rsidRDefault="00785733" w:rsidP="00B86CE7">
            <w:pPr>
              <w:jc w:val="right"/>
            </w:pPr>
            <w:r w:rsidRPr="00BE66F7">
              <w:t>1230</w:t>
            </w:r>
          </w:p>
        </w:tc>
      </w:tr>
      <w:tr w:rsidR="00785733" w14:paraId="52BCC710" w14:textId="77777777" w:rsidTr="009C12DB">
        <w:tc>
          <w:tcPr>
            <w:tcW w:w="817" w:type="dxa"/>
          </w:tcPr>
          <w:p w14:paraId="5269086F" w14:textId="77777777" w:rsidR="00785733" w:rsidRDefault="00785733" w:rsidP="009C12DB">
            <w:r>
              <w:t>C509</w:t>
            </w:r>
          </w:p>
        </w:tc>
        <w:tc>
          <w:tcPr>
            <w:tcW w:w="567" w:type="dxa"/>
          </w:tcPr>
          <w:p w14:paraId="22757181" w14:textId="77777777" w:rsidR="00785733" w:rsidRPr="00E5167D" w:rsidRDefault="00785733" w:rsidP="00B86CE7">
            <w:pPr>
              <w:jc w:val="right"/>
            </w:pPr>
            <w:r w:rsidRPr="00E5167D">
              <w:t>0</w:t>
            </w:r>
          </w:p>
        </w:tc>
        <w:tc>
          <w:tcPr>
            <w:tcW w:w="709" w:type="dxa"/>
          </w:tcPr>
          <w:p w14:paraId="0E9019EA" w14:textId="77777777" w:rsidR="00785733" w:rsidRPr="00E5167D" w:rsidRDefault="00785733" w:rsidP="00B86CE7">
            <w:pPr>
              <w:jc w:val="right"/>
            </w:pPr>
            <w:r w:rsidRPr="00E5167D">
              <w:t>26</w:t>
            </w:r>
          </w:p>
        </w:tc>
        <w:tc>
          <w:tcPr>
            <w:tcW w:w="567" w:type="dxa"/>
          </w:tcPr>
          <w:p w14:paraId="493ED463" w14:textId="77777777" w:rsidR="00785733" w:rsidRPr="00E5167D" w:rsidRDefault="00785733" w:rsidP="00B86CE7">
            <w:pPr>
              <w:jc w:val="right"/>
            </w:pPr>
            <w:r w:rsidRPr="00E5167D">
              <w:t>0</w:t>
            </w:r>
          </w:p>
        </w:tc>
        <w:tc>
          <w:tcPr>
            <w:tcW w:w="709" w:type="dxa"/>
          </w:tcPr>
          <w:p w14:paraId="0A66C484" w14:textId="77777777" w:rsidR="00785733" w:rsidRPr="00E5167D" w:rsidRDefault="00785733" w:rsidP="00B86CE7">
            <w:pPr>
              <w:jc w:val="right"/>
            </w:pPr>
            <w:r w:rsidRPr="00E5167D">
              <w:t>0</w:t>
            </w:r>
          </w:p>
        </w:tc>
        <w:tc>
          <w:tcPr>
            <w:tcW w:w="708" w:type="dxa"/>
          </w:tcPr>
          <w:p w14:paraId="238DBAAC" w14:textId="77777777" w:rsidR="00785733" w:rsidRPr="00E5167D" w:rsidRDefault="00785733" w:rsidP="00B86CE7">
            <w:pPr>
              <w:jc w:val="right"/>
            </w:pPr>
            <w:r w:rsidRPr="00E5167D">
              <w:t>2</w:t>
            </w:r>
          </w:p>
        </w:tc>
        <w:tc>
          <w:tcPr>
            <w:tcW w:w="709" w:type="dxa"/>
          </w:tcPr>
          <w:p w14:paraId="0F3F0D3D" w14:textId="77777777" w:rsidR="00785733" w:rsidRPr="00E5167D" w:rsidRDefault="00785733" w:rsidP="00B86CE7">
            <w:pPr>
              <w:jc w:val="right"/>
            </w:pPr>
            <w:r w:rsidRPr="00E5167D">
              <w:t>4</w:t>
            </w:r>
          </w:p>
        </w:tc>
        <w:tc>
          <w:tcPr>
            <w:tcW w:w="709" w:type="dxa"/>
          </w:tcPr>
          <w:p w14:paraId="00EB8BD8" w14:textId="77777777" w:rsidR="00785733" w:rsidRPr="00E5167D" w:rsidRDefault="00785733" w:rsidP="00B86CE7">
            <w:pPr>
              <w:jc w:val="right"/>
            </w:pPr>
            <w:r w:rsidRPr="00E5167D">
              <w:t>10</w:t>
            </w:r>
          </w:p>
        </w:tc>
        <w:tc>
          <w:tcPr>
            <w:tcW w:w="850" w:type="dxa"/>
          </w:tcPr>
          <w:p w14:paraId="67609729" w14:textId="77777777" w:rsidR="00785733" w:rsidRPr="00E5167D" w:rsidRDefault="00785733" w:rsidP="00B86CE7">
            <w:pPr>
              <w:jc w:val="right"/>
            </w:pPr>
            <w:r w:rsidRPr="00E5167D">
              <w:t>402</w:t>
            </w:r>
          </w:p>
        </w:tc>
        <w:tc>
          <w:tcPr>
            <w:tcW w:w="709" w:type="dxa"/>
          </w:tcPr>
          <w:p w14:paraId="7F93FAD9" w14:textId="77777777" w:rsidR="00785733" w:rsidRPr="00E5167D" w:rsidRDefault="00785733" w:rsidP="00B86CE7">
            <w:pPr>
              <w:jc w:val="right"/>
            </w:pPr>
            <w:r w:rsidRPr="00E5167D">
              <w:t>736</w:t>
            </w:r>
          </w:p>
        </w:tc>
        <w:tc>
          <w:tcPr>
            <w:tcW w:w="709" w:type="dxa"/>
          </w:tcPr>
          <w:p w14:paraId="6B0B6545" w14:textId="77777777" w:rsidR="00785733" w:rsidRPr="00E5167D" w:rsidRDefault="00785733" w:rsidP="00B86CE7">
            <w:pPr>
              <w:jc w:val="right"/>
            </w:pPr>
            <w:r w:rsidRPr="00E5167D">
              <w:t>952</w:t>
            </w:r>
          </w:p>
        </w:tc>
        <w:tc>
          <w:tcPr>
            <w:tcW w:w="709" w:type="dxa"/>
          </w:tcPr>
          <w:p w14:paraId="2F38ED72" w14:textId="77777777" w:rsidR="00785733" w:rsidRPr="00E5167D" w:rsidRDefault="00785733" w:rsidP="00B86CE7">
            <w:pPr>
              <w:jc w:val="right"/>
            </w:pPr>
            <w:r w:rsidRPr="00E5167D">
              <w:t>1214</w:t>
            </w:r>
          </w:p>
        </w:tc>
        <w:tc>
          <w:tcPr>
            <w:tcW w:w="708" w:type="dxa"/>
          </w:tcPr>
          <w:p w14:paraId="35F9FF1D" w14:textId="77777777" w:rsidR="00785733" w:rsidRDefault="00785733" w:rsidP="00B86CE7">
            <w:pPr>
              <w:jc w:val="right"/>
            </w:pPr>
            <w:r w:rsidRPr="00E5167D">
              <w:t>1230</w:t>
            </w:r>
          </w:p>
        </w:tc>
      </w:tr>
      <w:tr w:rsidR="00785733" w14:paraId="3ADF3A31" w14:textId="77777777" w:rsidTr="009C12DB">
        <w:tc>
          <w:tcPr>
            <w:tcW w:w="817" w:type="dxa"/>
          </w:tcPr>
          <w:p w14:paraId="2F2D8E40" w14:textId="77777777" w:rsidR="00785733" w:rsidRDefault="00785733" w:rsidP="009C12DB">
            <w:r>
              <w:t>C679</w:t>
            </w:r>
          </w:p>
        </w:tc>
        <w:tc>
          <w:tcPr>
            <w:tcW w:w="567" w:type="dxa"/>
          </w:tcPr>
          <w:p w14:paraId="01B6F423" w14:textId="77777777" w:rsidR="00785733" w:rsidRPr="00B6190B" w:rsidRDefault="00785733" w:rsidP="00B86CE7">
            <w:pPr>
              <w:jc w:val="right"/>
            </w:pPr>
            <w:r w:rsidRPr="00B6190B">
              <w:t>0</w:t>
            </w:r>
          </w:p>
        </w:tc>
        <w:tc>
          <w:tcPr>
            <w:tcW w:w="709" w:type="dxa"/>
          </w:tcPr>
          <w:p w14:paraId="62C08FBF" w14:textId="77777777" w:rsidR="00785733" w:rsidRPr="00B6190B" w:rsidRDefault="00785733" w:rsidP="00B86CE7">
            <w:pPr>
              <w:jc w:val="right"/>
            </w:pPr>
            <w:r w:rsidRPr="00B6190B">
              <w:t>18</w:t>
            </w:r>
          </w:p>
        </w:tc>
        <w:tc>
          <w:tcPr>
            <w:tcW w:w="567" w:type="dxa"/>
          </w:tcPr>
          <w:p w14:paraId="1057729A" w14:textId="77777777" w:rsidR="00785733" w:rsidRPr="00B6190B" w:rsidRDefault="00785733" w:rsidP="00B86CE7">
            <w:pPr>
              <w:jc w:val="right"/>
            </w:pPr>
            <w:r w:rsidRPr="00B6190B">
              <w:t>0</w:t>
            </w:r>
          </w:p>
        </w:tc>
        <w:tc>
          <w:tcPr>
            <w:tcW w:w="709" w:type="dxa"/>
          </w:tcPr>
          <w:p w14:paraId="05D42AC2" w14:textId="77777777" w:rsidR="00785733" w:rsidRPr="00B6190B" w:rsidRDefault="00785733" w:rsidP="00B86CE7">
            <w:pPr>
              <w:jc w:val="right"/>
            </w:pPr>
            <w:r w:rsidRPr="00B6190B">
              <w:t>0</w:t>
            </w:r>
          </w:p>
        </w:tc>
        <w:tc>
          <w:tcPr>
            <w:tcW w:w="708" w:type="dxa"/>
          </w:tcPr>
          <w:p w14:paraId="3778F96B" w14:textId="77777777" w:rsidR="00785733" w:rsidRPr="00B6190B" w:rsidRDefault="00785733" w:rsidP="00B86CE7">
            <w:pPr>
              <w:jc w:val="right"/>
            </w:pPr>
            <w:r w:rsidRPr="00B6190B">
              <w:t>2</w:t>
            </w:r>
          </w:p>
        </w:tc>
        <w:tc>
          <w:tcPr>
            <w:tcW w:w="709" w:type="dxa"/>
          </w:tcPr>
          <w:p w14:paraId="37054667" w14:textId="77777777" w:rsidR="00785733" w:rsidRPr="00B6190B" w:rsidRDefault="00785733" w:rsidP="00B86CE7">
            <w:pPr>
              <w:jc w:val="right"/>
            </w:pPr>
            <w:r w:rsidRPr="00B6190B">
              <w:t>4</w:t>
            </w:r>
          </w:p>
        </w:tc>
        <w:tc>
          <w:tcPr>
            <w:tcW w:w="709" w:type="dxa"/>
          </w:tcPr>
          <w:p w14:paraId="606AB0A9" w14:textId="77777777" w:rsidR="00785733" w:rsidRPr="00B6190B" w:rsidRDefault="00785733" w:rsidP="00B86CE7">
            <w:pPr>
              <w:jc w:val="right"/>
            </w:pPr>
            <w:r w:rsidRPr="00B6190B">
              <w:t>8</w:t>
            </w:r>
          </w:p>
        </w:tc>
        <w:tc>
          <w:tcPr>
            <w:tcW w:w="850" w:type="dxa"/>
          </w:tcPr>
          <w:p w14:paraId="78083C07" w14:textId="77777777" w:rsidR="00785733" w:rsidRPr="00B6190B" w:rsidRDefault="00785733" w:rsidP="00B86CE7">
            <w:pPr>
              <w:jc w:val="right"/>
            </w:pPr>
            <w:r w:rsidRPr="00B6190B">
              <w:t>573</w:t>
            </w:r>
          </w:p>
        </w:tc>
        <w:tc>
          <w:tcPr>
            <w:tcW w:w="709" w:type="dxa"/>
          </w:tcPr>
          <w:p w14:paraId="6EF3C350" w14:textId="77777777" w:rsidR="00785733" w:rsidRPr="00B6190B" w:rsidRDefault="00785733" w:rsidP="00B86CE7">
            <w:pPr>
              <w:jc w:val="right"/>
            </w:pPr>
            <w:r w:rsidRPr="00B6190B">
              <w:t>897</w:t>
            </w:r>
          </w:p>
        </w:tc>
        <w:tc>
          <w:tcPr>
            <w:tcW w:w="709" w:type="dxa"/>
          </w:tcPr>
          <w:p w14:paraId="1898CE20" w14:textId="77777777" w:rsidR="00785733" w:rsidRPr="00B6190B" w:rsidRDefault="00785733" w:rsidP="00B86CE7">
            <w:pPr>
              <w:jc w:val="right"/>
            </w:pPr>
            <w:r w:rsidRPr="00B6190B">
              <w:t>1085</w:t>
            </w:r>
          </w:p>
        </w:tc>
        <w:tc>
          <w:tcPr>
            <w:tcW w:w="709" w:type="dxa"/>
          </w:tcPr>
          <w:p w14:paraId="3928510E" w14:textId="77777777" w:rsidR="00785733" w:rsidRPr="00B6190B" w:rsidRDefault="00785733" w:rsidP="00B86CE7">
            <w:pPr>
              <w:jc w:val="right"/>
            </w:pPr>
            <w:r w:rsidRPr="00B6190B">
              <w:t>1228</w:t>
            </w:r>
          </w:p>
        </w:tc>
        <w:tc>
          <w:tcPr>
            <w:tcW w:w="708" w:type="dxa"/>
          </w:tcPr>
          <w:p w14:paraId="5ABA5F19" w14:textId="77777777" w:rsidR="00785733" w:rsidRDefault="00785733" w:rsidP="00B86CE7">
            <w:pPr>
              <w:jc w:val="right"/>
            </w:pPr>
            <w:r w:rsidRPr="00B6190B">
              <w:t>1230</w:t>
            </w:r>
          </w:p>
        </w:tc>
      </w:tr>
      <w:tr w:rsidR="00785733" w14:paraId="74FC66AF" w14:textId="77777777" w:rsidTr="009C12DB">
        <w:tc>
          <w:tcPr>
            <w:tcW w:w="817" w:type="dxa"/>
          </w:tcPr>
          <w:p w14:paraId="20C84A29" w14:textId="77777777" w:rsidR="00785733" w:rsidRDefault="00785733" w:rsidP="009C12DB">
            <w:r>
              <w:t>C504</w:t>
            </w:r>
          </w:p>
        </w:tc>
        <w:tc>
          <w:tcPr>
            <w:tcW w:w="567" w:type="dxa"/>
          </w:tcPr>
          <w:p w14:paraId="3ED1D100" w14:textId="77777777" w:rsidR="00785733" w:rsidRPr="00D112B5" w:rsidRDefault="00785733" w:rsidP="00B86CE7">
            <w:pPr>
              <w:jc w:val="right"/>
            </w:pPr>
            <w:r w:rsidRPr="00D112B5">
              <w:t>0</w:t>
            </w:r>
          </w:p>
        </w:tc>
        <w:tc>
          <w:tcPr>
            <w:tcW w:w="709" w:type="dxa"/>
          </w:tcPr>
          <w:p w14:paraId="124BB921" w14:textId="77777777" w:rsidR="00785733" w:rsidRPr="00D112B5" w:rsidRDefault="00785733" w:rsidP="00B86CE7">
            <w:pPr>
              <w:jc w:val="right"/>
            </w:pPr>
            <w:r w:rsidRPr="00D112B5">
              <w:t>16</w:t>
            </w:r>
          </w:p>
        </w:tc>
        <w:tc>
          <w:tcPr>
            <w:tcW w:w="567" w:type="dxa"/>
          </w:tcPr>
          <w:p w14:paraId="7E09EF71" w14:textId="77777777" w:rsidR="00785733" w:rsidRPr="00D112B5" w:rsidRDefault="00785733" w:rsidP="00B86CE7">
            <w:pPr>
              <w:jc w:val="right"/>
            </w:pPr>
            <w:r w:rsidRPr="00D112B5">
              <w:t>0</w:t>
            </w:r>
          </w:p>
        </w:tc>
        <w:tc>
          <w:tcPr>
            <w:tcW w:w="709" w:type="dxa"/>
          </w:tcPr>
          <w:p w14:paraId="5E33B4B1" w14:textId="77777777" w:rsidR="00785733" w:rsidRPr="00D112B5" w:rsidRDefault="00785733" w:rsidP="00B86CE7">
            <w:pPr>
              <w:jc w:val="right"/>
            </w:pPr>
            <w:r w:rsidRPr="00D112B5">
              <w:t>0</w:t>
            </w:r>
          </w:p>
        </w:tc>
        <w:tc>
          <w:tcPr>
            <w:tcW w:w="708" w:type="dxa"/>
          </w:tcPr>
          <w:p w14:paraId="00A7C0D9" w14:textId="77777777" w:rsidR="00785733" w:rsidRPr="00D112B5" w:rsidRDefault="00785733" w:rsidP="00B86CE7">
            <w:pPr>
              <w:jc w:val="right"/>
            </w:pPr>
            <w:r w:rsidRPr="00D112B5">
              <w:t>0</w:t>
            </w:r>
          </w:p>
        </w:tc>
        <w:tc>
          <w:tcPr>
            <w:tcW w:w="709" w:type="dxa"/>
          </w:tcPr>
          <w:p w14:paraId="3E9DF071" w14:textId="77777777" w:rsidR="00785733" w:rsidRPr="00D112B5" w:rsidRDefault="00785733" w:rsidP="00B86CE7">
            <w:pPr>
              <w:jc w:val="right"/>
            </w:pPr>
            <w:r w:rsidRPr="00D112B5">
              <w:t>2</w:t>
            </w:r>
          </w:p>
        </w:tc>
        <w:tc>
          <w:tcPr>
            <w:tcW w:w="709" w:type="dxa"/>
          </w:tcPr>
          <w:p w14:paraId="4C1DEDF3" w14:textId="77777777" w:rsidR="00785733" w:rsidRPr="00D112B5" w:rsidRDefault="00785733" w:rsidP="00B86CE7">
            <w:pPr>
              <w:jc w:val="right"/>
            </w:pPr>
            <w:r w:rsidRPr="00D112B5">
              <w:t>6</w:t>
            </w:r>
          </w:p>
        </w:tc>
        <w:tc>
          <w:tcPr>
            <w:tcW w:w="850" w:type="dxa"/>
          </w:tcPr>
          <w:p w14:paraId="333E72D9" w14:textId="77777777" w:rsidR="00785733" w:rsidRPr="00D112B5" w:rsidRDefault="00785733" w:rsidP="00B86CE7">
            <w:pPr>
              <w:jc w:val="right"/>
            </w:pPr>
            <w:r w:rsidRPr="00D112B5">
              <w:t>747</w:t>
            </w:r>
          </w:p>
        </w:tc>
        <w:tc>
          <w:tcPr>
            <w:tcW w:w="709" w:type="dxa"/>
          </w:tcPr>
          <w:p w14:paraId="7DC8B410" w14:textId="77777777" w:rsidR="00785733" w:rsidRPr="00D112B5" w:rsidRDefault="00785733" w:rsidP="00B86CE7">
            <w:pPr>
              <w:jc w:val="right"/>
            </w:pPr>
            <w:r w:rsidRPr="00D112B5">
              <w:t>1041</w:t>
            </w:r>
          </w:p>
        </w:tc>
        <w:tc>
          <w:tcPr>
            <w:tcW w:w="709" w:type="dxa"/>
          </w:tcPr>
          <w:p w14:paraId="17B0C3B9" w14:textId="77777777" w:rsidR="00785733" w:rsidRPr="00D112B5" w:rsidRDefault="00785733" w:rsidP="00B86CE7">
            <w:pPr>
              <w:jc w:val="right"/>
            </w:pPr>
            <w:r w:rsidRPr="00D112B5">
              <w:t>1149</w:t>
            </w:r>
          </w:p>
        </w:tc>
        <w:tc>
          <w:tcPr>
            <w:tcW w:w="709" w:type="dxa"/>
          </w:tcPr>
          <w:p w14:paraId="7351580F" w14:textId="77777777" w:rsidR="00785733" w:rsidRPr="00D112B5" w:rsidRDefault="00785733" w:rsidP="00B86CE7">
            <w:pPr>
              <w:jc w:val="right"/>
            </w:pPr>
            <w:r w:rsidRPr="00D112B5">
              <w:t>1229</w:t>
            </w:r>
          </w:p>
        </w:tc>
        <w:tc>
          <w:tcPr>
            <w:tcW w:w="708" w:type="dxa"/>
          </w:tcPr>
          <w:p w14:paraId="12AC3F13" w14:textId="77777777" w:rsidR="00785733" w:rsidRDefault="00785733" w:rsidP="00B86CE7">
            <w:pPr>
              <w:jc w:val="right"/>
            </w:pPr>
            <w:r w:rsidRPr="00D112B5">
              <w:t>1230</w:t>
            </w:r>
          </w:p>
        </w:tc>
      </w:tr>
      <w:tr w:rsidR="00B86CE7" w14:paraId="0F8312F6" w14:textId="77777777" w:rsidTr="009C12DB">
        <w:tc>
          <w:tcPr>
            <w:tcW w:w="817" w:type="dxa"/>
          </w:tcPr>
          <w:p w14:paraId="11FC3CEA" w14:textId="77777777" w:rsidR="00B86CE7" w:rsidRDefault="00B86CE7" w:rsidP="009C12DB">
            <w:r>
              <w:t>C341</w:t>
            </w:r>
          </w:p>
        </w:tc>
        <w:tc>
          <w:tcPr>
            <w:tcW w:w="567" w:type="dxa"/>
          </w:tcPr>
          <w:p w14:paraId="14B9A1DF" w14:textId="77777777" w:rsidR="00B86CE7" w:rsidRPr="00944949" w:rsidRDefault="00B86CE7" w:rsidP="00B86CE7">
            <w:pPr>
              <w:jc w:val="right"/>
            </w:pPr>
            <w:r w:rsidRPr="00944949">
              <w:t>0</w:t>
            </w:r>
          </w:p>
        </w:tc>
        <w:tc>
          <w:tcPr>
            <w:tcW w:w="709" w:type="dxa"/>
          </w:tcPr>
          <w:p w14:paraId="308398B7" w14:textId="77777777" w:rsidR="00B86CE7" w:rsidRPr="00944949" w:rsidRDefault="00B86CE7" w:rsidP="00B86CE7">
            <w:pPr>
              <w:jc w:val="right"/>
            </w:pPr>
            <w:r w:rsidRPr="00944949">
              <w:t>14</w:t>
            </w:r>
          </w:p>
        </w:tc>
        <w:tc>
          <w:tcPr>
            <w:tcW w:w="567" w:type="dxa"/>
          </w:tcPr>
          <w:p w14:paraId="438680DE" w14:textId="77777777" w:rsidR="00B86CE7" w:rsidRPr="00944949" w:rsidRDefault="00B86CE7" w:rsidP="00B86CE7">
            <w:pPr>
              <w:jc w:val="right"/>
            </w:pPr>
            <w:r w:rsidRPr="00944949">
              <w:t>0</w:t>
            </w:r>
          </w:p>
        </w:tc>
        <w:tc>
          <w:tcPr>
            <w:tcW w:w="709" w:type="dxa"/>
          </w:tcPr>
          <w:p w14:paraId="1A0A9D11" w14:textId="77777777" w:rsidR="00B86CE7" w:rsidRPr="00944949" w:rsidRDefault="00B86CE7" w:rsidP="00B86CE7">
            <w:pPr>
              <w:jc w:val="right"/>
            </w:pPr>
            <w:r w:rsidRPr="00944949">
              <w:t>0</w:t>
            </w:r>
          </w:p>
        </w:tc>
        <w:tc>
          <w:tcPr>
            <w:tcW w:w="708" w:type="dxa"/>
          </w:tcPr>
          <w:p w14:paraId="2438558B" w14:textId="77777777" w:rsidR="00B86CE7" w:rsidRPr="00944949" w:rsidRDefault="00B86CE7" w:rsidP="00B86CE7">
            <w:pPr>
              <w:jc w:val="right"/>
            </w:pPr>
            <w:r w:rsidRPr="00944949">
              <w:t>0</w:t>
            </w:r>
          </w:p>
        </w:tc>
        <w:tc>
          <w:tcPr>
            <w:tcW w:w="709" w:type="dxa"/>
          </w:tcPr>
          <w:p w14:paraId="20366A19" w14:textId="77777777" w:rsidR="00B86CE7" w:rsidRPr="00944949" w:rsidRDefault="00B86CE7" w:rsidP="00B86CE7">
            <w:pPr>
              <w:jc w:val="right"/>
            </w:pPr>
            <w:r w:rsidRPr="00944949">
              <w:t>2</w:t>
            </w:r>
          </w:p>
        </w:tc>
        <w:tc>
          <w:tcPr>
            <w:tcW w:w="709" w:type="dxa"/>
          </w:tcPr>
          <w:p w14:paraId="62910830" w14:textId="77777777" w:rsidR="00B86CE7" w:rsidRPr="00944949" w:rsidRDefault="00B86CE7" w:rsidP="00B86CE7">
            <w:pPr>
              <w:jc w:val="right"/>
            </w:pPr>
            <w:r w:rsidRPr="00944949">
              <w:t>4</w:t>
            </w:r>
          </w:p>
        </w:tc>
        <w:tc>
          <w:tcPr>
            <w:tcW w:w="850" w:type="dxa"/>
          </w:tcPr>
          <w:p w14:paraId="70F401BC" w14:textId="77777777" w:rsidR="00B86CE7" w:rsidRPr="00944949" w:rsidRDefault="00B86CE7" w:rsidP="00B86CE7">
            <w:pPr>
              <w:jc w:val="right"/>
            </w:pPr>
            <w:r w:rsidRPr="00944949">
              <w:t>820</w:t>
            </w:r>
          </w:p>
        </w:tc>
        <w:tc>
          <w:tcPr>
            <w:tcW w:w="709" w:type="dxa"/>
          </w:tcPr>
          <w:p w14:paraId="5BF38381" w14:textId="77777777" w:rsidR="00B86CE7" w:rsidRPr="00944949" w:rsidRDefault="00B86CE7" w:rsidP="00B86CE7">
            <w:pPr>
              <w:jc w:val="right"/>
            </w:pPr>
            <w:r w:rsidRPr="00944949">
              <w:t>1115</w:t>
            </w:r>
          </w:p>
        </w:tc>
        <w:tc>
          <w:tcPr>
            <w:tcW w:w="709" w:type="dxa"/>
          </w:tcPr>
          <w:p w14:paraId="2808CF98" w14:textId="77777777" w:rsidR="00B86CE7" w:rsidRPr="00944949" w:rsidRDefault="00B86CE7" w:rsidP="00B86CE7">
            <w:pPr>
              <w:jc w:val="right"/>
            </w:pPr>
            <w:r w:rsidRPr="00944949">
              <w:t>1190</w:t>
            </w:r>
          </w:p>
        </w:tc>
        <w:tc>
          <w:tcPr>
            <w:tcW w:w="709" w:type="dxa"/>
          </w:tcPr>
          <w:p w14:paraId="7510CAFD" w14:textId="77777777" w:rsidR="00B86CE7" w:rsidRPr="00944949" w:rsidRDefault="00B86CE7" w:rsidP="00B86CE7">
            <w:pPr>
              <w:jc w:val="right"/>
            </w:pPr>
            <w:r w:rsidRPr="00944949">
              <w:t>1230</w:t>
            </w:r>
          </w:p>
        </w:tc>
        <w:tc>
          <w:tcPr>
            <w:tcW w:w="708" w:type="dxa"/>
          </w:tcPr>
          <w:p w14:paraId="204844C6" w14:textId="77777777" w:rsidR="00B86CE7" w:rsidRDefault="00B86CE7" w:rsidP="00B86CE7">
            <w:pPr>
              <w:jc w:val="right"/>
            </w:pPr>
            <w:r w:rsidRPr="00944949">
              <w:t>1230</w:t>
            </w:r>
          </w:p>
        </w:tc>
      </w:tr>
      <w:tr w:rsidR="00B86CE7" w14:paraId="047BFBEC" w14:textId="77777777" w:rsidTr="009C12DB">
        <w:tc>
          <w:tcPr>
            <w:tcW w:w="817" w:type="dxa"/>
          </w:tcPr>
          <w:p w14:paraId="327B0F3B" w14:textId="77777777" w:rsidR="00B86CE7" w:rsidRDefault="00B86CE7" w:rsidP="009C12DB">
            <w:r>
              <w:t>C64</w:t>
            </w:r>
          </w:p>
        </w:tc>
        <w:tc>
          <w:tcPr>
            <w:tcW w:w="567" w:type="dxa"/>
          </w:tcPr>
          <w:p w14:paraId="36041630" w14:textId="77777777" w:rsidR="00B86CE7" w:rsidRPr="00C11794" w:rsidRDefault="00B86CE7" w:rsidP="00B86CE7">
            <w:pPr>
              <w:jc w:val="right"/>
            </w:pPr>
            <w:r w:rsidRPr="00C11794">
              <w:t>0</w:t>
            </w:r>
          </w:p>
        </w:tc>
        <w:tc>
          <w:tcPr>
            <w:tcW w:w="709" w:type="dxa"/>
          </w:tcPr>
          <w:p w14:paraId="55D3FB6A" w14:textId="77777777" w:rsidR="00B86CE7" w:rsidRPr="00C11794" w:rsidRDefault="00B86CE7" w:rsidP="00B86CE7">
            <w:pPr>
              <w:jc w:val="right"/>
            </w:pPr>
            <w:r w:rsidRPr="00C11794">
              <w:t>8</w:t>
            </w:r>
          </w:p>
        </w:tc>
        <w:tc>
          <w:tcPr>
            <w:tcW w:w="567" w:type="dxa"/>
          </w:tcPr>
          <w:p w14:paraId="4060F264" w14:textId="77777777" w:rsidR="00B86CE7" w:rsidRPr="00C11794" w:rsidRDefault="00B86CE7" w:rsidP="00B86CE7">
            <w:pPr>
              <w:jc w:val="right"/>
            </w:pPr>
            <w:r w:rsidRPr="00C11794">
              <w:t>0</w:t>
            </w:r>
          </w:p>
        </w:tc>
        <w:tc>
          <w:tcPr>
            <w:tcW w:w="709" w:type="dxa"/>
          </w:tcPr>
          <w:p w14:paraId="623FBAD8" w14:textId="77777777" w:rsidR="00B86CE7" w:rsidRPr="00C11794" w:rsidRDefault="00B86CE7" w:rsidP="00B86CE7">
            <w:pPr>
              <w:jc w:val="right"/>
            </w:pPr>
            <w:r w:rsidRPr="00C11794">
              <w:t>0</w:t>
            </w:r>
          </w:p>
        </w:tc>
        <w:tc>
          <w:tcPr>
            <w:tcW w:w="708" w:type="dxa"/>
          </w:tcPr>
          <w:p w14:paraId="41EFEC7A" w14:textId="77777777" w:rsidR="00B86CE7" w:rsidRPr="00C11794" w:rsidRDefault="00B86CE7" w:rsidP="00B86CE7">
            <w:pPr>
              <w:jc w:val="right"/>
            </w:pPr>
            <w:r w:rsidRPr="00C11794">
              <w:t>0</w:t>
            </w:r>
          </w:p>
        </w:tc>
        <w:tc>
          <w:tcPr>
            <w:tcW w:w="709" w:type="dxa"/>
          </w:tcPr>
          <w:p w14:paraId="2C4FCF66" w14:textId="77777777" w:rsidR="00B86CE7" w:rsidRPr="00C11794" w:rsidRDefault="00B86CE7" w:rsidP="00B86CE7">
            <w:pPr>
              <w:jc w:val="right"/>
            </w:pPr>
            <w:r w:rsidRPr="00C11794">
              <w:t>2</w:t>
            </w:r>
          </w:p>
        </w:tc>
        <w:tc>
          <w:tcPr>
            <w:tcW w:w="709" w:type="dxa"/>
          </w:tcPr>
          <w:p w14:paraId="0CD4560C" w14:textId="77777777" w:rsidR="00B86CE7" w:rsidRPr="00C11794" w:rsidRDefault="00B86CE7" w:rsidP="00B86CE7">
            <w:pPr>
              <w:jc w:val="right"/>
            </w:pPr>
            <w:r w:rsidRPr="00C11794">
              <w:t>4</w:t>
            </w:r>
          </w:p>
        </w:tc>
        <w:tc>
          <w:tcPr>
            <w:tcW w:w="850" w:type="dxa"/>
          </w:tcPr>
          <w:p w14:paraId="48F5C39B" w14:textId="77777777" w:rsidR="00B86CE7" w:rsidRPr="00C11794" w:rsidRDefault="00B86CE7" w:rsidP="00B86CE7">
            <w:pPr>
              <w:jc w:val="right"/>
            </w:pPr>
            <w:r w:rsidRPr="00C11794">
              <w:t>854</w:t>
            </w:r>
          </w:p>
        </w:tc>
        <w:tc>
          <w:tcPr>
            <w:tcW w:w="709" w:type="dxa"/>
          </w:tcPr>
          <w:p w14:paraId="175DE275" w14:textId="77777777" w:rsidR="00B86CE7" w:rsidRPr="00C11794" w:rsidRDefault="00B86CE7" w:rsidP="00B86CE7">
            <w:pPr>
              <w:jc w:val="right"/>
            </w:pPr>
            <w:r w:rsidRPr="00C11794">
              <w:t>1126</w:t>
            </w:r>
          </w:p>
        </w:tc>
        <w:tc>
          <w:tcPr>
            <w:tcW w:w="709" w:type="dxa"/>
          </w:tcPr>
          <w:p w14:paraId="07C5717B" w14:textId="77777777" w:rsidR="00B86CE7" w:rsidRPr="00C11794" w:rsidRDefault="00B86CE7" w:rsidP="00B86CE7">
            <w:pPr>
              <w:jc w:val="right"/>
            </w:pPr>
            <w:r w:rsidRPr="00C11794">
              <w:t>1204</w:t>
            </w:r>
          </w:p>
        </w:tc>
        <w:tc>
          <w:tcPr>
            <w:tcW w:w="709" w:type="dxa"/>
          </w:tcPr>
          <w:p w14:paraId="3C9F4065" w14:textId="77777777" w:rsidR="00B86CE7" w:rsidRPr="00C11794" w:rsidRDefault="00B86CE7" w:rsidP="00B86CE7">
            <w:pPr>
              <w:jc w:val="right"/>
            </w:pPr>
            <w:r w:rsidRPr="00C11794">
              <w:t>1230</w:t>
            </w:r>
          </w:p>
        </w:tc>
        <w:tc>
          <w:tcPr>
            <w:tcW w:w="708" w:type="dxa"/>
          </w:tcPr>
          <w:p w14:paraId="44762BD2" w14:textId="77777777" w:rsidR="00B86CE7" w:rsidRDefault="00B86CE7" w:rsidP="00B86CE7">
            <w:pPr>
              <w:jc w:val="right"/>
            </w:pPr>
            <w:r w:rsidRPr="00C11794">
              <w:t>1230</w:t>
            </w:r>
          </w:p>
        </w:tc>
      </w:tr>
      <w:tr w:rsidR="00785733" w14:paraId="59D3BFA7" w14:textId="77777777" w:rsidTr="009C12DB">
        <w:tc>
          <w:tcPr>
            <w:tcW w:w="817" w:type="dxa"/>
          </w:tcPr>
          <w:p w14:paraId="237C3E0A" w14:textId="77777777" w:rsidR="00785733" w:rsidRPr="00026914" w:rsidRDefault="00785733" w:rsidP="009C12DB">
            <w:pPr>
              <w:rPr>
                <w:b/>
              </w:rPr>
            </w:pPr>
            <w:r w:rsidRPr="00026914">
              <w:rPr>
                <w:b/>
              </w:rPr>
              <w:t>EHA</w:t>
            </w:r>
          </w:p>
        </w:tc>
        <w:tc>
          <w:tcPr>
            <w:tcW w:w="567" w:type="dxa"/>
          </w:tcPr>
          <w:p w14:paraId="7064CD09" w14:textId="77777777" w:rsidR="00785733" w:rsidRPr="00850B30" w:rsidRDefault="00785733" w:rsidP="00B86CE7">
            <w:pPr>
              <w:jc w:val="right"/>
            </w:pPr>
          </w:p>
        </w:tc>
        <w:tc>
          <w:tcPr>
            <w:tcW w:w="709" w:type="dxa"/>
          </w:tcPr>
          <w:p w14:paraId="661AD671" w14:textId="77777777" w:rsidR="00785733" w:rsidRPr="00850B30" w:rsidRDefault="00785733" w:rsidP="00B86CE7">
            <w:pPr>
              <w:jc w:val="right"/>
            </w:pPr>
          </w:p>
        </w:tc>
        <w:tc>
          <w:tcPr>
            <w:tcW w:w="567" w:type="dxa"/>
          </w:tcPr>
          <w:p w14:paraId="2EA196C7" w14:textId="77777777" w:rsidR="00785733" w:rsidRPr="00850B30" w:rsidRDefault="00785733" w:rsidP="00B86CE7">
            <w:pPr>
              <w:jc w:val="right"/>
            </w:pPr>
          </w:p>
        </w:tc>
        <w:tc>
          <w:tcPr>
            <w:tcW w:w="709" w:type="dxa"/>
          </w:tcPr>
          <w:p w14:paraId="08220F16" w14:textId="77777777" w:rsidR="00785733" w:rsidRPr="00850B30" w:rsidRDefault="00785733" w:rsidP="00B86CE7">
            <w:pPr>
              <w:jc w:val="right"/>
            </w:pPr>
          </w:p>
        </w:tc>
        <w:tc>
          <w:tcPr>
            <w:tcW w:w="708" w:type="dxa"/>
          </w:tcPr>
          <w:p w14:paraId="1DA97AB6" w14:textId="77777777" w:rsidR="00785733" w:rsidRPr="00850B30" w:rsidRDefault="00785733" w:rsidP="00B86CE7">
            <w:pPr>
              <w:jc w:val="right"/>
            </w:pPr>
          </w:p>
        </w:tc>
        <w:tc>
          <w:tcPr>
            <w:tcW w:w="709" w:type="dxa"/>
          </w:tcPr>
          <w:p w14:paraId="09D5690B" w14:textId="77777777" w:rsidR="00785733" w:rsidRPr="00850B30" w:rsidRDefault="00785733" w:rsidP="00B86CE7">
            <w:pPr>
              <w:jc w:val="right"/>
            </w:pPr>
          </w:p>
        </w:tc>
        <w:tc>
          <w:tcPr>
            <w:tcW w:w="709" w:type="dxa"/>
          </w:tcPr>
          <w:p w14:paraId="5B2B8510" w14:textId="77777777" w:rsidR="00785733" w:rsidRPr="00850B30" w:rsidRDefault="00785733" w:rsidP="00B86CE7">
            <w:pPr>
              <w:jc w:val="right"/>
            </w:pPr>
          </w:p>
        </w:tc>
        <w:tc>
          <w:tcPr>
            <w:tcW w:w="850" w:type="dxa"/>
          </w:tcPr>
          <w:p w14:paraId="2F9CAE40" w14:textId="77777777" w:rsidR="00785733" w:rsidRPr="00850B30" w:rsidRDefault="00785733" w:rsidP="00B86CE7">
            <w:pPr>
              <w:jc w:val="right"/>
            </w:pPr>
          </w:p>
        </w:tc>
        <w:tc>
          <w:tcPr>
            <w:tcW w:w="709" w:type="dxa"/>
          </w:tcPr>
          <w:p w14:paraId="28D59542" w14:textId="77777777" w:rsidR="00785733" w:rsidRPr="00850B30" w:rsidRDefault="00785733" w:rsidP="00B86CE7">
            <w:pPr>
              <w:jc w:val="right"/>
            </w:pPr>
          </w:p>
        </w:tc>
        <w:tc>
          <w:tcPr>
            <w:tcW w:w="709" w:type="dxa"/>
          </w:tcPr>
          <w:p w14:paraId="24CBCDCF" w14:textId="77777777" w:rsidR="00785733" w:rsidRDefault="00785733" w:rsidP="00B86CE7">
            <w:pPr>
              <w:jc w:val="right"/>
            </w:pPr>
          </w:p>
        </w:tc>
        <w:tc>
          <w:tcPr>
            <w:tcW w:w="709" w:type="dxa"/>
          </w:tcPr>
          <w:p w14:paraId="39A346F5" w14:textId="77777777" w:rsidR="00785733" w:rsidRDefault="00785733" w:rsidP="00B86CE7">
            <w:pPr>
              <w:jc w:val="right"/>
            </w:pPr>
          </w:p>
        </w:tc>
        <w:tc>
          <w:tcPr>
            <w:tcW w:w="708" w:type="dxa"/>
          </w:tcPr>
          <w:p w14:paraId="47E5E6CA" w14:textId="77777777" w:rsidR="00785733" w:rsidRDefault="00785733" w:rsidP="00B86CE7">
            <w:pPr>
              <w:jc w:val="right"/>
            </w:pPr>
          </w:p>
        </w:tc>
      </w:tr>
      <w:tr w:rsidR="00B86CE7" w14:paraId="38FE8911" w14:textId="77777777" w:rsidTr="009C12DB">
        <w:tc>
          <w:tcPr>
            <w:tcW w:w="817" w:type="dxa"/>
          </w:tcPr>
          <w:p w14:paraId="2B6C5591" w14:textId="77777777" w:rsidR="00B86CE7" w:rsidRDefault="00B86CE7" w:rsidP="009C12DB">
            <w:r>
              <w:t>C34</w:t>
            </w:r>
          </w:p>
        </w:tc>
        <w:tc>
          <w:tcPr>
            <w:tcW w:w="567" w:type="dxa"/>
            <w:vAlign w:val="bottom"/>
          </w:tcPr>
          <w:p w14:paraId="761B64BA" w14:textId="77777777" w:rsidR="00B86CE7" w:rsidRDefault="00B86CE7" w:rsidP="00B86CE7">
            <w:pPr>
              <w:jc w:val="right"/>
              <w:rPr>
                <w:rFonts w:ascii="Calibri" w:hAnsi="Calibri"/>
                <w:color w:val="000000"/>
              </w:rPr>
            </w:pPr>
            <w:r>
              <w:rPr>
                <w:rFonts w:ascii="Calibri" w:hAnsi="Calibri"/>
                <w:color w:val="000000"/>
              </w:rPr>
              <w:t>0</w:t>
            </w:r>
          </w:p>
        </w:tc>
        <w:tc>
          <w:tcPr>
            <w:tcW w:w="709" w:type="dxa"/>
            <w:vAlign w:val="bottom"/>
          </w:tcPr>
          <w:p w14:paraId="13F43799" w14:textId="77777777" w:rsidR="00B86CE7" w:rsidRDefault="00B86CE7" w:rsidP="00B86CE7">
            <w:pPr>
              <w:jc w:val="right"/>
              <w:rPr>
                <w:rFonts w:ascii="Calibri" w:hAnsi="Calibri"/>
                <w:color w:val="000000"/>
              </w:rPr>
            </w:pPr>
            <w:r>
              <w:rPr>
                <w:rFonts w:ascii="Calibri" w:hAnsi="Calibri"/>
                <w:color w:val="000000"/>
              </w:rPr>
              <w:t>26</w:t>
            </w:r>
          </w:p>
        </w:tc>
        <w:tc>
          <w:tcPr>
            <w:tcW w:w="567" w:type="dxa"/>
            <w:vAlign w:val="bottom"/>
          </w:tcPr>
          <w:p w14:paraId="1B059E29" w14:textId="77777777" w:rsidR="00B86CE7" w:rsidRDefault="00B86CE7" w:rsidP="00B86CE7">
            <w:pPr>
              <w:jc w:val="right"/>
              <w:rPr>
                <w:rFonts w:ascii="Calibri" w:hAnsi="Calibri"/>
                <w:color w:val="000000"/>
              </w:rPr>
            </w:pPr>
            <w:r>
              <w:rPr>
                <w:rFonts w:ascii="Calibri" w:hAnsi="Calibri"/>
                <w:color w:val="000000"/>
              </w:rPr>
              <w:t>0</w:t>
            </w:r>
          </w:p>
        </w:tc>
        <w:tc>
          <w:tcPr>
            <w:tcW w:w="709" w:type="dxa"/>
            <w:vAlign w:val="bottom"/>
          </w:tcPr>
          <w:p w14:paraId="41913980" w14:textId="77777777" w:rsidR="00B86CE7" w:rsidRDefault="00B86CE7" w:rsidP="00B86CE7">
            <w:pPr>
              <w:jc w:val="right"/>
              <w:rPr>
                <w:rFonts w:ascii="Calibri" w:hAnsi="Calibri"/>
                <w:color w:val="000000"/>
              </w:rPr>
            </w:pPr>
            <w:r>
              <w:rPr>
                <w:rFonts w:ascii="Calibri" w:hAnsi="Calibri"/>
                <w:color w:val="000000"/>
              </w:rPr>
              <w:t>2</w:t>
            </w:r>
          </w:p>
        </w:tc>
        <w:tc>
          <w:tcPr>
            <w:tcW w:w="708" w:type="dxa"/>
            <w:vAlign w:val="bottom"/>
          </w:tcPr>
          <w:p w14:paraId="7B57BC96" w14:textId="77777777" w:rsidR="00B86CE7" w:rsidRDefault="00B86CE7" w:rsidP="00B86CE7">
            <w:pPr>
              <w:jc w:val="right"/>
              <w:rPr>
                <w:rFonts w:ascii="Calibri" w:hAnsi="Calibri"/>
                <w:color w:val="000000"/>
              </w:rPr>
            </w:pPr>
            <w:r>
              <w:rPr>
                <w:rFonts w:ascii="Calibri" w:hAnsi="Calibri"/>
                <w:color w:val="000000"/>
              </w:rPr>
              <w:t>4</w:t>
            </w:r>
          </w:p>
        </w:tc>
        <w:tc>
          <w:tcPr>
            <w:tcW w:w="709" w:type="dxa"/>
            <w:vAlign w:val="bottom"/>
          </w:tcPr>
          <w:p w14:paraId="6FEAC591" w14:textId="77777777" w:rsidR="00B86CE7" w:rsidRDefault="00B86CE7" w:rsidP="00B86CE7">
            <w:pPr>
              <w:jc w:val="right"/>
              <w:rPr>
                <w:rFonts w:ascii="Calibri" w:hAnsi="Calibri"/>
                <w:color w:val="000000"/>
              </w:rPr>
            </w:pPr>
            <w:r>
              <w:rPr>
                <w:rFonts w:ascii="Calibri" w:hAnsi="Calibri"/>
                <w:color w:val="000000"/>
              </w:rPr>
              <w:t>8</w:t>
            </w:r>
          </w:p>
        </w:tc>
        <w:tc>
          <w:tcPr>
            <w:tcW w:w="709" w:type="dxa"/>
            <w:vAlign w:val="bottom"/>
          </w:tcPr>
          <w:p w14:paraId="1CAA4E47" w14:textId="77777777" w:rsidR="00B86CE7" w:rsidRDefault="00B86CE7" w:rsidP="00B86CE7">
            <w:pPr>
              <w:jc w:val="right"/>
              <w:rPr>
                <w:rFonts w:ascii="Calibri" w:hAnsi="Calibri"/>
                <w:color w:val="000000"/>
              </w:rPr>
            </w:pPr>
            <w:r>
              <w:rPr>
                <w:rFonts w:ascii="Calibri" w:hAnsi="Calibri"/>
                <w:color w:val="000000"/>
              </w:rPr>
              <w:t>17</w:t>
            </w:r>
          </w:p>
        </w:tc>
        <w:tc>
          <w:tcPr>
            <w:tcW w:w="850" w:type="dxa"/>
            <w:vAlign w:val="bottom"/>
          </w:tcPr>
          <w:p w14:paraId="4C89C459" w14:textId="77777777" w:rsidR="00B86CE7" w:rsidRDefault="00B86CE7" w:rsidP="00B86CE7">
            <w:pPr>
              <w:jc w:val="right"/>
              <w:rPr>
                <w:rFonts w:ascii="Calibri" w:hAnsi="Calibri"/>
                <w:color w:val="000000"/>
              </w:rPr>
            </w:pPr>
            <w:r>
              <w:rPr>
                <w:rFonts w:ascii="Calibri" w:hAnsi="Calibri"/>
                <w:color w:val="000000"/>
              </w:rPr>
              <w:t>228</w:t>
            </w:r>
          </w:p>
        </w:tc>
        <w:tc>
          <w:tcPr>
            <w:tcW w:w="709" w:type="dxa"/>
            <w:vAlign w:val="bottom"/>
          </w:tcPr>
          <w:p w14:paraId="5C3E59E8" w14:textId="77777777" w:rsidR="00B86CE7" w:rsidRDefault="00B86CE7" w:rsidP="00B86CE7">
            <w:pPr>
              <w:jc w:val="right"/>
              <w:rPr>
                <w:rFonts w:ascii="Calibri" w:hAnsi="Calibri"/>
                <w:color w:val="000000"/>
              </w:rPr>
            </w:pPr>
            <w:r>
              <w:rPr>
                <w:rFonts w:ascii="Calibri" w:hAnsi="Calibri"/>
                <w:color w:val="000000"/>
              </w:rPr>
              <w:t>536</w:t>
            </w:r>
          </w:p>
        </w:tc>
        <w:tc>
          <w:tcPr>
            <w:tcW w:w="709" w:type="dxa"/>
            <w:vAlign w:val="bottom"/>
          </w:tcPr>
          <w:p w14:paraId="5F0BEF5F" w14:textId="77777777" w:rsidR="00B86CE7" w:rsidRDefault="00B86CE7" w:rsidP="00B86CE7">
            <w:pPr>
              <w:jc w:val="right"/>
              <w:rPr>
                <w:rFonts w:ascii="Calibri" w:hAnsi="Calibri"/>
                <w:color w:val="000000"/>
              </w:rPr>
            </w:pPr>
            <w:r>
              <w:rPr>
                <w:rFonts w:ascii="Calibri" w:hAnsi="Calibri"/>
                <w:color w:val="000000"/>
              </w:rPr>
              <w:t>733</w:t>
            </w:r>
          </w:p>
        </w:tc>
        <w:tc>
          <w:tcPr>
            <w:tcW w:w="709" w:type="dxa"/>
            <w:vAlign w:val="bottom"/>
          </w:tcPr>
          <w:p w14:paraId="67EB0466" w14:textId="77777777" w:rsidR="00B86CE7" w:rsidRDefault="00B86CE7" w:rsidP="00B86CE7">
            <w:pPr>
              <w:jc w:val="right"/>
              <w:rPr>
                <w:rFonts w:ascii="Calibri" w:hAnsi="Calibri"/>
                <w:color w:val="000000"/>
              </w:rPr>
            </w:pPr>
            <w:r>
              <w:rPr>
                <w:rFonts w:ascii="Calibri" w:hAnsi="Calibri"/>
                <w:color w:val="000000"/>
              </w:rPr>
              <w:t>1151</w:t>
            </w:r>
          </w:p>
        </w:tc>
        <w:tc>
          <w:tcPr>
            <w:tcW w:w="708" w:type="dxa"/>
            <w:vAlign w:val="bottom"/>
          </w:tcPr>
          <w:p w14:paraId="3E14A4AE" w14:textId="77777777" w:rsidR="00B86CE7" w:rsidRDefault="00B86CE7" w:rsidP="00B86CE7">
            <w:pPr>
              <w:jc w:val="right"/>
              <w:rPr>
                <w:rFonts w:ascii="Calibri" w:hAnsi="Calibri"/>
                <w:color w:val="000000"/>
              </w:rPr>
            </w:pPr>
            <w:r>
              <w:rPr>
                <w:rFonts w:ascii="Calibri" w:hAnsi="Calibri"/>
                <w:color w:val="000000"/>
              </w:rPr>
              <w:t>1230</w:t>
            </w:r>
          </w:p>
        </w:tc>
      </w:tr>
      <w:tr w:rsidR="00B86CE7" w14:paraId="1EB2608C" w14:textId="77777777" w:rsidTr="009C12DB">
        <w:tc>
          <w:tcPr>
            <w:tcW w:w="817" w:type="dxa"/>
          </w:tcPr>
          <w:p w14:paraId="17DD338F" w14:textId="77777777" w:rsidR="00B86CE7" w:rsidRDefault="00B86CE7" w:rsidP="009C12DB">
            <w:r>
              <w:t>C50</w:t>
            </w:r>
          </w:p>
        </w:tc>
        <w:tc>
          <w:tcPr>
            <w:tcW w:w="567" w:type="dxa"/>
          </w:tcPr>
          <w:p w14:paraId="1C0FBB62" w14:textId="77777777" w:rsidR="00B86CE7" w:rsidRPr="008E39FF" w:rsidRDefault="00B86CE7" w:rsidP="00B86CE7">
            <w:pPr>
              <w:jc w:val="right"/>
            </w:pPr>
            <w:r w:rsidRPr="008E39FF">
              <w:t>0</w:t>
            </w:r>
          </w:p>
        </w:tc>
        <w:tc>
          <w:tcPr>
            <w:tcW w:w="709" w:type="dxa"/>
          </w:tcPr>
          <w:p w14:paraId="22946E8D" w14:textId="77777777" w:rsidR="00B86CE7" w:rsidRPr="008E39FF" w:rsidRDefault="00B86CE7" w:rsidP="00B86CE7">
            <w:pPr>
              <w:jc w:val="right"/>
            </w:pPr>
            <w:r w:rsidRPr="008E39FF">
              <w:t>32</w:t>
            </w:r>
          </w:p>
        </w:tc>
        <w:tc>
          <w:tcPr>
            <w:tcW w:w="567" w:type="dxa"/>
          </w:tcPr>
          <w:p w14:paraId="3361E9CB" w14:textId="77777777" w:rsidR="00B86CE7" w:rsidRPr="008E39FF" w:rsidRDefault="00B86CE7" w:rsidP="00B86CE7">
            <w:pPr>
              <w:jc w:val="right"/>
            </w:pPr>
            <w:r w:rsidRPr="008E39FF">
              <w:t>0</w:t>
            </w:r>
          </w:p>
        </w:tc>
        <w:tc>
          <w:tcPr>
            <w:tcW w:w="709" w:type="dxa"/>
          </w:tcPr>
          <w:p w14:paraId="4E52F107" w14:textId="77777777" w:rsidR="00B86CE7" w:rsidRPr="008E39FF" w:rsidRDefault="00B86CE7" w:rsidP="00B86CE7">
            <w:pPr>
              <w:jc w:val="right"/>
            </w:pPr>
            <w:r w:rsidRPr="008E39FF">
              <w:t>2</w:t>
            </w:r>
          </w:p>
        </w:tc>
        <w:tc>
          <w:tcPr>
            <w:tcW w:w="708" w:type="dxa"/>
          </w:tcPr>
          <w:p w14:paraId="5EF5830A" w14:textId="77777777" w:rsidR="00B86CE7" w:rsidRPr="008E39FF" w:rsidRDefault="00B86CE7" w:rsidP="00B86CE7">
            <w:pPr>
              <w:jc w:val="right"/>
            </w:pPr>
            <w:r w:rsidRPr="008E39FF">
              <w:t>4</w:t>
            </w:r>
          </w:p>
        </w:tc>
        <w:tc>
          <w:tcPr>
            <w:tcW w:w="709" w:type="dxa"/>
          </w:tcPr>
          <w:p w14:paraId="0BB10D3F" w14:textId="77777777" w:rsidR="00B86CE7" w:rsidRPr="008E39FF" w:rsidRDefault="00B86CE7" w:rsidP="00B86CE7">
            <w:pPr>
              <w:jc w:val="right"/>
            </w:pPr>
            <w:r w:rsidRPr="008E39FF">
              <w:t>8</w:t>
            </w:r>
          </w:p>
        </w:tc>
        <w:tc>
          <w:tcPr>
            <w:tcW w:w="709" w:type="dxa"/>
          </w:tcPr>
          <w:p w14:paraId="2255F1F8" w14:textId="77777777" w:rsidR="00B86CE7" w:rsidRPr="008E39FF" w:rsidRDefault="00B86CE7" w:rsidP="00B86CE7">
            <w:pPr>
              <w:jc w:val="right"/>
            </w:pPr>
            <w:r w:rsidRPr="008E39FF">
              <w:t>16</w:t>
            </w:r>
          </w:p>
        </w:tc>
        <w:tc>
          <w:tcPr>
            <w:tcW w:w="850" w:type="dxa"/>
          </w:tcPr>
          <w:p w14:paraId="563086E4" w14:textId="77777777" w:rsidR="00B86CE7" w:rsidRPr="008E39FF" w:rsidRDefault="00B86CE7" w:rsidP="00B86CE7">
            <w:pPr>
              <w:jc w:val="right"/>
            </w:pPr>
            <w:r w:rsidRPr="008E39FF">
              <w:t>181</w:t>
            </w:r>
          </w:p>
        </w:tc>
        <w:tc>
          <w:tcPr>
            <w:tcW w:w="709" w:type="dxa"/>
          </w:tcPr>
          <w:p w14:paraId="1EB3C3D4" w14:textId="77777777" w:rsidR="00B86CE7" w:rsidRPr="008E39FF" w:rsidRDefault="00B86CE7" w:rsidP="00B86CE7">
            <w:pPr>
              <w:jc w:val="right"/>
            </w:pPr>
            <w:r w:rsidRPr="008E39FF">
              <w:t>413</w:t>
            </w:r>
          </w:p>
        </w:tc>
        <w:tc>
          <w:tcPr>
            <w:tcW w:w="709" w:type="dxa"/>
          </w:tcPr>
          <w:p w14:paraId="716C5E2D" w14:textId="77777777" w:rsidR="00B86CE7" w:rsidRPr="008E39FF" w:rsidRDefault="00B86CE7" w:rsidP="00B86CE7">
            <w:pPr>
              <w:jc w:val="right"/>
            </w:pPr>
            <w:r w:rsidRPr="008E39FF">
              <w:t>637</w:t>
            </w:r>
          </w:p>
        </w:tc>
        <w:tc>
          <w:tcPr>
            <w:tcW w:w="709" w:type="dxa"/>
          </w:tcPr>
          <w:p w14:paraId="6565CD18" w14:textId="77777777" w:rsidR="00B86CE7" w:rsidRPr="008E39FF" w:rsidRDefault="00B86CE7" w:rsidP="00B86CE7">
            <w:pPr>
              <w:jc w:val="right"/>
            </w:pPr>
            <w:r w:rsidRPr="008E39FF">
              <w:t>1150</w:t>
            </w:r>
          </w:p>
        </w:tc>
        <w:tc>
          <w:tcPr>
            <w:tcW w:w="708" w:type="dxa"/>
          </w:tcPr>
          <w:p w14:paraId="0D7A0F87" w14:textId="77777777" w:rsidR="00B86CE7" w:rsidRDefault="00B86CE7" w:rsidP="00B86CE7">
            <w:pPr>
              <w:jc w:val="right"/>
            </w:pPr>
            <w:r w:rsidRPr="008E39FF">
              <w:t>1230</w:t>
            </w:r>
          </w:p>
        </w:tc>
      </w:tr>
      <w:tr w:rsidR="00B86CE7" w14:paraId="12F2B760" w14:textId="77777777" w:rsidTr="009C12DB">
        <w:tc>
          <w:tcPr>
            <w:tcW w:w="817" w:type="dxa"/>
          </w:tcPr>
          <w:p w14:paraId="3C2E9EAC" w14:textId="77777777" w:rsidR="00B86CE7" w:rsidRDefault="00B86CE7" w:rsidP="009C12DB">
            <w:r>
              <w:t>C67</w:t>
            </w:r>
          </w:p>
        </w:tc>
        <w:tc>
          <w:tcPr>
            <w:tcW w:w="567" w:type="dxa"/>
          </w:tcPr>
          <w:p w14:paraId="6389EEB8" w14:textId="77777777" w:rsidR="00B86CE7" w:rsidRPr="00831180" w:rsidRDefault="00B86CE7" w:rsidP="00B86CE7">
            <w:pPr>
              <w:jc w:val="right"/>
            </w:pPr>
            <w:r w:rsidRPr="00831180">
              <w:t>0</w:t>
            </w:r>
          </w:p>
        </w:tc>
        <w:tc>
          <w:tcPr>
            <w:tcW w:w="709" w:type="dxa"/>
          </w:tcPr>
          <w:p w14:paraId="3D97F890" w14:textId="77777777" w:rsidR="00B86CE7" w:rsidRPr="00831180" w:rsidRDefault="00B86CE7" w:rsidP="00B86CE7">
            <w:pPr>
              <w:jc w:val="right"/>
            </w:pPr>
            <w:r w:rsidRPr="00831180">
              <w:t>24</w:t>
            </w:r>
          </w:p>
        </w:tc>
        <w:tc>
          <w:tcPr>
            <w:tcW w:w="567" w:type="dxa"/>
          </w:tcPr>
          <w:p w14:paraId="0A277F7D" w14:textId="77777777" w:rsidR="00B86CE7" w:rsidRPr="00831180" w:rsidRDefault="00B86CE7" w:rsidP="00B86CE7">
            <w:pPr>
              <w:jc w:val="right"/>
            </w:pPr>
            <w:r w:rsidRPr="00831180">
              <w:t>0</w:t>
            </w:r>
          </w:p>
        </w:tc>
        <w:tc>
          <w:tcPr>
            <w:tcW w:w="709" w:type="dxa"/>
          </w:tcPr>
          <w:p w14:paraId="2852835A" w14:textId="77777777" w:rsidR="00B86CE7" w:rsidRPr="00831180" w:rsidRDefault="00B86CE7" w:rsidP="00B86CE7">
            <w:pPr>
              <w:jc w:val="right"/>
            </w:pPr>
            <w:r w:rsidRPr="00831180">
              <w:t>0</w:t>
            </w:r>
          </w:p>
        </w:tc>
        <w:tc>
          <w:tcPr>
            <w:tcW w:w="708" w:type="dxa"/>
          </w:tcPr>
          <w:p w14:paraId="0085DC3B" w14:textId="77777777" w:rsidR="00B86CE7" w:rsidRPr="00831180" w:rsidRDefault="00B86CE7" w:rsidP="00B86CE7">
            <w:pPr>
              <w:jc w:val="right"/>
            </w:pPr>
            <w:r w:rsidRPr="00831180">
              <w:t>2</w:t>
            </w:r>
          </w:p>
        </w:tc>
        <w:tc>
          <w:tcPr>
            <w:tcW w:w="709" w:type="dxa"/>
          </w:tcPr>
          <w:p w14:paraId="2A5E7051" w14:textId="77777777" w:rsidR="00B86CE7" w:rsidRPr="00831180" w:rsidRDefault="00B86CE7" w:rsidP="00B86CE7">
            <w:pPr>
              <w:jc w:val="right"/>
            </w:pPr>
            <w:r w:rsidRPr="00831180">
              <w:t>4</w:t>
            </w:r>
          </w:p>
        </w:tc>
        <w:tc>
          <w:tcPr>
            <w:tcW w:w="709" w:type="dxa"/>
          </w:tcPr>
          <w:p w14:paraId="0407A5B4" w14:textId="77777777" w:rsidR="00B86CE7" w:rsidRPr="00831180" w:rsidRDefault="00B86CE7" w:rsidP="00B86CE7">
            <w:pPr>
              <w:jc w:val="right"/>
            </w:pPr>
            <w:r w:rsidRPr="00831180">
              <w:t>8</w:t>
            </w:r>
          </w:p>
        </w:tc>
        <w:tc>
          <w:tcPr>
            <w:tcW w:w="850" w:type="dxa"/>
          </w:tcPr>
          <w:p w14:paraId="346C93F0" w14:textId="77777777" w:rsidR="00B86CE7" w:rsidRPr="00831180" w:rsidRDefault="00B86CE7" w:rsidP="00B86CE7">
            <w:pPr>
              <w:jc w:val="right"/>
            </w:pPr>
            <w:r w:rsidRPr="00831180">
              <w:t>476</w:t>
            </w:r>
          </w:p>
        </w:tc>
        <w:tc>
          <w:tcPr>
            <w:tcW w:w="709" w:type="dxa"/>
          </w:tcPr>
          <w:p w14:paraId="44744075" w14:textId="77777777" w:rsidR="00B86CE7" w:rsidRPr="00831180" w:rsidRDefault="00B86CE7" w:rsidP="00B86CE7">
            <w:pPr>
              <w:jc w:val="right"/>
            </w:pPr>
            <w:r w:rsidRPr="00831180">
              <w:t>804</w:t>
            </w:r>
          </w:p>
        </w:tc>
        <w:tc>
          <w:tcPr>
            <w:tcW w:w="709" w:type="dxa"/>
          </w:tcPr>
          <w:p w14:paraId="3AD997AB" w14:textId="77777777" w:rsidR="00B86CE7" w:rsidRPr="00831180" w:rsidRDefault="00B86CE7" w:rsidP="00B86CE7">
            <w:pPr>
              <w:jc w:val="right"/>
            </w:pPr>
            <w:r w:rsidRPr="00831180">
              <w:t>1025</w:t>
            </w:r>
          </w:p>
        </w:tc>
        <w:tc>
          <w:tcPr>
            <w:tcW w:w="709" w:type="dxa"/>
          </w:tcPr>
          <w:p w14:paraId="489C3E1B" w14:textId="77777777" w:rsidR="00B86CE7" w:rsidRPr="00831180" w:rsidRDefault="00B86CE7" w:rsidP="00B86CE7">
            <w:pPr>
              <w:jc w:val="right"/>
            </w:pPr>
            <w:r w:rsidRPr="00831180">
              <w:t>1226</w:t>
            </w:r>
          </w:p>
        </w:tc>
        <w:tc>
          <w:tcPr>
            <w:tcW w:w="708" w:type="dxa"/>
          </w:tcPr>
          <w:p w14:paraId="2D077A7C" w14:textId="77777777" w:rsidR="00B86CE7" w:rsidRDefault="00B86CE7" w:rsidP="00B86CE7">
            <w:pPr>
              <w:jc w:val="right"/>
            </w:pPr>
            <w:r w:rsidRPr="00831180">
              <w:t>1230</w:t>
            </w:r>
          </w:p>
        </w:tc>
      </w:tr>
      <w:tr w:rsidR="00B86CE7" w14:paraId="2DF70D00" w14:textId="77777777" w:rsidTr="009C12DB">
        <w:tc>
          <w:tcPr>
            <w:tcW w:w="817" w:type="dxa"/>
          </w:tcPr>
          <w:p w14:paraId="04718691" w14:textId="77777777" w:rsidR="00B86CE7" w:rsidRDefault="00B86CE7" w:rsidP="009C12DB">
            <w:r>
              <w:t>C71</w:t>
            </w:r>
          </w:p>
        </w:tc>
        <w:tc>
          <w:tcPr>
            <w:tcW w:w="567" w:type="dxa"/>
          </w:tcPr>
          <w:p w14:paraId="12440DFE" w14:textId="77777777" w:rsidR="00B86CE7" w:rsidRPr="00EF739E" w:rsidRDefault="00B86CE7" w:rsidP="00B86CE7">
            <w:pPr>
              <w:jc w:val="right"/>
            </w:pPr>
            <w:r w:rsidRPr="00EF739E">
              <w:t>0</w:t>
            </w:r>
          </w:p>
        </w:tc>
        <w:tc>
          <w:tcPr>
            <w:tcW w:w="709" w:type="dxa"/>
          </w:tcPr>
          <w:p w14:paraId="57D98E48" w14:textId="77777777" w:rsidR="00B86CE7" w:rsidRPr="00EF739E" w:rsidRDefault="00B86CE7" w:rsidP="00B86CE7">
            <w:pPr>
              <w:jc w:val="right"/>
            </w:pPr>
            <w:r w:rsidRPr="00EF739E">
              <w:t>8</w:t>
            </w:r>
          </w:p>
        </w:tc>
        <w:tc>
          <w:tcPr>
            <w:tcW w:w="567" w:type="dxa"/>
          </w:tcPr>
          <w:p w14:paraId="50344529" w14:textId="77777777" w:rsidR="00B86CE7" w:rsidRPr="00EF739E" w:rsidRDefault="00B86CE7" w:rsidP="00B86CE7">
            <w:pPr>
              <w:jc w:val="right"/>
            </w:pPr>
            <w:r w:rsidRPr="00EF739E">
              <w:t>0</w:t>
            </w:r>
          </w:p>
        </w:tc>
        <w:tc>
          <w:tcPr>
            <w:tcW w:w="709" w:type="dxa"/>
          </w:tcPr>
          <w:p w14:paraId="004E0A0B" w14:textId="77777777" w:rsidR="00B86CE7" w:rsidRPr="00EF739E" w:rsidRDefault="00B86CE7" w:rsidP="00B86CE7">
            <w:pPr>
              <w:jc w:val="right"/>
            </w:pPr>
            <w:r w:rsidRPr="00EF739E">
              <w:t>0</w:t>
            </w:r>
          </w:p>
        </w:tc>
        <w:tc>
          <w:tcPr>
            <w:tcW w:w="708" w:type="dxa"/>
          </w:tcPr>
          <w:p w14:paraId="4CE3FACC" w14:textId="77777777" w:rsidR="00B86CE7" w:rsidRPr="00EF739E" w:rsidRDefault="00B86CE7" w:rsidP="00B86CE7">
            <w:pPr>
              <w:jc w:val="right"/>
            </w:pPr>
            <w:r w:rsidRPr="00EF739E">
              <w:t>0</w:t>
            </w:r>
          </w:p>
        </w:tc>
        <w:tc>
          <w:tcPr>
            <w:tcW w:w="709" w:type="dxa"/>
          </w:tcPr>
          <w:p w14:paraId="611943CB" w14:textId="77777777" w:rsidR="00B86CE7" w:rsidRPr="00EF739E" w:rsidRDefault="00B86CE7" w:rsidP="00B86CE7">
            <w:pPr>
              <w:jc w:val="right"/>
            </w:pPr>
            <w:r w:rsidRPr="00EF739E">
              <w:t>2</w:t>
            </w:r>
          </w:p>
        </w:tc>
        <w:tc>
          <w:tcPr>
            <w:tcW w:w="709" w:type="dxa"/>
          </w:tcPr>
          <w:p w14:paraId="214AA940" w14:textId="77777777" w:rsidR="00B86CE7" w:rsidRPr="00EF739E" w:rsidRDefault="00B86CE7" w:rsidP="00B86CE7">
            <w:pPr>
              <w:jc w:val="right"/>
            </w:pPr>
            <w:r w:rsidRPr="00EF739E">
              <w:t>4</w:t>
            </w:r>
          </w:p>
        </w:tc>
        <w:tc>
          <w:tcPr>
            <w:tcW w:w="850" w:type="dxa"/>
          </w:tcPr>
          <w:p w14:paraId="484BC24F" w14:textId="77777777" w:rsidR="00B86CE7" w:rsidRPr="00EF739E" w:rsidRDefault="00B86CE7" w:rsidP="00B86CE7">
            <w:pPr>
              <w:jc w:val="right"/>
            </w:pPr>
            <w:r w:rsidRPr="00EF739E">
              <w:t>918</w:t>
            </w:r>
          </w:p>
        </w:tc>
        <w:tc>
          <w:tcPr>
            <w:tcW w:w="709" w:type="dxa"/>
          </w:tcPr>
          <w:p w14:paraId="1D6A242C" w14:textId="77777777" w:rsidR="00B86CE7" w:rsidRPr="00EF739E" w:rsidRDefault="00B86CE7" w:rsidP="00B86CE7">
            <w:pPr>
              <w:jc w:val="right"/>
            </w:pPr>
            <w:r w:rsidRPr="00EF739E">
              <w:t>1154</w:t>
            </w:r>
          </w:p>
        </w:tc>
        <w:tc>
          <w:tcPr>
            <w:tcW w:w="709" w:type="dxa"/>
          </w:tcPr>
          <w:p w14:paraId="0BFA6CCD" w14:textId="77777777" w:rsidR="00B86CE7" w:rsidRPr="00EF739E" w:rsidRDefault="00B86CE7" w:rsidP="00B86CE7">
            <w:pPr>
              <w:jc w:val="right"/>
            </w:pPr>
            <w:r w:rsidRPr="00EF739E">
              <w:t>1215</w:t>
            </w:r>
          </w:p>
        </w:tc>
        <w:tc>
          <w:tcPr>
            <w:tcW w:w="709" w:type="dxa"/>
          </w:tcPr>
          <w:p w14:paraId="212CAC85" w14:textId="77777777" w:rsidR="00B86CE7" w:rsidRPr="00EF739E" w:rsidRDefault="00B86CE7" w:rsidP="00B86CE7">
            <w:pPr>
              <w:jc w:val="right"/>
            </w:pPr>
            <w:r w:rsidRPr="00EF739E">
              <w:t>1230</w:t>
            </w:r>
          </w:p>
        </w:tc>
        <w:tc>
          <w:tcPr>
            <w:tcW w:w="708" w:type="dxa"/>
          </w:tcPr>
          <w:p w14:paraId="49E33F0F" w14:textId="77777777" w:rsidR="00B86CE7" w:rsidRDefault="00B86CE7" w:rsidP="00B86CE7">
            <w:pPr>
              <w:jc w:val="right"/>
            </w:pPr>
            <w:r w:rsidRPr="00EF739E">
              <w:t>1230</w:t>
            </w:r>
          </w:p>
        </w:tc>
      </w:tr>
      <w:tr w:rsidR="00B86CE7" w14:paraId="04C03C3A" w14:textId="77777777" w:rsidTr="009C12DB">
        <w:tc>
          <w:tcPr>
            <w:tcW w:w="817" w:type="dxa"/>
          </w:tcPr>
          <w:p w14:paraId="79BA77B6" w14:textId="77777777" w:rsidR="00B86CE7" w:rsidRDefault="00B86CE7" w:rsidP="009C12DB">
            <w:r>
              <w:t>C22</w:t>
            </w:r>
          </w:p>
        </w:tc>
        <w:tc>
          <w:tcPr>
            <w:tcW w:w="567" w:type="dxa"/>
          </w:tcPr>
          <w:p w14:paraId="018F8299" w14:textId="77777777" w:rsidR="00B86CE7" w:rsidRPr="00E46B3F" w:rsidRDefault="00B86CE7" w:rsidP="00B86CE7">
            <w:pPr>
              <w:jc w:val="right"/>
            </w:pPr>
            <w:r w:rsidRPr="00E46B3F">
              <w:t>0</w:t>
            </w:r>
          </w:p>
        </w:tc>
        <w:tc>
          <w:tcPr>
            <w:tcW w:w="709" w:type="dxa"/>
          </w:tcPr>
          <w:p w14:paraId="7991D642" w14:textId="77777777" w:rsidR="00B86CE7" w:rsidRPr="00E46B3F" w:rsidRDefault="00B86CE7" w:rsidP="00B86CE7">
            <w:pPr>
              <w:jc w:val="right"/>
            </w:pPr>
            <w:r w:rsidRPr="00E46B3F">
              <w:t>6</w:t>
            </w:r>
          </w:p>
        </w:tc>
        <w:tc>
          <w:tcPr>
            <w:tcW w:w="567" w:type="dxa"/>
          </w:tcPr>
          <w:p w14:paraId="6AD5A866" w14:textId="77777777" w:rsidR="00B86CE7" w:rsidRPr="00E46B3F" w:rsidRDefault="00B86CE7" w:rsidP="00B86CE7">
            <w:pPr>
              <w:jc w:val="right"/>
            </w:pPr>
            <w:r w:rsidRPr="00E46B3F">
              <w:t>0</w:t>
            </w:r>
          </w:p>
        </w:tc>
        <w:tc>
          <w:tcPr>
            <w:tcW w:w="709" w:type="dxa"/>
          </w:tcPr>
          <w:p w14:paraId="21AA3131" w14:textId="77777777" w:rsidR="00B86CE7" w:rsidRPr="00E46B3F" w:rsidRDefault="00B86CE7" w:rsidP="00B86CE7">
            <w:pPr>
              <w:jc w:val="right"/>
            </w:pPr>
            <w:r w:rsidRPr="00E46B3F">
              <w:t>0</w:t>
            </w:r>
          </w:p>
        </w:tc>
        <w:tc>
          <w:tcPr>
            <w:tcW w:w="708" w:type="dxa"/>
          </w:tcPr>
          <w:p w14:paraId="192DDA14" w14:textId="77777777" w:rsidR="00B86CE7" w:rsidRPr="00E46B3F" w:rsidRDefault="00B86CE7" w:rsidP="00B86CE7">
            <w:pPr>
              <w:jc w:val="right"/>
            </w:pPr>
            <w:r w:rsidRPr="00E46B3F">
              <w:t>0</w:t>
            </w:r>
          </w:p>
        </w:tc>
        <w:tc>
          <w:tcPr>
            <w:tcW w:w="709" w:type="dxa"/>
          </w:tcPr>
          <w:p w14:paraId="0F13EA5D" w14:textId="77777777" w:rsidR="00B86CE7" w:rsidRPr="00E46B3F" w:rsidRDefault="00B86CE7" w:rsidP="00B86CE7">
            <w:pPr>
              <w:jc w:val="right"/>
            </w:pPr>
            <w:r w:rsidRPr="00E46B3F">
              <w:t>0</w:t>
            </w:r>
          </w:p>
        </w:tc>
        <w:tc>
          <w:tcPr>
            <w:tcW w:w="709" w:type="dxa"/>
          </w:tcPr>
          <w:p w14:paraId="0A12B500" w14:textId="77777777" w:rsidR="00B86CE7" w:rsidRPr="00E46B3F" w:rsidRDefault="00B86CE7" w:rsidP="00B86CE7">
            <w:pPr>
              <w:jc w:val="right"/>
            </w:pPr>
            <w:r w:rsidRPr="00E46B3F">
              <w:t>2</w:t>
            </w:r>
          </w:p>
        </w:tc>
        <w:tc>
          <w:tcPr>
            <w:tcW w:w="850" w:type="dxa"/>
          </w:tcPr>
          <w:p w14:paraId="0AB671DB" w14:textId="77777777" w:rsidR="00B86CE7" w:rsidRPr="00E46B3F" w:rsidRDefault="00B86CE7" w:rsidP="00B86CE7">
            <w:pPr>
              <w:jc w:val="right"/>
            </w:pPr>
            <w:r w:rsidRPr="00E46B3F">
              <w:t>1,050</w:t>
            </w:r>
          </w:p>
        </w:tc>
        <w:tc>
          <w:tcPr>
            <w:tcW w:w="709" w:type="dxa"/>
          </w:tcPr>
          <w:p w14:paraId="143AA286" w14:textId="77777777" w:rsidR="00B86CE7" w:rsidRPr="00E46B3F" w:rsidRDefault="00B86CE7" w:rsidP="00B86CE7">
            <w:pPr>
              <w:jc w:val="right"/>
            </w:pPr>
            <w:r w:rsidRPr="00E46B3F">
              <w:t>1204</w:t>
            </w:r>
          </w:p>
        </w:tc>
        <w:tc>
          <w:tcPr>
            <w:tcW w:w="709" w:type="dxa"/>
          </w:tcPr>
          <w:p w14:paraId="2879987E" w14:textId="77777777" w:rsidR="00B86CE7" w:rsidRPr="00E46B3F" w:rsidRDefault="00B86CE7" w:rsidP="00B86CE7">
            <w:pPr>
              <w:jc w:val="right"/>
            </w:pPr>
            <w:r w:rsidRPr="00E46B3F">
              <w:t>1224</w:t>
            </w:r>
          </w:p>
        </w:tc>
        <w:tc>
          <w:tcPr>
            <w:tcW w:w="709" w:type="dxa"/>
          </w:tcPr>
          <w:p w14:paraId="5BDBDAE2" w14:textId="77777777" w:rsidR="00B86CE7" w:rsidRPr="00E46B3F" w:rsidRDefault="00B86CE7" w:rsidP="00B86CE7">
            <w:pPr>
              <w:jc w:val="right"/>
            </w:pPr>
            <w:r w:rsidRPr="00E46B3F">
              <w:t>1230</w:t>
            </w:r>
          </w:p>
        </w:tc>
        <w:tc>
          <w:tcPr>
            <w:tcW w:w="708" w:type="dxa"/>
          </w:tcPr>
          <w:p w14:paraId="1C690A63" w14:textId="77777777" w:rsidR="00B86CE7" w:rsidRDefault="00B86CE7" w:rsidP="00B86CE7">
            <w:pPr>
              <w:jc w:val="right"/>
            </w:pPr>
            <w:r w:rsidRPr="00E46B3F">
              <w:t>1230</w:t>
            </w:r>
          </w:p>
        </w:tc>
      </w:tr>
    </w:tbl>
    <w:p w14:paraId="5DD342C1" w14:textId="77777777" w:rsidR="00647079" w:rsidRDefault="00647079" w:rsidP="00647079"/>
    <w:p w14:paraId="0CB4BD1C" w14:textId="77777777" w:rsidR="0094319C" w:rsidRDefault="0094319C" w:rsidP="00B615CA">
      <w:r>
        <w:br w:type="page"/>
      </w:r>
    </w:p>
    <w:p w14:paraId="0CC78A3B" w14:textId="77777777" w:rsidR="00B64492" w:rsidRDefault="00B64492" w:rsidP="00B64492">
      <w:pPr>
        <w:pStyle w:val="Heading2"/>
      </w:pPr>
      <w:bookmarkStart w:id="1268" w:name="_Toc524096427"/>
      <w:r>
        <w:lastRenderedPageBreak/>
        <w:t>References</w:t>
      </w:r>
      <w:bookmarkEnd w:id="1268"/>
    </w:p>
    <w:p w14:paraId="5E0EAF9B" w14:textId="77777777" w:rsidR="00B64492" w:rsidRDefault="00B64492" w:rsidP="00EF7BCC">
      <w:pPr>
        <w:ind w:left="284" w:hanging="284"/>
      </w:pPr>
      <w:r>
        <w:t>Besag J, York J, Mollie A.</w:t>
      </w:r>
      <w:r w:rsidR="00A81C86">
        <w:t xml:space="preserve"> (</w:t>
      </w:r>
      <w:r>
        <w:t>1991</w:t>
      </w:r>
      <w:r w:rsidR="00A81C86">
        <w:t>).</w:t>
      </w:r>
      <w:r>
        <w:t xml:space="preserve"> Bayesian image restoration, with applications in spatial statistics. Annals of the Institute </w:t>
      </w:r>
      <w:r w:rsidR="00EF7BCC">
        <w:t xml:space="preserve">of Statistical Mathematics, </w:t>
      </w:r>
      <w:r w:rsidR="00EF7BCC">
        <w:rPr>
          <w:b/>
        </w:rPr>
        <w:t>43</w:t>
      </w:r>
      <w:r w:rsidR="00EF7BCC" w:rsidRPr="00EF7BCC">
        <w:t>, 1-59</w:t>
      </w:r>
      <w:r w:rsidR="00EF7BCC">
        <w:t>.</w:t>
      </w:r>
    </w:p>
    <w:p w14:paraId="7473B3A8" w14:textId="77777777" w:rsidR="002B75EF" w:rsidRDefault="002B75EF" w:rsidP="00EF7BCC">
      <w:pPr>
        <w:ind w:left="284" w:hanging="284"/>
      </w:pPr>
      <w:r>
        <w:t>Blangiardo M. and Cameletti M. (2015). Spatial and spatio-temporal Bayesian model</w:t>
      </w:r>
      <w:r w:rsidR="00343000">
        <w:t>s with R-INLA. John Wiley and Sons Ltd.</w:t>
      </w:r>
    </w:p>
    <w:p w14:paraId="15C038E2" w14:textId="77777777" w:rsidR="00A81C86" w:rsidRPr="00A81C86" w:rsidRDefault="00A81C86" w:rsidP="00EF7BCC">
      <w:pPr>
        <w:ind w:left="284" w:hanging="284"/>
      </w:pPr>
      <w:r>
        <w:t xml:space="preserve">Casella G. and George E. (1992). Explaining the Gibbs sampler. American Statistician, </w:t>
      </w:r>
      <w:r>
        <w:rPr>
          <w:b/>
        </w:rPr>
        <w:t>46</w:t>
      </w:r>
      <w:r>
        <w:t>, 167-174.</w:t>
      </w:r>
    </w:p>
    <w:p w14:paraId="0A52EB87" w14:textId="77777777" w:rsidR="00EF7BCC" w:rsidRDefault="00EF7BCC" w:rsidP="00EF7BCC">
      <w:pPr>
        <w:ind w:left="284" w:hanging="284"/>
      </w:pPr>
      <w:r>
        <w:t xml:space="preserve">Clayton DG and Kaldor J. </w:t>
      </w:r>
      <w:r w:rsidR="00A81C86">
        <w:t>(</w:t>
      </w:r>
      <w:r>
        <w:t>1987</w:t>
      </w:r>
      <w:r w:rsidR="00A81C86">
        <w:t>)</w:t>
      </w:r>
      <w:r>
        <w:t xml:space="preserve">. Empirical Bayes estimates of age-standardized relative risks for use in disease mapping. Biometrics </w:t>
      </w:r>
      <w:r>
        <w:rPr>
          <w:b/>
        </w:rPr>
        <w:t>43</w:t>
      </w:r>
      <w:r>
        <w:t>, 671-681</w:t>
      </w:r>
    </w:p>
    <w:p w14:paraId="2A226114" w14:textId="77777777" w:rsidR="00A81C86" w:rsidRDefault="00A81C86" w:rsidP="00A81C86">
      <w:pPr>
        <w:ind w:left="284" w:hanging="284"/>
      </w:pPr>
      <w:r w:rsidRPr="00A81C86">
        <w:t>R Core Team (2015)</w:t>
      </w:r>
      <w:r>
        <w:t xml:space="preserve">. R: A language and environment for statistical computing. R Foundation for Statistical Computing, Vienna, Austria. URL </w:t>
      </w:r>
      <w:r w:rsidR="00AC0582">
        <w:rPr>
          <w:rStyle w:val="Hyperlink"/>
        </w:rPr>
        <w:fldChar w:fldCharType="begin"/>
      </w:r>
      <w:r w:rsidR="00AC0582">
        <w:rPr>
          <w:rStyle w:val="Hyperlink"/>
        </w:rPr>
        <w:instrText xml:space="preserve"> HYPERLINK "https://www.R-project.org/" </w:instrText>
      </w:r>
      <w:r w:rsidR="00AC0582">
        <w:rPr>
          <w:rStyle w:val="Hyperlink"/>
        </w:rPr>
        <w:fldChar w:fldCharType="separate"/>
      </w:r>
      <w:r w:rsidRPr="00424635">
        <w:rPr>
          <w:rStyle w:val="Hyperlink"/>
        </w:rPr>
        <w:t>https://www.R-project.org/</w:t>
      </w:r>
      <w:r w:rsidR="00AC0582">
        <w:rPr>
          <w:rStyle w:val="Hyperlink"/>
        </w:rPr>
        <w:fldChar w:fldCharType="end"/>
      </w:r>
      <w:r>
        <w:t>.</w:t>
      </w:r>
    </w:p>
    <w:p w14:paraId="03F2F73D" w14:textId="4DD24091" w:rsidR="00A81C86" w:rsidRPr="00A81C86" w:rsidRDefault="00A81C86" w:rsidP="00A81C86">
      <w:pPr>
        <w:ind w:left="284" w:hanging="284"/>
      </w:pPr>
      <w:r>
        <w:t xml:space="preserve">Rue H, Martino S, and Chopin N. (2009). Approximate Bayesian inference for latent Gaussian model by using integrated Laplace approximations (with discussion). Journal of the Royal Statistical Society, Series B, </w:t>
      </w:r>
      <w:r>
        <w:rPr>
          <w:b/>
        </w:rPr>
        <w:t>71</w:t>
      </w:r>
      <w:r>
        <w:t>, 319-392.</w:t>
      </w:r>
    </w:p>
    <w:sectPr w:rsidR="00A81C86" w:rsidRPr="00A81C86" w:rsidSect="00EE3A9B">
      <w:type w:val="continuous"/>
      <w:pgSz w:w="11906" w:h="16838" w:code="9"/>
      <w:pgMar w:top="720" w:right="720" w:bottom="720" w:left="720" w:header="709" w:footer="284" w:gutter="0"/>
      <w:cols w:space="708"/>
      <w:docGrid w:linePitch="360"/>
      <w:sectPrChange w:id="1269" w:author="Peter Hambly" w:date="2018-09-07T10:29:00Z">
        <w:sectPr w:rsidR="00A81C86" w:rsidRPr="00A81C86" w:rsidSect="00EE3A9B">
          <w:type w:val="nextPage"/>
          <w:pgSz w:code="0"/>
          <w:pgMar w:top="1440" w:right="1440" w:bottom="1440" w:left="1440" w:header="708" w:footer="708"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81" w:author="Parkes, Brandon L" w:date="2016-12-22T15:43:00Z" w:initials="BP">
    <w:p w14:paraId="459C9E6F" w14:textId="77777777" w:rsidR="00CA34AE" w:rsidRDefault="00CA34AE">
      <w:pPr>
        <w:pStyle w:val="CommentText"/>
      </w:pPr>
      <w:r>
        <w:rPr>
          <w:rStyle w:val="CommentReference"/>
        </w:rPr>
        <w:annotationRef/>
      </w:r>
      <w:r>
        <w:t>Users? Practitioners?</w:t>
      </w:r>
    </w:p>
  </w:comment>
  <w:comment w:id="484" w:author="Parkes, Brandon L" w:date="2016-12-22T15:50:00Z" w:initials="BP">
    <w:p w14:paraId="2476EF6D" w14:textId="77777777" w:rsidR="00CA34AE" w:rsidRDefault="00CA34AE">
      <w:pPr>
        <w:pStyle w:val="CommentText"/>
      </w:pPr>
      <w:r>
        <w:rPr>
          <w:rStyle w:val="CommentReference"/>
        </w:rPr>
        <w:annotationRef/>
      </w:r>
      <w:r>
        <w:t>For now only does indirect. May be better not specify here though?</w:t>
      </w:r>
    </w:p>
  </w:comment>
  <w:comment w:id="538" w:author="Parkes, Brandon L" w:date="2016-12-22T16:02:00Z" w:initials="BP">
    <w:p w14:paraId="1591EA51" w14:textId="77777777" w:rsidR="00CA34AE" w:rsidRDefault="00CA34AE">
      <w:pPr>
        <w:pStyle w:val="CommentText"/>
      </w:pPr>
      <w:r>
        <w:rPr>
          <w:rStyle w:val="CommentReference"/>
        </w:rPr>
        <w:annotationRef/>
      </w:r>
      <w:r>
        <w:t>Get Kev etc. to tidy this up a bit</w:t>
      </w:r>
    </w:p>
  </w:comment>
  <w:comment w:id="547" w:author="Parkes, Brandon L" w:date="2016-12-22T16:19:00Z" w:initials="BP">
    <w:p w14:paraId="62348CA6" w14:textId="77777777" w:rsidR="00CA34AE" w:rsidRDefault="00CA34AE">
      <w:pPr>
        <w:pStyle w:val="CommentText"/>
      </w:pPr>
      <w:r>
        <w:rPr>
          <w:rStyle w:val="CommentReference"/>
        </w:rPr>
        <w:annotationRef/>
      </w:r>
      <w:r>
        <w:t>Is this still true?</w:t>
      </w:r>
    </w:p>
  </w:comment>
  <w:comment w:id="548" w:author="Parkes, Brandon L" w:date="2016-12-22T16:22:00Z" w:initials="BP">
    <w:p w14:paraId="1504A4DF" w14:textId="77777777" w:rsidR="00CA34AE" w:rsidRDefault="00CA34AE">
      <w:pPr>
        <w:pStyle w:val="CommentText"/>
      </w:pPr>
      <w:r>
        <w:rPr>
          <w:rStyle w:val="CommentReference"/>
        </w:rPr>
        <w:annotationRef/>
      </w:r>
      <w:r>
        <w:t>Do we want to mention this?</w:t>
      </w:r>
    </w:p>
  </w:comment>
  <w:comment w:id="550" w:author="Parkes, Brandon L" w:date="2016-12-22T16:24:00Z" w:initials="BP">
    <w:p w14:paraId="6E35B1A9" w14:textId="77777777" w:rsidR="00CA34AE" w:rsidRDefault="00CA34AE">
      <w:pPr>
        <w:pStyle w:val="CommentText"/>
      </w:pPr>
      <w:r>
        <w:rPr>
          <w:rStyle w:val="CommentReference"/>
        </w:rPr>
        <w:annotationRef/>
      </w:r>
      <w:r>
        <w:t>Can it?</w:t>
      </w:r>
    </w:p>
  </w:comment>
  <w:comment w:id="571" w:author="Parkes, Brandon L" w:date="2017-01-04T14:52:00Z" w:initials="BP">
    <w:p w14:paraId="1CED9882" w14:textId="77777777" w:rsidR="00CA34AE" w:rsidRDefault="00CA34AE">
      <w:pPr>
        <w:pStyle w:val="CommentText"/>
      </w:pPr>
      <w:r>
        <w:rPr>
          <w:rStyle w:val="CommentReference"/>
        </w:rPr>
        <w:annotationRef/>
      </w:r>
      <w:r>
        <w:t>This section used to talk about ArcGIS, so may no longer be relevant</w:t>
      </w:r>
    </w:p>
  </w:comment>
  <w:comment w:id="684" w:author="Parkes, Brandon L" w:date="2017-01-04T14:52:00Z" w:initials="BP">
    <w:p w14:paraId="62006D4B" w14:textId="77777777" w:rsidR="00CA34AE" w:rsidRDefault="00CA34AE">
      <w:pPr>
        <w:pStyle w:val="CommentText"/>
      </w:pPr>
      <w:r>
        <w:rPr>
          <w:rStyle w:val="CommentReference"/>
        </w:rPr>
        <w:annotationRef/>
      </w:r>
      <w:r>
        <w:t>Get Kevin to describe what the data loader does</w:t>
      </w:r>
    </w:p>
  </w:comment>
  <w:comment w:id="699" w:author="Parkes, Brandon L" w:date="2017-01-04T14:56:00Z" w:initials="BP">
    <w:p w14:paraId="456DCDAF" w14:textId="77777777" w:rsidR="00CA34AE" w:rsidRDefault="00CA34AE">
      <w:pPr>
        <w:pStyle w:val="CommentText"/>
      </w:pPr>
      <w:r>
        <w:rPr>
          <w:rStyle w:val="CommentReference"/>
        </w:rPr>
        <w:annotationRef/>
      </w:r>
      <w:r>
        <w:t>Not sure this still valid</w:t>
      </w:r>
    </w:p>
  </w:comment>
  <w:comment w:id="710" w:author="Parkes, Brandon L" w:date="2017-01-04T14:59:00Z" w:initials="BP">
    <w:p w14:paraId="20787A95" w14:textId="77777777" w:rsidR="00CA34AE" w:rsidRDefault="00CA34AE">
      <w:pPr>
        <w:pStyle w:val="CommentText"/>
      </w:pPr>
      <w:r>
        <w:rPr>
          <w:rStyle w:val="CommentReference"/>
        </w:rPr>
        <w:annotationRef/>
      </w:r>
      <w:r>
        <w:t>Copy this chapter from 3.2 manual</w:t>
      </w:r>
    </w:p>
  </w:comment>
  <w:comment w:id="715" w:author="Parkes, Brandon L" w:date="2017-02-14T16:02:00Z" w:initials="BP">
    <w:p w14:paraId="49036EF5" w14:textId="77777777" w:rsidR="00CA34AE" w:rsidRDefault="00CA34AE">
      <w:pPr>
        <w:pStyle w:val="CommentText"/>
      </w:pPr>
      <w:r>
        <w:rPr>
          <w:rStyle w:val="CommentReference"/>
        </w:rPr>
        <w:annotationRef/>
      </w:r>
      <w:r>
        <w:t>The text for this section in the 3.2 manual makes heavy reference of being base on a GIS system, so not sure how relevant it is. Plus the exposure stuff is more relevant to risk analysis.</w:t>
      </w:r>
    </w:p>
  </w:comment>
  <w:comment w:id="717" w:author="Parkes, Brandon L" w:date="2017-02-14T14:44:00Z" w:initials="BP">
    <w:p w14:paraId="23C49C20" w14:textId="77777777" w:rsidR="00CA34AE" w:rsidRDefault="00CA34AE">
      <w:pPr>
        <w:pStyle w:val="CommentText"/>
      </w:pPr>
      <w:r>
        <w:rPr>
          <w:rStyle w:val="CommentReference"/>
        </w:rPr>
        <w:annotationRef/>
      </w:r>
      <w:r>
        <w:t>There is a paragraph here in the old manual about null hypothesis tests in risk analysis. Add it when risk analysis becomes available if appropriate</w:t>
      </w:r>
    </w:p>
  </w:comment>
  <w:comment w:id="722" w:author="Parkes, Brandon L" w:date="2017-01-04T16:37:00Z" w:initials="BP">
    <w:p w14:paraId="48A63969" w14:textId="77777777" w:rsidR="00CA34AE" w:rsidRDefault="00CA34AE">
      <w:pPr>
        <w:pStyle w:val="CommentText"/>
      </w:pPr>
      <w:r>
        <w:rPr>
          <w:rStyle w:val="CommentReference"/>
        </w:rPr>
        <w:annotationRef/>
      </w:r>
      <w:r>
        <w:t>Not sure it has this any more</w:t>
      </w:r>
    </w:p>
  </w:comment>
  <w:comment w:id="725" w:author="Parkes, Brandon L" w:date="2017-01-04T17:11:00Z" w:initials="BP">
    <w:p w14:paraId="2BF55D6B" w14:textId="77777777" w:rsidR="00CA34AE" w:rsidRDefault="00CA34AE">
      <w:pPr>
        <w:pStyle w:val="CommentText"/>
      </w:pPr>
      <w:r>
        <w:rPr>
          <w:rStyle w:val="CommentReference"/>
        </w:rPr>
        <w:annotationRef/>
      </w:r>
      <w:r>
        <w:t>Add Sahsuland map here</w:t>
      </w:r>
    </w:p>
  </w:comment>
  <w:comment w:id="922" w:author="Parkes, Brandon L" w:date="2017-02-08T17:00:00Z" w:initials="BP">
    <w:p w14:paraId="2656252E" w14:textId="77777777" w:rsidR="00CA34AE" w:rsidRDefault="00CA34AE">
      <w:pPr>
        <w:pStyle w:val="CommentText"/>
      </w:pPr>
      <w:r>
        <w:rPr>
          <w:rStyle w:val="CommentReference"/>
        </w:rPr>
        <w:annotationRef/>
      </w:r>
      <w:r>
        <w:t>Soon to be ICD9 codes too?</w:t>
      </w:r>
    </w:p>
  </w:comment>
  <w:comment w:id="923" w:author="Parkes, Brandon L" w:date="2017-02-08T17:05:00Z" w:initials="BP">
    <w:p w14:paraId="51DD110E" w14:textId="77777777" w:rsidR="00CA34AE" w:rsidRDefault="00CA34AE">
      <w:pPr>
        <w:pStyle w:val="CommentText"/>
      </w:pPr>
      <w:r>
        <w:rPr>
          <w:rStyle w:val="CommentReference"/>
        </w:rPr>
        <w:annotationRef/>
      </w:r>
      <w:r>
        <w:t>Soon to be more than one</w:t>
      </w:r>
    </w:p>
  </w:comment>
  <w:comment w:id="930" w:author="Parkes, Brandon L" w:date="2017-02-09T11:38:00Z" w:initials="BP">
    <w:p w14:paraId="28E41A88" w14:textId="77777777" w:rsidR="00CA34AE" w:rsidRDefault="00CA34AE">
      <w:pPr>
        <w:pStyle w:val="CommentText"/>
      </w:pPr>
      <w:r>
        <w:rPr>
          <w:rStyle w:val="CommentReference"/>
        </w:rPr>
        <w:annotationRef/>
      </w:r>
      <w:r>
        <w:t>Once the technical appendix is done, change this reference as appropriate.</w:t>
      </w:r>
    </w:p>
  </w:comment>
  <w:comment w:id="939" w:author="Parkes, Brandon L" w:date="2017-02-09T12:08:00Z" w:initials="BP">
    <w:p w14:paraId="770D9425" w14:textId="77777777" w:rsidR="00CA34AE" w:rsidRDefault="00CA34AE" w:rsidP="004B5548">
      <w:pPr>
        <w:pStyle w:val="CommentText"/>
      </w:pPr>
      <w:r>
        <w:rPr>
          <w:rStyle w:val="CommentReference"/>
        </w:rPr>
        <w:annotationRef/>
      </w:r>
      <w:r>
        <w:t>Fill in the rest of the status codes when known</w:t>
      </w:r>
    </w:p>
  </w:comment>
  <w:comment w:id="943" w:author="Parkes, Brandon L" w:date="2017-02-09T12:08:00Z" w:initials="BP">
    <w:p w14:paraId="4044C2E4" w14:textId="77777777" w:rsidR="00CA34AE" w:rsidRDefault="00CA34AE" w:rsidP="004B5548">
      <w:pPr>
        <w:pStyle w:val="CommentText"/>
      </w:pPr>
      <w:r>
        <w:rPr>
          <w:rStyle w:val="CommentReference"/>
        </w:rPr>
        <w:annotationRef/>
      </w:r>
      <w:r>
        <w:t>Fill in the rest of the status codes when known</w:t>
      </w:r>
    </w:p>
  </w:comment>
  <w:comment w:id="951" w:author="Parkes, Brandon L" w:date="2017-02-10T15:16:00Z" w:initials="BP">
    <w:p w14:paraId="5A7374A1" w14:textId="77777777" w:rsidR="00CA34AE" w:rsidRDefault="00CA34AE">
      <w:pPr>
        <w:pStyle w:val="CommentText"/>
      </w:pPr>
      <w:r>
        <w:rPr>
          <w:rStyle w:val="CommentReference"/>
        </w:rPr>
        <w:annotationRef/>
      </w:r>
      <w:r>
        <w:t>What does ‘c’ stand for?</w:t>
      </w:r>
    </w:p>
  </w:comment>
  <w:comment w:id="955" w:author="Parkes, Brandon L" w:date="2017-02-10T15:03:00Z" w:initials="BP">
    <w:p w14:paraId="1A4E279F" w14:textId="77777777" w:rsidR="00CA34AE" w:rsidRDefault="00CA34AE">
      <w:pPr>
        <w:pStyle w:val="CommentText"/>
      </w:pPr>
      <w:r>
        <w:rPr>
          <w:rStyle w:val="CommentReference"/>
        </w:rPr>
        <w:annotationRef/>
      </w:r>
      <w:r>
        <w:t>Why on earth isn’t the description somewhere else on the study submission screen?</w:t>
      </w:r>
    </w:p>
  </w:comment>
  <w:comment w:id="995" w:author="Parkes, Brandon L" w:date="2017-02-13T10:20:00Z" w:initials="BP">
    <w:p w14:paraId="5855AB45" w14:textId="77777777" w:rsidR="00CA34AE" w:rsidRDefault="00CA34AE">
      <w:pPr>
        <w:pStyle w:val="CommentText"/>
      </w:pPr>
      <w:r>
        <w:rPr>
          <w:rStyle w:val="CommentReference"/>
        </w:rPr>
        <w:annotationRef/>
      </w:r>
      <w:r>
        <w:t>Confirm this with Kev</w:t>
      </w:r>
    </w:p>
  </w:comment>
  <w:comment w:id="997" w:author="Parkes, Brandon L" w:date="2017-02-13T11:41:00Z" w:initials="BP">
    <w:p w14:paraId="69984C62" w14:textId="77777777" w:rsidR="00CA34AE" w:rsidRDefault="00CA34AE">
      <w:pPr>
        <w:pStyle w:val="CommentText"/>
      </w:pPr>
      <w:r>
        <w:rPr>
          <w:rStyle w:val="CommentReference"/>
        </w:rPr>
        <w:annotationRef/>
      </w:r>
      <w:r>
        <w:t>Currently ‘equal size’ is available which does the same thing</w:t>
      </w:r>
    </w:p>
  </w:comment>
  <w:comment w:id="998" w:author="Parkes, Brandon L" w:date="2017-02-13T11:52:00Z" w:initials="BP">
    <w:p w14:paraId="12B72F09" w14:textId="77777777" w:rsidR="00CA34AE" w:rsidRDefault="00CA34AE">
      <w:pPr>
        <w:pStyle w:val="CommentText"/>
      </w:pPr>
      <w:r>
        <w:rPr>
          <w:rStyle w:val="CommentReference"/>
        </w:rPr>
        <w:annotationRef/>
      </w:r>
      <w:r>
        <w:t>Jenks, G.F. 1967. The data model concept in statistical mapping. International Yearbook of Cartography, 7:186-190.</w:t>
      </w:r>
    </w:p>
  </w:comment>
  <w:comment w:id="999" w:author="Parkes, Brandon L" w:date="2017-02-13T11:56:00Z" w:initials="BP">
    <w:p w14:paraId="1894212C" w14:textId="77777777" w:rsidR="00CA34AE" w:rsidRDefault="00CA34AE">
      <w:pPr>
        <w:pStyle w:val="CommentText"/>
      </w:pPr>
      <w:r>
        <w:rPr>
          <w:rStyle w:val="CommentReference"/>
        </w:rPr>
        <w:annotationRef/>
      </w:r>
      <w:r>
        <w:t>ref</w:t>
      </w:r>
    </w:p>
  </w:comment>
  <w:comment w:id="1000" w:author="Parkes, Brandon L" w:date="2017-02-13T11:56:00Z" w:initials="BP">
    <w:p w14:paraId="05C9519B" w14:textId="77777777" w:rsidR="00CA34AE" w:rsidRDefault="00CA34AE" w:rsidP="000265F0">
      <w:pPr>
        <w:pStyle w:val="CommentText"/>
      </w:pPr>
      <w:r>
        <w:rPr>
          <w:rStyle w:val="CommentReference"/>
        </w:rPr>
        <w:annotationRef/>
      </w:r>
      <w:r>
        <w:t>ref</w:t>
      </w:r>
    </w:p>
  </w:comment>
  <w:comment w:id="1002" w:author="Parkes, Brandon L" w:date="2017-02-13T15:51:00Z" w:initials="BP">
    <w:p w14:paraId="174C58C4" w14:textId="77777777" w:rsidR="00CA34AE" w:rsidRDefault="00CA34AE">
      <w:pPr>
        <w:pStyle w:val="CommentText"/>
      </w:pPr>
      <w:r>
        <w:rPr>
          <w:rStyle w:val="CommentReference"/>
        </w:rPr>
        <w:annotationRef/>
      </w:r>
      <w:r>
        <w:t>The column names and orders are somewhat unhelpful probably need to be changed. Also add more of explanation of what they are.</w:t>
      </w:r>
    </w:p>
  </w:comment>
  <w:comment w:id="1003" w:author="Parkes, Brandon L" w:date="2017-02-13T15:56:00Z" w:initials="BP">
    <w:p w14:paraId="66F6062E" w14:textId="77777777" w:rsidR="00CA34AE" w:rsidRDefault="00CA34AE">
      <w:pPr>
        <w:pStyle w:val="CommentText"/>
      </w:pPr>
      <w:r>
        <w:rPr>
          <w:rStyle w:val="CommentReference"/>
        </w:rPr>
        <w:annotationRef/>
      </w:r>
      <w:r>
        <w:t>Hopefully this makes sense?</w:t>
      </w:r>
    </w:p>
  </w:comment>
  <w:comment w:id="1039" w:author="Parkes, Brandon L" w:date="2017-02-14T10:59:00Z" w:initials="BP">
    <w:p w14:paraId="07580EA5" w14:textId="77777777" w:rsidR="00CA34AE" w:rsidRDefault="00CA34AE">
      <w:pPr>
        <w:pStyle w:val="CommentText"/>
      </w:pPr>
      <w:r>
        <w:rPr>
          <w:rStyle w:val="CommentReference"/>
        </w:rPr>
        <w:annotationRef/>
      </w:r>
      <w:r>
        <w:t>Ask an epidemiologist what these charts should be called.</w:t>
      </w:r>
    </w:p>
  </w:comment>
  <w:comment w:id="1040" w:author="Parkes, Brandon L" w:date="2017-02-14T11:01:00Z" w:initials="BP">
    <w:p w14:paraId="5836940D" w14:textId="77777777" w:rsidR="00CA34AE" w:rsidRDefault="00CA34AE">
      <w:pPr>
        <w:pStyle w:val="CommentText"/>
      </w:pPr>
      <w:r>
        <w:rPr>
          <w:rStyle w:val="CommentReference"/>
        </w:rPr>
        <w:annotationRef/>
      </w:r>
      <w:r>
        <w:t xml:space="preserve">This is why there are only a few fields available in the </w:t>
      </w:r>
    </w:p>
  </w:comment>
  <w:comment w:id="1249" w:author="Parkes, Brandon L" w:date="2017-02-10T11:41:00Z" w:initials="BP">
    <w:p w14:paraId="40DA94D5" w14:textId="77777777" w:rsidR="00CA34AE" w:rsidRDefault="00CA34AE">
      <w:pPr>
        <w:pStyle w:val="CommentText"/>
      </w:pPr>
      <w:r>
        <w:rPr>
          <w:rStyle w:val="CommentReference"/>
        </w:rPr>
        <w:annotationRef/>
      </w:r>
      <w:r>
        <w:t>I think this is the limited definition that Aurore’s code originally used, need to check what the case is now – ask Kev?</w:t>
      </w:r>
    </w:p>
  </w:comment>
  <w:comment w:id="1250" w:author="Parkes, Brandon L" w:date="2017-02-10T13:41:00Z" w:initials="BP">
    <w:p w14:paraId="1C8C8E9E" w14:textId="77777777" w:rsidR="00CA34AE" w:rsidRDefault="00CA34AE">
      <w:pPr>
        <w:pStyle w:val="CommentText"/>
      </w:pPr>
      <w:r>
        <w:rPr>
          <w:rStyle w:val="CommentReference"/>
        </w:rPr>
        <w:annotationRef/>
      </w:r>
      <w:r>
        <w:t>Check the validity of this with Anna</w:t>
      </w:r>
    </w:p>
  </w:comment>
  <w:comment w:id="1251" w:author="Parkes, Brandon L" w:date="2017-02-10T14:44:00Z" w:initials="BP">
    <w:p w14:paraId="5747F1B4" w14:textId="77777777" w:rsidR="00CA34AE" w:rsidRDefault="00CA34AE">
      <w:pPr>
        <w:pStyle w:val="CommentText"/>
      </w:pPr>
      <w:r>
        <w:rPr>
          <w:rStyle w:val="CommentReference"/>
        </w:rPr>
        <w:annotationRef/>
      </w:r>
      <w:r>
        <w:t>Rates or ratio!?</w:t>
      </w:r>
    </w:p>
  </w:comment>
  <w:comment w:id="1253" w:author="Parkes, Brandon L" w:date="2017-02-15T10:20:00Z" w:initials="BP">
    <w:p w14:paraId="7E1069F8" w14:textId="77777777" w:rsidR="00CA34AE" w:rsidRDefault="00CA34AE">
      <w:pPr>
        <w:pStyle w:val="CommentText"/>
      </w:pPr>
      <w:r>
        <w:rPr>
          <w:rStyle w:val="CommentReference"/>
        </w:rPr>
        <w:annotationRef/>
      </w:r>
      <w:r>
        <w:t>Stratum?</w:t>
      </w:r>
    </w:p>
  </w:comment>
  <w:comment w:id="1254" w:author="Parkes, Brandon L" w:date="2017-02-15T11:20:00Z" w:initials="BP">
    <w:p w14:paraId="56BE384B" w14:textId="77777777" w:rsidR="00CA34AE" w:rsidRDefault="00CA34AE">
      <w:pPr>
        <w:pStyle w:val="CommentText"/>
      </w:pPr>
      <w:r>
        <w:rPr>
          <w:rStyle w:val="CommentReference"/>
        </w:rPr>
        <w:annotationRef/>
      </w:r>
      <w:r>
        <w:t>Is ‘relative risk’ interchangeable with SMR?</w:t>
      </w:r>
    </w:p>
  </w:comment>
  <w:comment w:id="1255" w:author="Parkes, Brandon L" w:date="2017-02-15T10:33:00Z" w:initials="BP">
    <w:p w14:paraId="5A826FFC" w14:textId="77777777" w:rsidR="00CA34AE" w:rsidRDefault="00CA34AE">
      <w:pPr>
        <w:pStyle w:val="CommentText"/>
      </w:pPr>
      <w:r>
        <w:rPr>
          <w:rStyle w:val="CommentReference"/>
        </w:rPr>
        <w:annotationRef/>
      </w:r>
      <w:r>
        <w:t>The first part of this is from Aurore’s RIFManaul_Stat/.docx, the second is from the RIF 3.2 manual appendix, they seem to contradict each other, check with Anna or other epidemiologist.</w:t>
      </w:r>
    </w:p>
  </w:comment>
  <w:comment w:id="1256" w:author="Parkes, Brandon L" w:date="2017-02-15T10:42:00Z" w:initials="BP">
    <w:p w14:paraId="590EEF1C" w14:textId="77777777" w:rsidR="00CA34AE" w:rsidRDefault="00CA34AE">
      <w:pPr>
        <w:pStyle w:val="CommentText"/>
      </w:pPr>
      <w:r>
        <w:rPr>
          <w:rStyle w:val="CommentReference"/>
        </w:rPr>
        <w:annotationRef/>
      </w:r>
      <w:r>
        <w:t>Is this the best word? Assume?</w:t>
      </w:r>
    </w:p>
  </w:comment>
  <w:comment w:id="1257" w:author="Parkes, Brandon L" w:date="2017-02-15T11:59:00Z" w:initials="BP">
    <w:p w14:paraId="2CF7F9D6" w14:textId="77777777" w:rsidR="00CA34AE" w:rsidRDefault="00CA34AE">
      <w:pPr>
        <w:pStyle w:val="CommentText"/>
      </w:pPr>
      <w:r>
        <w:rPr>
          <w:rStyle w:val="CommentReference"/>
        </w:rPr>
        <w:annotationRef/>
      </w:r>
      <w:r>
        <w:t>I think these equations need a little more explanation/clarification. I.e. why introduce q? Most other explanations don’t have q and just use χ</w:t>
      </w:r>
      <w:r>
        <w:rPr>
          <w:vertAlign w:val="superscript"/>
        </w:rPr>
        <w:t>2</w:t>
      </w:r>
      <w:r>
        <w:t xml:space="preserve"> (χ</w:t>
      </w:r>
      <w:r>
        <w:rPr>
          <w:vertAlign w:val="superscript"/>
        </w:rPr>
        <w:t>2</w:t>
      </w:r>
      <w:r>
        <w:rPr>
          <w:vertAlign w:val="subscript"/>
        </w:rPr>
        <w:t>lower</w:t>
      </w:r>
      <w:r>
        <w:t xml:space="preserve"> is the 100(1-α/2)th percentile value from the χ</w:t>
      </w:r>
      <w:r>
        <w:rPr>
          <w:vertAlign w:val="superscript"/>
        </w:rPr>
        <w:t>2</w:t>
      </w:r>
      <w:r>
        <w:t xml:space="preserve"> distribution with 2O</w:t>
      </w:r>
      <w:r>
        <w:rPr>
          <w:vertAlign w:val="subscript"/>
        </w:rPr>
        <w:t>i</w:t>
      </w:r>
      <w:r>
        <w:t xml:space="preserve"> degrees of freedom and</w:t>
      </w:r>
    </w:p>
    <w:p w14:paraId="40385977" w14:textId="77777777" w:rsidR="00CA34AE" w:rsidRDefault="00CA34AE">
      <w:pPr>
        <w:pStyle w:val="CommentText"/>
      </w:pPr>
      <w:r>
        <w:t>χ</w:t>
      </w:r>
      <w:r>
        <w:rPr>
          <w:vertAlign w:val="superscript"/>
        </w:rPr>
        <w:t>2</w:t>
      </w:r>
      <w:r>
        <w:rPr>
          <w:vertAlign w:val="subscript"/>
        </w:rPr>
        <w:t>upper</w:t>
      </w:r>
      <w:r>
        <w:t xml:space="preserve"> is the 100(α/2)th percentile value from the χ</w:t>
      </w:r>
      <w:r>
        <w:rPr>
          <w:vertAlign w:val="superscript"/>
        </w:rPr>
        <w:t>2</w:t>
      </w:r>
      <w:r>
        <w:t xml:space="preserve"> distribution with 2O</w:t>
      </w:r>
      <w:r>
        <w:rPr>
          <w:vertAlign w:val="subscript"/>
        </w:rPr>
        <w:t>i</w:t>
      </w:r>
      <w:r>
        <w:t xml:space="preserve"> + 2 degrees of freedom) this seems to reflect the R code more closely than the equations Aurore used here.</w:t>
      </w:r>
    </w:p>
    <w:p w14:paraId="4CCCF216" w14:textId="77777777" w:rsidR="00CA34AE" w:rsidRPr="006C4D00" w:rsidRDefault="00CA34AE">
      <w:pPr>
        <w:pStyle w:val="CommentText"/>
      </w:pPr>
      <w:r w:rsidRPr="00360925">
        <w:t>Armitage P, Berry G. Statistical methods in medical research (3rd edn). Oxford: Blackwell; 1994.</w:t>
      </w:r>
    </w:p>
  </w:comment>
  <w:comment w:id="1261" w:author="Parkes, Brandon L" w:date="2017-02-15T15:04:00Z" w:initials="BP">
    <w:p w14:paraId="6D70173F" w14:textId="77777777" w:rsidR="00CA34AE" w:rsidRDefault="00CA34AE">
      <w:pPr>
        <w:pStyle w:val="CommentText"/>
      </w:pPr>
      <w:r>
        <w:rPr>
          <w:rStyle w:val="CommentReference"/>
        </w:rPr>
        <w:annotationRef/>
      </w:r>
      <w:r>
        <w:t>Confirm if this really is inverse or log gamma</w:t>
      </w:r>
    </w:p>
  </w:comment>
  <w:comment w:id="1260" w:author="Parkes, Brandon L" w:date="2017-02-15T15:44:00Z" w:initials="BP">
    <w:p w14:paraId="0038C340" w14:textId="77777777" w:rsidR="00CA34AE" w:rsidRDefault="00CA34AE">
      <w:pPr>
        <w:pStyle w:val="CommentText"/>
      </w:pPr>
      <w:r>
        <w:rPr>
          <w:rStyle w:val="CommentReference"/>
        </w:rPr>
        <w:annotationRef/>
      </w:r>
      <w:r>
        <w:t>This is the default for now, eventually users will get more control over the priors.</w:t>
      </w:r>
    </w:p>
  </w:comment>
  <w:comment w:id="1264" w:author="Parkes, Brandon L" w:date="2017-06-22T10:58:00Z" w:initials="BP">
    <w:p w14:paraId="1CA72F5D" w14:textId="77777777" w:rsidR="00CA34AE" w:rsidRDefault="00CA34AE">
      <w:pPr>
        <w:pStyle w:val="CommentText"/>
      </w:pPr>
      <w:r>
        <w:rPr>
          <w:rStyle w:val="CommentReference"/>
        </w:rPr>
        <w:annotationRef/>
      </w:r>
      <w:r>
        <w:t>This was pasted from the 3.2 manual. May want to replace it with a clearer version?</w:t>
      </w:r>
    </w:p>
  </w:comment>
  <w:comment w:id="1267" w:author="Parkes, Brandon L" w:date="2017-06-22T15:58:00Z" w:initials="BP">
    <w:p w14:paraId="54D0D6B5" w14:textId="77777777" w:rsidR="00CA34AE" w:rsidRDefault="00CA34AE">
      <w:pPr>
        <w:pStyle w:val="CommentText"/>
      </w:pPr>
      <w:r>
        <w:rPr>
          <w:rStyle w:val="CommentReference"/>
        </w:rPr>
        <w:annotationRef/>
      </w:r>
      <w:r>
        <w:t>Check this with Peter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59C9E6F" w15:done="0"/>
  <w15:commentEx w15:paraId="2476EF6D" w15:done="0"/>
  <w15:commentEx w15:paraId="1591EA51" w15:done="0"/>
  <w15:commentEx w15:paraId="62348CA6" w15:done="0"/>
  <w15:commentEx w15:paraId="1504A4DF" w15:done="0"/>
  <w15:commentEx w15:paraId="6E35B1A9" w15:done="0"/>
  <w15:commentEx w15:paraId="1CED9882" w15:done="0"/>
  <w15:commentEx w15:paraId="62006D4B" w15:done="0"/>
  <w15:commentEx w15:paraId="456DCDAF" w15:done="0"/>
  <w15:commentEx w15:paraId="20787A95" w15:done="0"/>
  <w15:commentEx w15:paraId="49036EF5" w15:done="0"/>
  <w15:commentEx w15:paraId="23C49C20" w15:done="0"/>
  <w15:commentEx w15:paraId="48A63969" w15:done="0"/>
  <w15:commentEx w15:paraId="2BF55D6B" w15:done="0"/>
  <w15:commentEx w15:paraId="2656252E" w15:done="0"/>
  <w15:commentEx w15:paraId="51DD110E" w15:done="0"/>
  <w15:commentEx w15:paraId="28E41A88" w15:done="0"/>
  <w15:commentEx w15:paraId="770D9425" w15:done="0"/>
  <w15:commentEx w15:paraId="4044C2E4" w15:done="0"/>
  <w15:commentEx w15:paraId="5A7374A1" w15:done="0"/>
  <w15:commentEx w15:paraId="1A4E279F" w15:done="0"/>
  <w15:commentEx w15:paraId="5855AB45" w15:done="0"/>
  <w15:commentEx w15:paraId="69984C62" w15:done="0"/>
  <w15:commentEx w15:paraId="12B72F09" w15:done="0"/>
  <w15:commentEx w15:paraId="1894212C" w15:done="0"/>
  <w15:commentEx w15:paraId="05C9519B" w15:done="0"/>
  <w15:commentEx w15:paraId="174C58C4" w15:done="0"/>
  <w15:commentEx w15:paraId="66F6062E" w15:done="0"/>
  <w15:commentEx w15:paraId="07580EA5" w15:done="0"/>
  <w15:commentEx w15:paraId="5836940D" w15:done="0"/>
  <w15:commentEx w15:paraId="40DA94D5" w15:done="0"/>
  <w15:commentEx w15:paraId="1C8C8E9E" w15:done="0"/>
  <w15:commentEx w15:paraId="5747F1B4" w15:done="0"/>
  <w15:commentEx w15:paraId="7E1069F8" w15:done="0"/>
  <w15:commentEx w15:paraId="56BE384B" w15:done="0"/>
  <w15:commentEx w15:paraId="5A826FFC" w15:done="0"/>
  <w15:commentEx w15:paraId="590EEF1C" w15:done="0"/>
  <w15:commentEx w15:paraId="4CCCF216" w15:done="0"/>
  <w15:commentEx w15:paraId="6D70173F" w15:done="0"/>
  <w15:commentEx w15:paraId="0038C340" w15:done="0"/>
  <w15:commentEx w15:paraId="1CA72F5D" w15:done="0"/>
  <w15:commentEx w15:paraId="54D0D6B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9C9E6F" w16cid:durableId="1D7CBC42"/>
  <w16cid:commentId w16cid:paraId="2476EF6D" w16cid:durableId="1D7CBC43"/>
  <w16cid:commentId w16cid:paraId="1591EA51" w16cid:durableId="1D7CBC46"/>
  <w16cid:commentId w16cid:paraId="62348CA6" w16cid:durableId="1D7CBC48"/>
  <w16cid:commentId w16cid:paraId="1504A4DF" w16cid:durableId="1D7CBC49"/>
  <w16cid:commentId w16cid:paraId="6E35B1A9" w16cid:durableId="1D7CBC4A"/>
  <w16cid:commentId w16cid:paraId="1CED9882" w16cid:durableId="1D7CBC4B"/>
  <w16cid:commentId w16cid:paraId="62006D4B" w16cid:durableId="1D7CBC4C"/>
  <w16cid:commentId w16cid:paraId="456DCDAF" w16cid:durableId="1D7CBC4D"/>
  <w16cid:commentId w16cid:paraId="20787A95" w16cid:durableId="1D7CBC4E"/>
  <w16cid:commentId w16cid:paraId="49036EF5" w16cid:durableId="1D7CBC4F"/>
  <w16cid:commentId w16cid:paraId="48A63969" w16cid:durableId="1D7CBC50"/>
  <w16cid:commentId w16cid:paraId="2BF55D6B" w16cid:durableId="1D7CBC51"/>
  <w16cid:commentId w16cid:paraId="2656252E" w16cid:durableId="1D7CBC52"/>
  <w16cid:commentId w16cid:paraId="51DD110E" w16cid:durableId="1D7CBC53"/>
  <w16cid:commentId w16cid:paraId="28E41A88" w16cid:durableId="1D7CBC54"/>
  <w16cid:commentId w16cid:paraId="770D9425" w16cid:durableId="1D7CBC55"/>
  <w16cid:commentId w16cid:paraId="4044C2E4" w16cid:durableId="1F3CF9CF"/>
  <w16cid:commentId w16cid:paraId="5A7374A1" w16cid:durableId="1D7CBC56"/>
  <w16cid:commentId w16cid:paraId="1A4E279F" w16cid:durableId="1D7CBC57"/>
  <w16cid:commentId w16cid:paraId="5855AB45" w16cid:durableId="1D7CBC58"/>
  <w16cid:commentId w16cid:paraId="69984C62" w16cid:durableId="1D7CBC59"/>
  <w16cid:commentId w16cid:paraId="12B72F09" w16cid:durableId="1D7CBC5A"/>
  <w16cid:commentId w16cid:paraId="1894212C" w16cid:durableId="1D7CBC5B"/>
  <w16cid:commentId w16cid:paraId="05C9519B" w16cid:durableId="1D7CBC5C"/>
  <w16cid:commentId w16cid:paraId="174C58C4" w16cid:durableId="1D7CBC5D"/>
  <w16cid:commentId w16cid:paraId="66F6062E" w16cid:durableId="1D7CBC5E"/>
  <w16cid:commentId w16cid:paraId="07580EA5" w16cid:durableId="1D7CBC5F"/>
  <w16cid:commentId w16cid:paraId="5836940D" w16cid:durableId="1D7CBC60"/>
  <w16cid:commentId w16cid:paraId="40DA94D5" w16cid:durableId="1D7CBC61"/>
  <w16cid:commentId w16cid:paraId="1C8C8E9E" w16cid:durableId="1D7CBC62"/>
  <w16cid:commentId w16cid:paraId="5747F1B4" w16cid:durableId="1D7CBC63"/>
  <w16cid:commentId w16cid:paraId="7E1069F8" w16cid:durableId="1D7CBC64"/>
  <w16cid:commentId w16cid:paraId="56BE384B" w16cid:durableId="1D7CBC65"/>
  <w16cid:commentId w16cid:paraId="5A826FFC" w16cid:durableId="1D7CBC66"/>
  <w16cid:commentId w16cid:paraId="590EEF1C" w16cid:durableId="1D7CBC67"/>
  <w16cid:commentId w16cid:paraId="4CCCF216" w16cid:durableId="1D7CBC68"/>
  <w16cid:commentId w16cid:paraId="6D70173F" w16cid:durableId="1D7CBC69"/>
  <w16cid:commentId w16cid:paraId="0038C340" w16cid:durableId="1D7CBC6A"/>
  <w16cid:commentId w16cid:paraId="1CA72F5D" w16cid:durableId="1D7CBC6B"/>
  <w16cid:commentId w16cid:paraId="54D0D6B5" w16cid:durableId="1D7CBC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184008" w14:textId="77777777" w:rsidR="003143BB" w:rsidRDefault="003143BB" w:rsidP="00B16DDB">
      <w:pPr>
        <w:spacing w:after="0" w:line="240" w:lineRule="auto"/>
      </w:pPr>
      <w:r>
        <w:separator/>
      </w:r>
    </w:p>
  </w:endnote>
  <w:endnote w:type="continuationSeparator" w:id="0">
    <w:p w14:paraId="6BA2FB86" w14:textId="77777777" w:rsidR="003143BB" w:rsidRDefault="003143BB" w:rsidP="00B16D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340E13" w14:textId="77777777" w:rsidR="00CA34AE" w:rsidRDefault="00CA34AE">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7180865D" w14:textId="77777777" w:rsidR="00CA34AE" w:rsidRDefault="00CA34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FBC458" w14:textId="77777777" w:rsidR="003143BB" w:rsidRDefault="003143BB" w:rsidP="00B16DDB">
      <w:pPr>
        <w:spacing w:after="0" w:line="240" w:lineRule="auto"/>
      </w:pPr>
      <w:r>
        <w:separator/>
      </w:r>
    </w:p>
  </w:footnote>
  <w:footnote w:type="continuationSeparator" w:id="0">
    <w:p w14:paraId="166FD864" w14:textId="77777777" w:rsidR="003143BB" w:rsidRDefault="003143BB" w:rsidP="00B16DDB">
      <w:pPr>
        <w:spacing w:after="0" w:line="240" w:lineRule="auto"/>
      </w:pPr>
      <w:r>
        <w:continuationSeparator/>
      </w:r>
    </w:p>
  </w:footnote>
  <w:footnote w:id="1">
    <w:p w14:paraId="4A602B0F" w14:textId="77777777" w:rsidR="00CA34AE" w:rsidRDefault="00CA34AE">
      <w:pPr>
        <w:pStyle w:val="FootnoteText"/>
      </w:pPr>
      <w:r>
        <w:rPr>
          <w:rStyle w:val="FootnoteReference"/>
        </w:rPr>
        <w:footnoteRef/>
      </w:r>
      <w:r>
        <w:t xml:space="preserve"> Age groups are actually by one year age group for ages 0 to 4, then by five year age groups from ages 5 to 85, e.g. age groups 0, 1, 2, 3, 4, 5-9, 10-14, …,80-84, 85+</w:t>
      </w:r>
    </w:p>
  </w:footnote>
  <w:footnote w:id="2">
    <w:p w14:paraId="6660A8B3" w14:textId="77777777" w:rsidR="00CA34AE" w:rsidRDefault="00CA34AE">
      <w:pPr>
        <w:pStyle w:val="FootnoteText"/>
      </w:pPr>
      <w:r>
        <w:rPr>
          <w:rStyle w:val="FootnoteReference"/>
        </w:rPr>
        <w:footnoteRef/>
      </w:r>
      <w:r>
        <w:t xml:space="preserve"> The RIF can handle ecological level covariate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839" w:author="Peter Hambly" w:date="2018-09-07T10:26:00Z"/>
  <w:sdt>
    <w:sdtPr>
      <w:id w:val="1710528990"/>
      <w:docPartObj>
        <w:docPartGallery w:val="Watermarks"/>
        <w:docPartUnique/>
      </w:docPartObj>
    </w:sdtPr>
    <w:sdtContent>
      <w:customXmlInsRangeEnd w:id="839"/>
      <w:p w14:paraId="7AD86898" w14:textId="5116534E" w:rsidR="00CA34AE" w:rsidRDefault="00CA34AE">
        <w:pPr>
          <w:pStyle w:val="Header"/>
        </w:pPr>
        <w:ins w:id="840" w:author="Peter Hambly" w:date="2018-09-07T10:26:00Z">
          <w:r>
            <w:rPr>
              <w:noProof/>
            </w:rPr>
            <w:pict w14:anchorId="7DCDB9B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ins>
      </w:p>
      <w:customXmlInsRangeStart w:id="841" w:author="Peter Hambly" w:date="2018-09-07T10:26:00Z"/>
    </w:sdtContent>
  </w:sdt>
  <w:customXmlInsRangeEnd w:id="84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24.9pt;height:15.85pt;visibility:visible;mso-wrap-style:square" o:bullet="t">
        <v:imagedata r:id="rId1" o:title=""/>
      </v:shape>
    </w:pict>
  </w:numPicBullet>
  <w:abstractNum w:abstractNumId="0" w15:restartNumberingAfterBreak="0">
    <w:nsid w:val="006B3BA4"/>
    <w:multiLevelType w:val="hybridMultilevel"/>
    <w:tmpl w:val="79EA7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A91E60"/>
    <w:multiLevelType w:val="multilevel"/>
    <w:tmpl w:val="04DCE96A"/>
    <w:lvl w:ilvl="0">
      <w:start w:val="7"/>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7FB5FC1"/>
    <w:multiLevelType w:val="hybridMultilevel"/>
    <w:tmpl w:val="989406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8654C43"/>
    <w:multiLevelType w:val="multilevel"/>
    <w:tmpl w:val="F8FA27D2"/>
    <w:lvl w:ilvl="0">
      <w:start w:val="7"/>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8C21927"/>
    <w:multiLevelType w:val="hybridMultilevel"/>
    <w:tmpl w:val="5E2422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2A1126"/>
    <w:multiLevelType w:val="hybridMultilevel"/>
    <w:tmpl w:val="40486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664C8C"/>
    <w:multiLevelType w:val="hybridMultilevel"/>
    <w:tmpl w:val="9F38D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D91030"/>
    <w:multiLevelType w:val="hybridMultilevel"/>
    <w:tmpl w:val="8CC60A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15348D2"/>
    <w:multiLevelType w:val="hybridMultilevel"/>
    <w:tmpl w:val="B958D300"/>
    <w:lvl w:ilvl="0" w:tplc="0809000F">
      <w:start w:val="1"/>
      <w:numFmt w:val="decimal"/>
      <w:lvlText w:val="%1."/>
      <w:lvlJc w:val="left"/>
      <w:pPr>
        <w:tabs>
          <w:tab w:val="num" w:pos="360"/>
        </w:tabs>
        <w:ind w:left="360" w:hanging="360"/>
      </w:pPr>
      <w:rPr>
        <w:rFonts w:hint="default"/>
      </w:rPr>
    </w:lvl>
    <w:lvl w:ilvl="1" w:tplc="0B44989C" w:tentative="1">
      <w:start w:val="1"/>
      <w:numFmt w:val="bullet"/>
      <w:lvlText w:val=""/>
      <w:lvlJc w:val="left"/>
      <w:pPr>
        <w:tabs>
          <w:tab w:val="num" w:pos="1080"/>
        </w:tabs>
        <w:ind w:left="1080" w:hanging="360"/>
      </w:pPr>
      <w:rPr>
        <w:rFonts w:ascii="Symbol" w:hAnsi="Symbol" w:hint="default"/>
      </w:rPr>
    </w:lvl>
    <w:lvl w:ilvl="2" w:tplc="2E0CD12A" w:tentative="1">
      <w:start w:val="1"/>
      <w:numFmt w:val="bullet"/>
      <w:lvlText w:val=""/>
      <w:lvlJc w:val="left"/>
      <w:pPr>
        <w:tabs>
          <w:tab w:val="num" w:pos="1800"/>
        </w:tabs>
        <w:ind w:left="1800" w:hanging="360"/>
      </w:pPr>
      <w:rPr>
        <w:rFonts w:ascii="Symbol" w:hAnsi="Symbol" w:hint="default"/>
      </w:rPr>
    </w:lvl>
    <w:lvl w:ilvl="3" w:tplc="C80C3090" w:tentative="1">
      <w:start w:val="1"/>
      <w:numFmt w:val="bullet"/>
      <w:lvlText w:val=""/>
      <w:lvlJc w:val="left"/>
      <w:pPr>
        <w:tabs>
          <w:tab w:val="num" w:pos="2520"/>
        </w:tabs>
        <w:ind w:left="2520" w:hanging="360"/>
      </w:pPr>
      <w:rPr>
        <w:rFonts w:ascii="Symbol" w:hAnsi="Symbol" w:hint="default"/>
      </w:rPr>
    </w:lvl>
    <w:lvl w:ilvl="4" w:tplc="643811F4" w:tentative="1">
      <w:start w:val="1"/>
      <w:numFmt w:val="bullet"/>
      <w:lvlText w:val=""/>
      <w:lvlJc w:val="left"/>
      <w:pPr>
        <w:tabs>
          <w:tab w:val="num" w:pos="3240"/>
        </w:tabs>
        <w:ind w:left="3240" w:hanging="360"/>
      </w:pPr>
      <w:rPr>
        <w:rFonts w:ascii="Symbol" w:hAnsi="Symbol" w:hint="default"/>
      </w:rPr>
    </w:lvl>
    <w:lvl w:ilvl="5" w:tplc="FE54AA32" w:tentative="1">
      <w:start w:val="1"/>
      <w:numFmt w:val="bullet"/>
      <w:lvlText w:val=""/>
      <w:lvlJc w:val="left"/>
      <w:pPr>
        <w:tabs>
          <w:tab w:val="num" w:pos="3960"/>
        </w:tabs>
        <w:ind w:left="3960" w:hanging="360"/>
      </w:pPr>
      <w:rPr>
        <w:rFonts w:ascii="Symbol" w:hAnsi="Symbol" w:hint="default"/>
      </w:rPr>
    </w:lvl>
    <w:lvl w:ilvl="6" w:tplc="DE284ED8" w:tentative="1">
      <w:start w:val="1"/>
      <w:numFmt w:val="bullet"/>
      <w:lvlText w:val=""/>
      <w:lvlJc w:val="left"/>
      <w:pPr>
        <w:tabs>
          <w:tab w:val="num" w:pos="4680"/>
        </w:tabs>
        <w:ind w:left="4680" w:hanging="360"/>
      </w:pPr>
      <w:rPr>
        <w:rFonts w:ascii="Symbol" w:hAnsi="Symbol" w:hint="default"/>
      </w:rPr>
    </w:lvl>
    <w:lvl w:ilvl="7" w:tplc="479ED22A" w:tentative="1">
      <w:start w:val="1"/>
      <w:numFmt w:val="bullet"/>
      <w:lvlText w:val=""/>
      <w:lvlJc w:val="left"/>
      <w:pPr>
        <w:tabs>
          <w:tab w:val="num" w:pos="5400"/>
        </w:tabs>
        <w:ind w:left="5400" w:hanging="360"/>
      </w:pPr>
      <w:rPr>
        <w:rFonts w:ascii="Symbol" w:hAnsi="Symbol" w:hint="default"/>
      </w:rPr>
    </w:lvl>
    <w:lvl w:ilvl="8" w:tplc="27E6246A" w:tentative="1">
      <w:start w:val="1"/>
      <w:numFmt w:val="bullet"/>
      <w:lvlText w:val=""/>
      <w:lvlJc w:val="left"/>
      <w:pPr>
        <w:tabs>
          <w:tab w:val="num" w:pos="6120"/>
        </w:tabs>
        <w:ind w:left="6120" w:hanging="360"/>
      </w:pPr>
      <w:rPr>
        <w:rFonts w:ascii="Symbol" w:hAnsi="Symbol" w:hint="default"/>
      </w:rPr>
    </w:lvl>
  </w:abstractNum>
  <w:abstractNum w:abstractNumId="9" w15:restartNumberingAfterBreak="0">
    <w:nsid w:val="15562DB3"/>
    <w:multiLevelType w:val="hybridMultilevel"/>
    <w:tmpl w:val="C6C62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9D7968"/>
    <w:multiLevelType w:val="hybridMultilevel"/>
    <w:tmpl w:val="B0B4A0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8908B2"/>
    <w:multiLevelType w:val="hybridMultilevel"/>
    <w:tmpl w:val="66FC5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A231BD"/>
    <w:multiLevelType w:val="hybridMultilevel"/>
    <w:tmpl w:val="A3DE1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53E7E5F"/>
    <w:multiLevelType w:val="hybridMultilevel"/>
    <w:tmpl w:val="9738D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AF745F"/>
    <w:multiLevelType w:val="hybridMultilevel"/>
    <w:tmpl w:val="7DE401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98052D"/>
    <w:multiLevelType w:val="hybridMultilevel"/>
    <w:tmpl w:val="7756B876"/>
    <w:lvl w:ilvl="0" w:tplc="08090001">
      <w:start w:val="1"/>
      <w:numFmt w:val="bullet"/>
      <w:lvlText w:val=""/>
      <w:lvlJc w:val="left"/>
      <w:pPr>
        <w:tabs>
          <w:tab w:val="num" w:pos="360"/>
        </w:tabs>
        <w:ind w:left="360" w:hanging="360"/>
      </w:pPr>
      <w:rPr>
        <w:rFonts w:ascii="Symbol" w:hAnsi="Symbol" w:hint="default"/>
      </w:rPr>
    </w:lvl>
    <w:lvl w:ilvl="1" w:tplc="0B44989C" w:tentative="1">
      <w:start w:val="1"/>
      <w:numFmt w:val="bullet"/>
      <w:lvlText w:val=""/>
      <w:lvlJc w:val="left"/>
      <w:pPr>
        <w:tabs>
          <w:tab w:val="num" w:pos="1080"/>
        </w:tabs>
        <w:ind w:left="1080" w:hanging="360"/>
      </w:pPr>
      <w:rPr>
        <w:rFonts w:ascii="Symbol" w:hAnsi="Symbol" w:hint="default"/>
      </w:rPr>
    </w:lvl>
    <w:lvl w:ilvl="2" w:tplc="2E0CD12A" w:tentative="1">
      <w:start w:val="1"/>
      <w:numFmt w:val="bullet"/>
      <w:lvlText w:val=""/>
      <w:lvlJc w:val="left"/>
      <w:pPr>
        <w:tabs>
          <w:tab w:val="num" w:pos="1800"/>
        </w:tabs>
        <w:ind w:left="1800" w:hanging="360"/>
      </w:pPr>
      <w:rPr>
        <w:rFonts w:ascii="Symbol" w:hAnsi="Symbol" w:hint="default"/>
      </w:rPr>
    </w:lvl>
    <w:lvl w:ilvl="3" w:tplc="C80C3090" w:tentative="1">
      <w:start w:val="1"/>
      <w:numFmt w:val="bullet"/>
      <w:lvlText w:val=""/>
      <w:lvlJc w:val="left"/>
      <w:pPr>
        <w:tabs>
          <w:tab w:val="num" w:pos="2520"/>
        </w:tabs>
        <w:ind w:left="2520" w:hanging="360"/>
      </w:pPr>
      <w:rPr>
        <w:rFonts w:ascii="Symbol" w:hAnsi="Symbol" w:hint="default"/>
      </w:rPr>
    </w:lvl>
    <w:lvl w:ilvl="4" w:tplc="643811F4" w:tentative="1">
      <w:start w:val="1"/>
      <w:numFmt w:val="bullet"/>
      <w:lvlText w:val=""/>
      <w:lvlJc w:val="left"/>
      <w:pPr>
        <w:tabs>
          <w:tab w:val="num" w:pos="3240"/>
        </w:tabs>
        <w:ind w:left="3240" w:hanging="360"/>
      </w:pPr>
      <w:rPr>
        <w:rFonts w:ascii="Symbol" w:hAnsi="Symbol" w:hint="default"/>
      </w:rPr>
    </w:lvl>
    <w:lvl w:ilvl="5" w:tplc="FE54AA32" w:tentative="1">
      <w:start w:val="1"/>
      <w:numFmt w:val="bullet"/>
      <w:lvlText w:val=""/>
      <w:lvlJc w:val="left"/>
      <w:pPr>
        <w:tabs>
          <w:tab w:val="num" w:pos="3960"/>
        </w:tabs>
        <w:ind w:left="3960" w:hanging="360"/>
      </w:pPr>
      <w:rPr>
        <w:rFonts w:ascii="Symbol" w:hAnsi="Symbol" w:hint="default"/>
      </w:rPr>
    </w:lvl>
    <w:lvl w:ilvl="6" w:tplc="DE284ED8" w:tentative="1">
      <w:start w:val="1"/>
      <w:numFmt w:val="bullet"/>
      <w:lvlText w:val=""/>
      <w:lvlJc w:val="left"/>
      <w:pPr>
        <w:tabs>
          <w:tab w:val="num" w:pos="4680"/>
        </w:tabs>
        <w:ind w:left="4680" w:hanging="360"/>
      </w:pPr>
      <w:rPr>
        <w:rFonts w:ascii="Symbol" w:hAnsi="Symbol" w:hint="default"/>
      </w:rPr>
    </w:lvl>
    <w:lvl w:ilvl="7" w:tplc="479ED22A" w:tentative="1">
      <w:start w:val="1"/>
      <w:numFmt w:val="bullet"/>
      <w:lvlText w:val=""/>
      <w:lvlJc w:val="left"/>
      <w:pPr>
        <w:tabs>
          <w:tab w:val="num" w:pos="5400"/>
        </w:tabs>
        <w:ind w:left="5400" w:hanging="360"/>
      </w:pPr>
      <w:rPr>
        <w:rFonts w:ascii="Symbol" w:hAnsi="Symbol" w:hint="default"/>
      </w:rPr>
    </w:lvl>
    <w:lvl w:ilvl="8" w:tplc="27E6246A" w:tentative="1">
      <w:start w:val="1"/>
      <w:numFmt w:val="bullet"/>
      <w:lvlText w:val=""/>
      <w:lvlJc w:val="left"/>
      <w:pPr>
        <w:tabs>
          <w:tab w:val="num" w:pos="6120"/>
        </w:tabs>
        <w:ind w:left="6120" w:hanging="360"/>
      </w:pPr>
      <w:rPr>
        <w:rFonts w:ascii="Symbol" w:hAnsi="Symbol" w:hint="default"/>
      </w:rPr>
    </w:lvl>
  </w:abstractNum>
  <w:abstractNum w:abstractNumId="16" w15:restartNumberingAfterBreak="0">
    <w:nsid w:val="2E3C7E7B"/>
    <w:multiLevelType w:val="hybridMultilevel"/>
    <w:tmpl w:val="535C7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895315"/>
    <w:multiLevelType w:val="hybridMultilevel"/>
    <w:tmpl w:val="4264506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8" w15:restartNumberingAfterBreak="0">
    <w:nsid w:val="31DE48A0"/>
    <w:multiLevelType w:val="hybridMultilevel"/>
    <w:tmpl w:val="DF6A8AC0"/>
    <w:lvl w:ilvl="0" w:tplc="91DC2748">
      <w:start w:val="1"/>
      <w:numFmt w:val="bullet"/>
      <w:lvlText w:val="•"/>
      <w:lvlJc w:val="left"/>
      <w:pPr>
        <w:tabs>
          <w:tab w:val="num" w:pos="720"/>
        </w:tabs>
        <w:ind w:left="720" w:hanging="360"/>
      </w:pPr>
      <w:rPr>
        <w:rFonts w:ascii="Arial" w:hAnsi="Arial" w:hint="default"/>
      </w:rPr>
    </w:lvl>
    <w:lvl w:ilvl="1" w:tplc="7F185E1C" w:tentative="1">
      <w:start w:val="1"/>
      <w:numFmt w:val="bullet"/>
      <w:lvlText w:val="•"/>
      <w:lvlJc w:val="left"/>
      <w:pPr>
        <w:tabs>
          <w:tab w:val="num" w:pos="1440"/>
        </w:tabs>
        <w:ind w:left="1440" w:hanging="360"/>
      </w:pPr>
      <w:rPr>
        <w:rFonts w:ascii="Arial" w:hAnsi="Arial" w:hint="default"/>
      </w:rPr>
    </w:lvl>
    <w:lvl w:ilvl="2" w:tplc="C96CC17E" w:tentative="1">
      <w:start w:val="1"/>
      <w:numFmt w:val="bullet"/>
      <w:lvlText w:val="•"/>
      <w:lvlJc w:val="left"/>
      <w:pPr>
        <w:tabs>
          <w:tab w:val="num" w:pos="2160"/>
        </w:tabs>
        <w:ind w:left="2160" w:hanging="360"/>
      </w:pPr>
      <w:rPr>
        <w:rFonts w:ascii="Arial" w:hAnsi="Arial" w:hint="default"/>
      </w:rPr>
    </w:lvl>
    <w:lvl w:ilvl="3" w:tplc="8C74C5DC" w:tentative="1">
      <w:start w:val="1"/>
      <w:numFmt w:val="bullet"/>
      <w:lvlText w:val="•"/>
      <w:lvlJc w:val="left"/>
      <w:pPr>
        <w:tabs>
          <w:tab w:val="num" w:pos="2880"/>
        </w:tabs>
        <w:ind w:left="2880" w:hanging="360"/>
      </w:pPr>
      <w:rPr>
        <w:rFonts w:ascii="Arial" w:hAnsi="Arial" w:hint="default"/>
      </w:rPr>
    </w:lvl>
    <w:lvl w:ilvl="4" w:tplc="14E4D1A8" w:tentative="1">
      <w:start w:val="1"/>
      <w:numFmt w:val="bullet"/>
      <w:lvlText w:val="•"/>
      <w:lvlJc w:val="left"/>
      <w:pPr>
        <w:tabs>
          <w:tab w:val="num" w:pos="3600"/>
        </w:tabs>
        <w:ind w:left="3600" w:hanging="360"/>
      </w:pPr>
      <w:rPr>
        <w:rFonts w:ascii="Arial" w:hAnsi="Arial" w:hint="default"/>
      </w:rPr>
    </w:lvl>
    <w:lvl w:ilvl="5" w:tplc="D1F08CF2" w:tentative="1">
      <w:start w:val="1"/>
      <w:numFmt w:val="bullet"/>
      <w:lvlText w:val="•"/>
      <w:lvlJc w:val="left"/>
      <w:pPr>
        <w:tabs>
          <w:tab w:val="num" w:pos="4320"/>
        </w:tabs>
        <w:ind w:left="4320" w:hanging="360"/>
      </w:pPr>
      <w:rPr>
        <w:rFonts w:ascii="Arial" w:hAnsi="Arial" w:hint="default"/>
      </w:rPr>
    </w:lvl>
    <w:lvl w:ilvl="6" w:tplc="98DCC7FA" w:tentative="1">
      <w:start w:val="1"/>
      <w:numFmt w:val="bullet"/>
      <w:lvlText w:val="•"/>
      <w:lvlJc w:val="left"/>
      <w:pPr>
        <w:tabs>
          <w:tab w:val="num" w:pos="5040"/>
        </w:tabs>
        <w:ind w:left="5040" w:hanging="360"/>
      </w:pPr>
      <w:rPr>
        <w:rFonts w:ascii="Arial" w:hAnsi="Arial" w:hint="default"/>
      </w:rPr>
    </w:lvl>
    <w:lvl w:ilvl="7" w:tplc="34CA7984" w:tentative="1">
      <w:start w:val="1"/>
      <w:numFmt w:val="bullet"/>
      <w:lvlText w:val="•"/>
      <w:lvlJc w:val="left"/>
      <w:pPr>
        <w:tabs>
          <w:tab w:val="num" w:pos="5760"/>
        </w:tabs>
        <w:ind w:left="5760" w:hanging="360"/>
      </w:pPr>
      <w:rPr>
        <w:rFonts w:ascii="Arial" w:hAnsi="Arial" w:hint="default"/>
      </w:rPr>
    </w:lvl>
    <w:lvl w:ilvl="8" w:tplc="1D12C05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1FF4C49"/>
    <w:multiLevelType w:val="hybridMultilevel"/>
    <w:tmpl w:val="BFE2D9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806EEE"/>
    <w:multiLevelType w:val="hybridMultilevel"/>
    <w:tmpl w:val="D2161A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D47C42"/>
    <w:multiLevelType w:val="hybridMultilevel"/>
    <w:tmpl w:val="7D383C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051251"/>
    <w:multiLevelType w:val="hybridMultilevel"/>
    <w:tmpl w:val="DA2C4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AE5276"/>
    <w:multiLevelType w:val="hybridMultilevel"/>
    <w:tmpl w:val="796A3B1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4D514FBB"/>
    <w:multiLevelType w:val="hybridMultilevel"/>
    <w:tmpl w:val="F7D69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0ED676E"/>
    <w:multiLevelType w:val="hybridMultilevel"/>
    <w:tmpl w:val="43A22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043D20"/>
    <w:multiLevelType w:val="hybridMultilevel"/>
    <w:tmpl w:val="823CADC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564C74D6"/>
    <w:multiLevelType w:val="hybridMultilevel"/>
    <w:tmpl w:val="24B0D06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5CCA7852"/>
    <w:multiLevelType w:val="hybridMultilevel"/>
    <w:tmpl w:val="472AA77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B506B3"/>
    <w:multiLevelType w:val="hybridMultilevel"/>
    <w:tmpl w:val="7E40F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97330E3"/>
    <w:multiLevelType w:val="hybridMultilevel"/>
    <w:tmpl w:val="C6C06C44"/>
    <w:lvl w:ilvl="0" w:tplc="A4BE7996">
      <w:start w:val="1"/>
      <w:numFmt w:val="bullet"/>
      <w:lvlText w:val=""/>
      <w:lvlPicBulletId w:val="0"/>
      <w:lvlJc w:val="left"/>
      <w:pPr>
        <w:tabs>
          <w:tab w:val="num" w:pos="360"/>
        </w:tabs>
        <w:ind w:left="360" w:hanging="360"/>
      </w:pPr>
      <w:rPr>
        <w:rFonts w:ascii="Symbol" w:hAnsi="Symbol" w:hint="default"/>
      </w:rPr>
    </w:lvl>
    <w:lvl w:ilvl="1" w:tplc="0B44989C" w:tentative="1">
      <w:start w:val="1"/>
      <w:numFmt w:val="bullet"/>
      <w:lvlText w:val=""/>
      <w:lvlJc w:val="left"/>
      <w:pPr>
        <w:tabs>
          <w:tab w:val="num" w:pos="1080"/>
        </w:tabs>
        <w:ind w:left="1080" w:hanging="360"/>
      </w:pPr>
      <w:rPr>
        <w:rFonts w:ascii="Symbol" w:hAnsi="Symbol" w:hint="default"/>
      </w:rPr>
    </w:lvl>
    <w:lvl w:ilvl="2" w:tplc="2E0CD12A" w:tentative="1">
      <w:start w:val="1"/>
      <w:numFmt w:val="bullet"/>
      <w:lvlText w:val=""/>
      <w:lvlJc w:val="left"/>
      <w:pPr>
        <w:tabs>
          <w:tab w:val="num" w:pos="1800"/>
        </w:tabs>
        <w:ind w:left="1800" w:hanging="360"/>
      </w:pPr>
      <w:rPr>
        <w:rFonts w:ascii="Symbol" w:hAnsi="Symbol" w:hint="default"/>
      </w:rPr>
    </w:lvl>
    <w:lvl w:ilvl="3" w:tplc="C80C3090" w:tentative="1">
      <w:start w:val="1"/>
      <w:numFmt w:val="bullet"/>
      <w:lvlText w:val=""/>
      <w:lvlJc w:val="left"/>
      <w:pPr>
        <w:tabs>
          <w:tab w:val="num" w:pos="2520"/>
        </w:tabs>
        <w:ind w:left="2520" w:hanging="360"/>
      </w:pPr>
      <w:rPr>
        <w:rFonts w:ascii="Symbol" w:hAnsi="Symbol" w:hint="default"/>
      </w:rPr>
    </w:lvl>
    <w:lvl w:ilvl="4" w:tplc="643811F4" w:tentative="1">
      <w:start w:val="1"/>
      <w:numFmt w:val="bullet"/>
      <w:lvlText w:val=""/>
      <w:lvlJc w:val="left"/>
      <w:pPr>
        <w:tabs>
          <w:tab w:val="num" w:pos="3240"/>
        </w:tabs>
        <w:ind w:left="3240" w:hanging="360"/>
      </w:pPr>
      <w:rPr>
        <w:rFonts w:ascii="Symbol" w:hAnsi="Symbol" w:hint="default"/>
      </w:rPr>
    </w:lvl>
    <w:lvl w:ilvl="5" w:tplc="FE54AA32" w:tentative="1">
      <w:start w:val="1"/>
      <w:numFmt w:val="bullet"/>
      <w:lvlText w:val=""/>
      <w:lvlJc w:val="left"/>
      <w:pPr>
        <w:tabs>
          <w:tab w:val="num" w:pos="3960"/>
        </w:tabs>
        <w:ind w:left="3960" w:hanging="360"/>
      </w:pPr>
      <w:rPr>
        <w:rFonts w:ascii="Symbol" w:hAnsi="Symbol" w:hint="default"/>
      </w:rPr>
    </w:lvl>
    <w:lvl w:ilvl="6" w:tplc="DE284ED8" w:tentative="1">
      <w:start w:val="1"/>
      <w:numFmt w:val="bullet"/>
      <w:lvlText w:val=""/>
      <w:lvlJc w:val="left"/>
      <w:pPr>
        <w:tabs>
          <w:tab w:val="num" w:pos="4680"/>
        </w:tabs>
        <w:ind w:left="4680" w:hanging="360"/>
      </w:pPr>
      <w:rPr>
        <w:rFonts w:ascii="Symbol" w:hAnsi="Symbol" w:hint="default"/>
      </w:rPr>
    </w:lvl>
    <w:lvl w:ilvl="7" w:tplc="479ED22A" w:tentative="1">
      <w:start w:val="1"/>
      <w:numFmt w:val="bullet"/>
      <w:lvlText w:val=""/>
      <w:lvlJc w:val="left"/>
      <w:pPr>
        <w:tabs>
          <w:tab w:val="num" w:pos="5400"/>
        </w:tabs>
        <w:ind w:left="5400" w:hanging="360"/>
      </w:pPr>
      <w:rPr>
        <w:rFonts w:ascii="Symbol" w:hAnsi="Symbol" w:hint="default"/>
      </w:rPr>
    </w:lvl>
    <w:lvl w:ilvl="8" w:tplc="27E6246A" w:tentative="1">
      <w:start w:val="1"/>
      <w:numFmt w:val="bullet"/>
      <w:lvlText w:val=""/>
      <w:lvlJc w:val="left"/>
      <w:pPr>
        <w:tabs>
          <w:tab w:val="num" w:pos="6120"/>
        </w:tabs>
        <w:ind w:left="6120" w:hanging="360"/>
      </w:pPr>
      <w:rPr>
        <w:rFonts w:ascii="Symbol" w:hAnsi="Symbol" w:hint="default"/>
      </w:rPr>
    </w:lvl>
  </w:abstractNum>
  <w:abstractNum w:abstractNumId="31" w15:restartNumberingAfterBreak="0">
    <w:nsid w:val="6991362F"/>
    <w:multiLevelType w:val="hybridMultilevel"/>
    <w:tmpl w:val="9E9691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EA03CA2"/>
    <w:multiLevelType w:val="hybridMultilevel"/>
    <w:tmpl w:val="995E26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02A5080"/>
    <w:multiLevelType w:val="hybridMultilevel"/>
    <w:tmpl w:val="FB86CCC2"/>
    <w:lvl w:ilvl="0" w:tplc="08090001">
      <w:start w:val="1"/>
      <w:numFmt w:val="bullet"/>
      <w:lvlText w:val=""/>
      <w:lvlJc w:val="left"/>
      <w:pPr>
        <w:ind w:left="6480" w:hanging="360"/>
      </w:pPr>
      <w:rPr>
        <w:rFonts w:ascii="Symbol" w:hAnsi="Symbol" w:hint="default"/>
      </w:rPr>
    </w:lvl>
    <w:lvl w:ilvl="1" w:tplc="08090003" w:tentative="1">
      <w:start w:val="1"/>
      <w:numFmt w:val="bullet"/>
      <w:lvlText w:val="o"/>
      <w:lvlJc w:val="left"/>
      <w:pPr>
        <w:ind w:left="7200" w:hanging="360"/>
      </w:pPr>
      <w:rPr>
        <w:rFonts w:ascii="Courier New" w:hAnsi="Courier New" w:cs="Courier New" w:hint="default"/>
      </w:rPr>
    </w:lvl>
    <w:lvl w:ilvl="2" w:tplc="08090005" w:tentative="1">
      <w:start w:val="1"/>
      <w:numFmt w:val="bullet"/>
      <w:lvlText w:val=""/>
      <w:lvlJc w:val="left"/>
      <w:pPr>
        <w:ind w:left="7920" w:hanging="360"/>
      </w:pPr>
      <w:rPr>
        <w:rFonts w:ascii="Wingdings" w:hAnsi="Wingdings" w:hint="default"/>
      </w:rPr>
    </w:lvl>
    <w:lvl w:ilvl="3" w:tplc="08090001" w:tentative="1">
      <w:start w:val="1"/>
      <w:numFmt w:val="bullet"/>
      <w:lvlText w:val=""/>
      <w:lvlJc w:val="left"/>
      <w:pPr>
        <w:ind w:left="8640" w:hanging="360"/>
      </w:pPr>
      <w:rPr>
        <w:rFonts w:ascii="Symbol" w:hAnsi="Symbol" w:hint="default"/>
      </w:rPr>
    </w:lvl>
    <w:lvl w:ilvl="4" w:tplc="08090003" w:tentative="1">
      <w:start w:val="1"/>
      <w:numFmt w:val="bullet"/>
      <w:lvlText w:val="o"/>
      <w:lvlJc w:val="left"/>
      <w:pPr>
        <w:ind w:left="9360" w:hanging="360"/>
      </w:pPr>
      <w:rPr>
        <w:rFonts w:ascii="Courier New" w:hAnsi="Courier New" w:cs="Courier New" w:hint="default"/>
      </w:rPr>
    </w:lvl>
    <w:lvl w:ilvl="5" w:tplc="08090005" w:tentative="1">
      <w:start w:val="1"/>
      <w:numFmt w:val="bullet"/>
      <w:lvlText w:val=""/>
      <w:lvlJc w:val="left"/>
      <w:pPr>
        <w:ind w:left="10080" w:hanging="360"/>
      </w:pPr>
      <w:rPr>
        <w:rFonts w:ascii="Wingdings" w:hAnsi="Wingdings" w:hint="default"/>
      </w:rPr>
    </w:lvl>
    <w:lvl w:ilvl="6" w:tplc="08090001" w:tentative="1">
      <w:start w:val="1"/>
      <w:numFmt w:val="bullet"/>
      <w:lvlText w:val=""/>
      <w:lvlJc w:val="left"/>
      <w:pPr>
        <w:ind w:left="10800" w:hanging="360"/>
      </w:pPr>
      <w:rPr>
        <w:rFonts w:ascii="Symbol" w:hAnsi="Symbol" w:hint="default"/>
      </w:rPr>
    </w:lvl>
    <w:lvl w:ilvl="7" w:tplc="08090003" w:tentative="1">
      <w:start w:val="1"/>
      <w:numFmt w:val="bullet"/>
      <w:lvlText w:val="o"/>
      <w:lvlJc w:val="left"/>
      <w:pPr>
        <w:ind w:left="11520" w:hanging="360"/>
      </w:pPr>
      <w:rPr>
        <w:rFonts w:ascii="Courier New" w:hAnsi="Courier New" w:cs="Courier New" w:hint="default"/>
      </w:rPr>
    </w:lvl>
    <w:lvl w:ilvl="8" w:tplc="08090005" w:tentative="1">
      <w:start w:val="1"/>
      <w:numFmt w:val="bullet"/>
      <w:lvlText w:val=""/>
      <w:lvlJc w:val="left"/>
      <w:pPr>
        <w:ind w:left="12240" w:hanging="360"/>
      </w:pPr>
      <w:rPr>
        <w:rFonts w:ascii="Wingdings" w:hAnsi="Wingdings" w:hint="default"/>
      </w:rPr>
    </w:lvl>
  </w:abstractNum>
  <w:abstractNum w:abstractNumId="34" w15:restartNumberingAfterBreak="0">
    <w:nsid w:val="71CB4C4C"/>
    <w:multiLevelType w:val="hybridMultilevel"/>
    <w:tmpl w:val="7CD20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B71E0B"/>
    <w:multiLevelType w:val="multilevel"/>
    <w:tmpl w:val="650AC5D6"/>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7DCB1AB2"/>
    <w:multiLevelType w:val="hybridMultilevel"/>
    <w:tmpl w:val="8E747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7"/>
  </w:num>
  <w:num w:numId="3">
    <w:abstractNumId w:val="36"/>
  </w:num>
  <w:num w:numId="4">
    <w:abstractNumId w:val="16"/>
  </w:num>
  <w:num w:numId="5">
    <w:abstractNumId w:val="4"/>
  </w:num>
  <w:num w:numId="6">
    <w:abstractNumId w:val="32"/>
  </w:num>
  <w:num w:numId="7">
    <w:abstractNumId w:val="0"/>
  </w:num>
  <w:num w:numId="8">
    <w:abstractNumId w:val="27"/>
  </w:num>
  <w:num w:numId="9">
    <w:abstractNumId w:val="33"/>
  </w:num>
  <w:num w:numId="10">
    <w:abstractNumId w:val="17"/>
  </w:num>
  <w:num w:numId="11">
    <w:abstractNumId w:val="2"/>
  </w:num>
  <w:num w:numId="12">
    <w:abstractNumId w:val="24"/>
  </w:num>
  <w:num w:numId="13">
    <w:abstractNumId w:val="10"/>
  </w:num>
  <w:num w:numId="14">
    <w:abstractNumId w:val="31"/>
  </w:num>
  <w:num w:numId="15">
    <w:abstractNumId w:val="12"/>
  </w:num>
  <w:num w:numId="16">
    <w:abstractNumId w:val="6"/>
  </w:num>
  <w:num w:numId="17">
    <w:abstractNumId w:val="13"/>
  </w:num>
  <w:num w:numId="18">
    <w:abstractNumId w:val="21"/>
  </w:num>
  <w:num w:numId="19">
    <w:abstractNumId w:val="23"/>
  </w:num>
  <w:num w:numId="20">
    <w:abstractNumId w:val="26"/>
  </w:num>
  <w:num w:numId="21">
    <w:abstractNumId w:val="28"/>
  </w:num>
  <w:num w:numId="22">
    <w:abstractNumId w:val="22"/>
  </w:num>
  <w:num w:numId="23">
    <w:abstractNumId w:val="25"/>
  </w:num>
  <w:num w:numId="24">
    <w:abstractNumId w:val="34"/>
  </w:num>
  <w:num w:numId="25">
    <w:abstractNumId w:val="29"/>
  </w:num>
  <w:num w:numId="26">
    <w:abstractNumId w:val="19"/>
  </w:num>
  <w:num w:numId="27">
    <w:abstractNumId w:val="11"/>
  </w:num>
  <w:num w:numId="28">
    <w:abstractNumId w:val="30"/>
  </w:num>
  <w:num w:numId="29">
    <w:abstractNumId w:val="8"/>
  </w:num>
  <w:num w:numId="30">
    <w:abstractNumId w:val="15"/>
  </w:num>
  <w:num w:numId="31">
    <w:abstractNumId w:val="5"/>
  </w:num>
  <w:num w:numId="32">
    <w:abstractNumId w:val="9"/>
  </w:num>
  <w:num w:numId="33">
    <w:abstractNumId w:val="18"/>
  </w:num>
  <w:num w:numId="34">
    <w:abstractNumId w:val="35"/>
  </w:num>
  <w:num w:numId="35">
    <w:abstractNumId w:val="14"/>
  </w:num>
  <w:num w:numId="36">
    <w:abstractNumId w:val="1"/>
  </w:num>
  <w:num w:numId="3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ter Hambly">
    <w15:presenceInfo w15:providerId="Windows Live" w15:userId="977b3ab8460c22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99"/>
  <w:trackRevisions/>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E5D"/>
    <w:rsid w:val="00002057"/>
    <w:rsid w:val="000265F0"/>
    <w:rsid w:val="00026914"/>
    <w:rsid w:val="00030B84"/>
    <w:rsid w:val="00034C82"/>
    <w:rsid w:val="00045E64"/>
    <w:rsid w:val="0006000D"/>
    <w:rsid w:val="0006447B"/>
    <w:rsid w:val="0008054C"/>
    <w:rsid w:val="00087868"/>
    <w:rsid w:val="000A6D0E"/>
    <w:rsid w:val="000B0C6B"/>
    <w:rsid w:val="000F6A26"/>
    <w:rsid w:val="00101C13"/>
    <w:rsid w:val="001069A7"/>
    <w:rsid w:val="001120C1"/>
    <w:rsid w:val="001229F6"/>
    <w:rsid w:val="001274AC"/>
    <w:rsid w:val="0014011D"/>
    <w:rsid w:val="00146141"/>
    <w:rsid w:val="00146908"/>
    <w:rsid w:val="00150DD8"/>
    <w:rsid w:val="0015116B"/>
    <w:rsid w:val="00155A48"/>
    <w:rsid w:val="00181459"/>
    <w:rsid w:val="0018222A"/>
    <w:rsid w:val="001B34BE"/>
    <w:rsid w:val="001B4A93"/>
    <w:rsid w:val="001B4D9C"/>
    <w:rsid w:val="001B4F28"/>
    <w:rsid w:val="001B6E5D"/>
    <w:rsid w:val="001C5B07"/>
    <w:rsid w:val="002013A0"/>
    <w:rsid w:val="00207CC6"/>
    <w:rsid w:val="00212635"/>
    <w:rsid w:val="002126A3"/>
    <w:rsid w:val="00231BAB"/>
    <w:rsid w:val="0024653A"/>
    <w:rsid w:val="0025164A"/>
    <w:rsid w:val="0025243E"/>
    <w:rsid w:val="0025260E"/>
    <w:rsid w:val="00253D8D"/>
    <w:rsid w:val="00275740"/>
    <w:rsid w:val="00286CFA"/>
    <w:rsid w:val="00293AFC"/>
    <w:rsid w:val="00296274"/>
    <w:rsid w:val="002A2E03"/>
    <w:rsid w:val="002A726C"/>
    <w:rsid w:val="002B75EF"/>
    <w:rsid w:val="002C1A29"/>
    <w:rsid w:val="002D407C"/>
    <w:rsid w:val="002F7A12"/>
    <w:rsid w:val="003136E6"/>
    <w:rsid w:val="003143BB"/>
    <w:rsid w:val="00315B6A"/>
    <w:rsid w:val="0032044D"/>
    <w:rsid w:val="00322764"/>
    <w:rsid w:val="00326D28"/>
    <w:rsid w:val="00326FA2"/>
    <w:rsid w:val="003356C8"/>
    <w:rsid w:val="003417FF"/>
    <w:rsid w:val="00343000"/>
    <w:rsid w:val="00352B1A"/>
    <w:rsid w:val="00360925"/>
    <w:rsid w:val="0038553D"/>
    <w:rsid w:val="00390C3B"/>
    <w:rsid w:val="003A4E92"/>
    <w:rsid w:val="003B4F5C"/>
    <w:rsid w:val="003F678A"/>
    <w:rsid w:val="004021B4"/>
    <w:rsid w:val="00404929"/>
    <w:rsid w:val="00405585"/>
    <w:rsid w:val="0042319C"/>
    <w:rsid w:val="00427FF7"/>
    <w:rsid w:val="00483CBA"/>
    <w:rsid w:val="00491EFE"/>
    <w:rsid w:val="00492B33"/>
    <w:rsid w:val="004965F4"/>
    <w:rsid w:val="004B0884"/>
    <w:rsid w:val="004B225A"/>
    <w:rsid w:val="004B26E7"/>
    <w:rsid w:val="004B5548"/>
    <w:rsid w:val="004D6395"/>
    <w:rsid w:val="004E0B73"/>
    <w:rsid w:val="004E7538"/>
    <w:rsid w:val="0050367F"/>
    <w:rsid w:val="00504420"/>
    <w:rsid w:val="00506CD1"/>
    <w:rsid w:val="00525A88"/>
    <w:rsid w:val="0053106F"/>
    <w:rsid w:val="005376B3"/>
    <w:rsid w:val="0055102A"/>
    <w:rsid w:val="00563FED"/>
    <w:rsid w:val="00570015"/>
    <w:rsid w:val="005A15A0"/>
    <w:rsid w:val="005A347C"/>
    <w:rsid w:val="005A7FF7"/>
    <w:rsid w:val="005B19B5"/>
    <w:rsid w:val="005C10C8"/>
    <w:rsid w:val="005C3454"/>
    <w:rsid w:val="005D0FC3"/>
    <w:rsid w:val="005E23EE"/>
    <w:rsid w:val="006122E2"/>
    <w:rsid w:val="0061405C"/>
    <w:rsid w:val="006428E2"/>
    <w:rsid w:val="00647079"/>
    <w:rsid w:val="0065024C"/>
    <w:rsid w:val="0067208A"/>
    <w:rsid w:val="006730C2"/>
    <w:rsid w:val="006977A6"/>
    <w:rsid w:val="006A493E"/>
    <w:rsid w:val="006B0B52"/>
    <w:rsid w:val="006C4D00"/>
    <w:rsid w:val="006C7F6F"/>
    <w:rsid w:val="006D1024"/>
    <w:rsid w:val="006D1163"/>
    <w:rsid w:val="006D30B8"/>
    <w:rsid w:val="006D404A"/>
    <w:rsid w:val="006F08FE"/>
    <w:rsid w:val="00754D89"/>
    <w:rsid w:val="00757635"/>
    <w:rsid w:val="0078137E"/>
    <w:rsid w:val="00785733"/>
    <w:rsid w:val="00787BCF"/>
    <w:rsid w:val="00792BC7"/>
    <w:rsid w:val="007B6327"/>
    <w:rsid w:val="007C5F2B"/>
    <w:rsid w:val="007E1D78"/>
    <w:rsid w:val="007E6C57"/>
    <w:rsid w:val="00801128"/>
    <w:rsid w:val="00813108"/>
    <w:rsid w:val="00815655"/>
    <w:rsid w:val="00816CEC"/>
    <w:rsid w:val="00822786"/>
    <w:rsid w:val="0082680E"/>
    <w:rsid w:val="00835424"/>
    <w:rsid w:val="00845368"/>
    <w:rsid w:val="00851CED"/>
    <w:rsid w:val="008532C1"/>
    <w:rsid w:val="00860CB1"/>
    <w:rsid w:val="008740A5"/>
    <w:rsid w:val="00880E60"/>
    <w:rsid w:val="00884373"/>
    <w:rsid w:val="008A1C3E"/>
    <w:rsid w:val="008B0806"/>
    <w:rsid w:val="008B27A4"/>
    <w:rsid w:val="008C011E"/>
    <w:rsid w:val="008C6614"/>
    <w:rsid w:val="008D2C4A"/>
    <w:rsid w:val="008D555E"/>
    <w:rsid w:val="008D7ED8"/>
    <w:rsid w:val="008E412A"/>
    <w:rsid w:val="008F0C26"/>
    <w:rsid w:val="00906488"/>
    <w:rsid w:val="0091068A"/>
    <w:rsid w:val="00915081"/>
    <w:rsid w:val="009350D0"/>
    <w:rsid w:val="0094319C"/>
    <w:rsid w:val="0094409B"/>
    <w:rsid w:val="00951165"/>
    <w:rsid w:val="009525D1"/>
    <w:rsid w:val="009631ED"/>
    <w:rsid w:val="00987313"/>
    <w:rsid w:val="0099060B"/>
    <w:rsid w:val="009A0B45"/>
    <w:rsid w:val="009A528F"/>
    <w:rsid w:val="009C12DB"/>
    <w:rsid w:val="009C652B"/>
    <w:rsid w:val="009D2D51"/>
    <w:rsid w:val="009D4572"/>
    <w:rsid w:val="009E0BCF"/>
    <w:rsid w:val="009F2177"/>
    <w:rsid w:val="00A04A5B"/>
    <w:rsid w:val="00A12CF3"/>
    <w:rsid w:val="00A502D3"/>
    <w:rsid w:val="00A673B9"/>
    <w:rsid w:val="00A72B49"/>
    <w:rsid w:val="00A81C86"/>
    <w:rsid w:val="00A84264"/>
    <w:rsid w:val="00A845E5"/>
    <w:rsid w:val="00A84E24"/>
    <w:rsid w:val="00AA34CD"/>
    <w:rsid w:val="00AB294B"/>
    <w:rsid w:val="00AB29E5"/>
    <w:rsid w:val="00AC0029"/>
    <w:rsid w:val="00AC0582"/>
    <w:rsid w:val="00AD2229"/>
    <w:rsid w:val="00AD35F1"/>
    <w:rsid w:val="00AE5501"/>
    <w:rsid w:val="00AF3B28"/>
    <w:rsid w:val="00B050C6"/>
    <w:rsid w:val="00B16DDB"/>
    <w:rsid w:val="00B52E21"/>
    <w:rsid w:val="00B615CA"/>
    <w:rsid w:val="00B61A3A"/>
    <w:rsid w:val="00B64492"/>
    <w:rsid w:val="00B757AC"/>
    <w:rsid w:val="00B760EA"/>
    <w:rsid w:val="00B86CE7"/>
    <w:rsid w:val="00B9597C"/>
    <w:rsid w:val="00BA0511"/>
    <w:rsid w:val="00BA680A"/>
    <w:rsid w:val="00BC2954"/>
    <w:rsid w:val="00BC2A87"/>
    <w:rsid w:val="00BC2EB7"/>
    <w:rsid w:val="00BD08FF"/>
    <w:rsid w:val="00BE3B7E"/>
    <w:rsid w:val="00C01304"/>
    <w:rsid w:val="00C1057D"/>
    <w:rsid w:val="00C11F6B"/>
    <w:rsid w:val="00C30EB5"/>
    <w:rsid w:val="00C42D32"/>
    <w:rsid w:val="00C47B1B"/>
    <w:rsid w:val="00C6367B"/>
    <w:rsid w:val="00C75045"/>
    <w:rsid w:val="00C7764B"/>
    <w:rsid w:val="00C91929"/>
    <w:rsid w:val="00C97509"/>
    <w:rsid w:val="00CA1530"/>
    <w:rsid w:val="00CA34AE"/>
    <w:rsid w:val="00CA3BFA"/>
    <w:rsid w:val="00CB3FC7"/>
    <w:rsid w:val="00CC30CF"/>
    <w:rsid w:val="00CC3639"/>
    <w:rsid w:val="00D112AA"/>
    <w:rsid w:val="00D20D17"/>
    <w:rsid w:val="00D2591F"/>
    <w:rsid w:val="00D26ACB"/>
    <w:rsid w:val="00D3491B"/>
    <w:rsid w:val="00D44E5D"/>
    <w:rsid w:val="00D519F0"/>
    <w:rsid w:val="00D6596D"/>
    <w:rsid w:val="00D667C9"/>
    <w:rsid w:val="00D7777F"/>
    <w:rsid w:val="00D84F98"/>
    <w:rsid w:val="00D96D28"/>
    <w:rsid w:val="00DB0FEE"/>
    <w:rsid w:val="00DB28A7"/>
    <w:rsid w:val="00DB6C47"/>
    <w:rsid w:val="00DF144E"/>
    <w:rsid w:val="00E00E0B"/>
    <w:rsid w:val="00E4366C"/>
    <w:rsid w:val="00E45C04"/>
    <w:rsid w:val="00E4764E"/>
    <w:rsid w:val="00E64E16"/>
    <w:rsid w:val="00E765F3"/>
    <w:rsid w:val="00E840F7"/>
    <w:rsid w:val="00E863C9"/>
    <w:rsid w:val="00E91988"/>
    <w:rsid w:val="00E95624"/>
    <w:rsid w:val="00EA1C1A"/>
    <w:rsid w:val="00EB19E3"/>
    <w:rsid w:val="00ED21D8"/>
    <w:rsid w:val="00ED3BD2"/>
    <w:rsid w:val="00EE008C"/>
    <w:rsid w:val="00EE3A9B"/>
    <w:rsid w:val="00EE5F56"/>
    <w:rsid w:val="00EF7BCC"/>
    <w:rsid w:val="00F14117"/>
    <w:rsid w:val="00F151B1"/>
    <w:rsid w:val="00F22C77"/>
    <w:rsid w:val="00F348E7"/>
    <w:rsid w:val="00F41B52"/>
    <w:rsid w:val="00F42BEB"/>
    <w:rsid w:val="00F56C9B"/>
    <w:rsid w:val="00F60226"/>
    <w:rsid w:val="00F62D8C"/>
    <w:rsid w:val="00F676EA"/>
    <w:rsid w:val="00F8168A"/>
    <w:rsid w:val="00FB34E1"/>
    <w:rsid w:val="00FD39BC"/>
    <w:rsid w:val="00FE02A4"/>
    <w:rsid w:val="00FE5315"/>
    <w:rsid w:val="00FE79DF"/>
    <w:rsid w:val="00FF2ED9"/>
    <w:rsid w:val="00FF7E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5728CF9"/>
  <w15:docId w15:val="{3AD9328B-02C5-448C-BDA6-2D76189A2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4E5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44E5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2680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615C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E5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D44E5D"/>
    <w:rPr>
      <w:color w:val="0000FF" w:themeColor="hyperlink"/>
      <w:u w:val="single"/>
    </w:rPr>
  </w:style>
  <w:style w:type="character" w:customStyle="1" w:styleId="Heading2Char">
    <w:name w:val="Heading 2 Char"/>
    <w:basedOn w:val="DefaultParagraphFont"/>
    <w:link w:val="Heading2"/>
    <w:uiPriority w:val="9"/>
    <w:rsid w:val="00D44E5D"/>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D44E5D"/>
    <w:rPr>
      <w:sz w:val="16"/>
      <w:szCs w:val="16"/>
    </w:rPr>
  </w:style>
  <w:style w:type="paragraph" w:styleId="CommentText">
    <w:name w:val="annotation text"/>
    <w:basedOn w:val="Normal"/>
    <w:link w:val="CommentTextChar"/>
    <w:uiPriority w:val="99"/>
    <w:semiHidden/>
    <w:unhideWhenUsed/>
    <w:rsid w:val="00D44E5D"/>
    <w:pPr>
      <w:spacing w:line="240" w:lineRule="auto"/>
    </w:pPr>
    <w:rPr>
      <w:sz w:val="20"/>
      <w:szCs w:val="20"/>
    </w:rPr>
  </w:style>
  <w:style w:type="character" w:customStyle="1" w:styleId="CommentTextChar">
    <w:name w:val="Comment Text Char"/>
    <w:basedOn w:val="DefaultParagraphFont"/>
    <w:link w:val="CommentText"/>
    <w:uiPriority w:val="99"/>
    <w:semiHidden/>
    <w:rsid w:val="00D44E5D"/>
    <w:rPr>
      <w:sz w:val="20"/>
      <w:szCs w:val="20"/>
    </w:rPr>
  </w:style>
  <w:style w:type="paragraph" w:styleId="CommentSubject">
    <w:name w:val="annotation subject"/>
    <w:basedOn w:val="CommentText"/>
    <w:next w:val="CommentText"/>
    <w:link w:val="CommentSubjectChar"/>
    <w:uiPriority w:val="99"/>
    <w:semiHidden/>
    <w:unhideWhenUsed/>
    <w:rsid w:val="00D44E5D"/>
    <w:rPr>
      <w:b/>
      <w:bCs/>
    </w:rPr>
  </w:style>
  <w:style w:type="character" w:customStyle="1" w:styleId="CommentSubjectChar">
    <w:name w:val="Comment Subject Char"/>
    <w:basedOn w:val="CommentTextChar"/>
    <w:link w:val="CommentSubject"/>
    <w:uiPriority w:val="99"/>
    <w:semiHidden/>
    <w:rsid w:val="00D44E5D"/>
    <w:rPr>
      <w:b/>
      <w:bCs/>
      <w:sz w:val="20"/>
      <w:szCs w:val="20"/>
    </w:rPr>
  </w:style>
  <w:style w:type="paragraph" w:styleId="BalloonText">
    <w:name w:val="Balloon Text"/>
    <w:basedOn w:val="Normal"/>
    <w:link w:val="BalloonTextChar"/>
    <w:uiPriority w:val="99"/>
    <w:semiHidden/>
    <w:unhideWhenUsed/>
    <w:rsid w:val="00D44E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4E5D"/>
    <w:rPr>
      <w:rFonts w:ascii="Tahoma" w:hAnsi="Tahoma" w:cs="Tahoma"/>
      <w:sz w:val="16"/>
      <w:szCs w:val="16"/>
    </w:rPr>
  </w:style>
  <w:style w:type="paragraph" w:styleId="ListParagraph">
    <w:name w:val="List Paragraph"/>
    <w:basedOn w:val="Normal"/>
    <w:uiPriority w:val="34"/>
    <w:qFormat/>
    <w:rsid w:val="00B52E21"/>
    <w:pPr>
      <w:ind w:left="720"/>
      <w:contextualSpacing/>
    </w:pPr>
  </w:style>
  <w:style w:type="paragraph" w:styleId="EndnoteText">
    <w:name w:val="endnote text"/>
    <w:basedOn w:val="Normal"/>
    <w:link w:val="EndnoteTextChar"/>
    <w:uiPriority w:val="99"/>
    <w:semiHidden/>
    <w:unhideWhenUsed/>
    <w:rsid w:val="00B16DD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16DDB"/>
    <w:rPr>
      <w:sz w:val="20"/>
      <w:szCs w:val="20"/>
    </w:rPr>
  </w:style>
  <w:style w:type="character" w:styleId="EndnoteReference">
    <w:name w:val="endnote reference"/>
    <w:basedOn w:val="DefaultParagraphFont"/>
    <w:uiPriority w:val="99"/>
    <w:semiHidden/>
    <w:unhideWhenUsed/>
    <w:rsid w:val="00B16DDB"/>
    <w:rPr>
      <w:vertAlign w:val="superscript"/>
    </w:rPr>
  </w:style>
  <w:style w:type="table" w:styleId="TableGrid">
    <w:name w:val="Table Grid"/>
    <w:basedOn w:val="TableNormal"/>
    <w:uiPriority w:val="59"/>
    <w:rsid w:val="00CA15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B0FE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0FEE"/>
    <w:rPr>
      <w:sz w:val="20"/>
      <w:szCs w:val="20"/>
    </w:rPr>
  </w:style>
  <w:style w:type="character" w:styleId="FootnoteReference">
    <w:name w:val="footnote reference"/>
    <w:basedOn w:val="DefaultParagraphFont"/>
    <w:uiPriority w:val="99"/>
    <w:semiHidden/>
    <w:unhideWhenUsed/>
    <w:rsid w:val="00DB0FEE"/>
    <w:rPr>
      <w:vertAlign w:val="superscript"/>
    </w:rPr>
  </w:style>
  <w:style w:type="character" w:customStyle="1" w:styleId="Heading3Char">
    <w:name w:val="Heading 3 Char"/>
    <w:basedOn w:val="DefaultParagraphFont"/>
    <w:link w:val="Heading3"/>
    <w:uiPriority w:val="9"/>
    <w:rsid w:val="0082680E"/>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F56C9B"/>
    <w:pPr>
      <w:outlineLvl w:val="9"/>
    </w:pPr>
    <w:rPr>
      <w:lang w:val="en-US" w:eastAsia="ja-JP"/>
    </w:rPr>
  </w:style>
  <w:style w:type="paragraph" w:styleId="TOC1">
    <w:name w:val="toc 1"/>
    <w:basedOn w:val="Normal"/>
    <w:next w:val="Normal"/>
    <w:autoRedefine/>
    <w:uiPriority w:val="39"/>
    <w:unhideWhenUsed/>
    <w:rsid w:val="00F56C9B"/>
    <w:pPr>
      <w:spacing w:after="100"/>
    </w:pPr>
  </w:style>
  <w:style w:type="paragraph" w:styleId="TOC2">
    <w:name w:val="toc 2"/>
    <w:basedOn w:val="Normal"/>
    <w:next w:val="Normal"/>
    <w:autoRedefine/>
    <w:uiPriority w:val="39"/>
    <w:unhideWhenUsed/>
    <w:rsid w:val="00F56C9B"/>
    <w:pPr>
      <w:spacing w:after="100"/>
      <w:ind w:left="220"/>
    </w:pPr>
  </w:style>
  <w:style w:type="paragraph" w:styleId="TOC3">
    <w:name w:val="toc 3"/>
    <w:basedOn w:val="Normal"/>
    <w:next w:val="Normal"/>
    <w:autoRedefine/>
    <w:uiPriority w:val="39"/>
    <w:unhideWhenUsed/>
    <w:rsid w:val="00F56C9B"/>
    <w:pPr>
      <w:spacing w:after="100"/>
      <w:ind w:left="440"/>
    </w:pPr>
  </w:style>
  <w:style w:type="character" w:styleId="PlaceholderText">
    <w:name w:val="Placeholder Text"/>
    <w:basedOn w:val="DefaultParagraphFont"/>
    <w:uiPriority w:val="99"/>
    <w:semiHidden/>
    <w:rsid w:val="00CC30CF"/>
    <w:rPr>
      <w:color w:val="808080"/>
    </w:rPr>
  </w:style>
  <w:style w:type="character" w:customStyle="1" w:styleId="Heading4Char">
    <w:name w:val="Heading 4 Char"/>
    <w:basedOn w:val="DefaultParagraphFont"/>
    <w:link w:val="Heading4"/>
    <w:uiPriority w:val="9"/>
    <w:rsid w:val="00B615CA"/>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AC05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0582"/>
  </w:style>
  <w:style w:type="paragraph" w:styleId="Footer">
    <w:name w:val="footer"/>
    <w:basedOn w:val="Normal"/>
    <w:link w:val="FooterChar"/>
    <w:uiPriority w:val="99"/>
    <w:unhideWhenUsed/>
    <w:rsid w:val="00AC05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0582"/>
  </w:style>
  <w:style w:type="character" w:styleId="UnresolvedMention">
    <w:name w:val="Unresolved Mention"/>
    <w:basedOn w:val="DefaultParagraphFont"/>
    <w:uiPriority w:val="99"/>
    <w:semiHidden/>
    <w:unhideWhenUsed/>
    <w:rsid w:val="00AC05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0752277">
      <w:bodyDiv w:val="1"/>
      <w:marLeft w:val="0"/>
      <w:marRight w:val="0"/>
      <w:marTop w:val="0"/>
      <w:marBottom w:val="0"/>
      <w:divBdr>
        <w:top w:val="none" w:sz="0" w:space="0" w:color="auto"/>
        <w:left w:val="none" w:sz="0" w:space="0" w:color="auto"/>
        <w:bottom w:val="none" w:sz="0" w:space="0" w:color="auto"/>
        <w:right w:val="none" w:sz="0" w:space="0" w:color="auto"/>
      </w:divBdr>
    </w:div>
    <w:div w:id="530145700">
      <w:bodyDiv w:val="1"/>
      <w:marLeft w:val="0"/>
      <w:marRight w:val="0"/>
      <w:marTop w:val="0"/>
      <w:marBottom w:val="0"/>
      <w:divBdr>
        <w:top w:val="none" w:sz="0" w:space="0" w:color="auto"/>
        <w:left w:val="none" w:sz="0" w:space="0" w:color="auto"/>
        <w:bottom w:val="none" w:sz="0" w:space="0" w:color="auto"/>
        <w:right w:val="none" w:sz="0" w:space="0" w:color="auto"/>
      </w:divBdr>
    </w:div>
    <w:div w:id="646130668">
      <w:bodyDiv w:val="1"/>
      <w:marLeft w:val="0"/>
      <w:marRight w:val="0"/>
      <w:marTop w:val="0"/>
      <w:marBottom w:val="0"/>
      <w:divBdr>
        <w:top w:val="none" w:sz="0" w:space="0" w:color="auto"/>
        <w:left w:val="none" w:sz="0" w:space="0" w:color="auto"/>
        <w:bottom w:val="none" w:sz="0" w:space="0" w:color="auto"/>
        <w:right w:val="none" w:sz="0" w:space="0" w:color="auto"/>
      </w:divBdr>
      <w:divsChild>
        <w:div w:id="1784837786">
          <w:marLeft w:val="360"/>
          <w:marRight w:val="0"/>
          <w:marTop w:val="200"/>
          <w:marBottom w:val="0"/>
          <w:divBdr>
            <w:top w:val="none" w:sz="0" w:space="0" w:color="auto"/>
            <w:left w:val="none" w:sz="0" w:space="0" w:color="auto"/>
            <w:bottom w:val="none" w:sz="0" w:space="0" w:color="auto"/>
            <w:right w:val="none" w:sz="0" w:space="0" w:color="auto"/>
          </w:divBdr>
        </w:div>
        <w:div w:id="719521651">
          <w:marLeft w:val="360"/>
          <w:marRight w:val="0"/>
          <w:marTop w:val="200"/>
          <w:marBottom w:val="0"/>
          <w:divBdr>
            <w:top w:val="none" w:sz="0" w:space="0" w:color="auto"/>
            <w:left w:val="none" w:sz="0" w:space="0" w:color="auto"/>
            <w:bottom w:val="none" w:sz="0" w:space="0" w:color="auto"/>
            <w:right w:val="none" w:sz="0" w:space="0" w:color="auto"/>
          </w:divBdr>
        </w:div>
        <w:div w:id="1260022588">
          <w:marLeft w:val="360"/>
          <w:marRight w:val="0"/>
          <w:marTop w:val="200"/>
          <w:marBottom w:val="0"/>
          <w:divBdr>
            <w:top w:val="none" w:sz="0" w:space="0" w:color="auto"/>
            <w:left w:val="none" w:sz="0" w:space="0" w:color="auto"/>
            <w:bottom w:val="none" w:sz="0" w:space="0" w:color="auto"/>
            <w:right w:val="none" w:sz="0" w:space="0" w:color="auto"/>
          </w:divBdr>
        </w:div>
        <w:div w:id="233855672">
          <w:marLeft w:val="360"/>
          <w:marRight w:val="0"/>
          <w:marTop w:val="200"/>
          <w:marBottom w:val="0"/>
          <w:divBdr>
            <w:top w:val="none" w:sz="0" w:space="0" w:color="auto"/>
            <w:left w:val="none" w:sz="0" w:space="0" w:color="auto"/>
            <w:bottom w:val="none" w:sz="0" w:space="0" w:color="auto"/>
            <w:right w:val="none" w:sz="0" w:space="0" w:color="auto"/>
          </w:divBdr>
        </w:div>
        <w:div w:id="1528447655">
          <w:marLeft w:val="360"/>
          <w:marRight w:val="0"/>
          <w:marTop w:val="200"/>
          <w:marBottom w:val="0"/>
          <w:divBdr>
            <w:top w:val="none" w:sz="0" w:space="0" w:color="auto"/>
            <w:left w:val="none" w:sz="0" w:space="0" w:color="auto"/>
            <w:bottom w:val="none" w:sz="0" w:space="0" w:color="auto"/>
            <w:right w:val="none" w:sz="0" w:space="0" w:color="auto"/>
          </w:divBdr>
        </w:div>
      </w:divsChild>
    </w:div>
    <w:div w:id="692877648">
      <w:bodyDiv w:val="1"/>
      <w:marLeft w:val="0"/>
      <w:marRight w:val="0"/>
      <w:marTop w:val="0"/>
      <w:marBottom w:val="0"/>
      <w:divBdr>
        <w:top w:val="none" w:sz="0" w:space="0" w:color="auto"/>
        <w:left w:val="none" w:sz="0" w:space="0" w:color="auto"/>
        <w:bottom w:val="none" w:sz="0" w:space="0" w:color="auto"/>
        <w:right w:val="none" w:sz="0" w:space="0" w:color="auto"/>
      </w:divBdr>
      <w:divsChild>
        <w:div w:id="1508866611">
          <w:marLeft w:val="547"/>
          <w:marRight w:val="0"/>
          <w:marTop w:val="200"/>
          <w:marBottom w:val="0"/>
          <w:divBdr>
            <w:top w:val="none" w:sz="0" w:space="0" w:color="auto"/>
            <w:left w:val="none" w:sz="0" w:space="0" w:color="auto"/>
            <w:bottom w:val="none" w:sz="0" w:space="0" w:color="auto"/>
            <w:right w:val="none" w:sz="0" w:space="0" w:color="auto"/>
          </w:divBdr>
        </w:div>
      </w:divsChild>
    </w:div>
    <w:div w:id="804077906">
      <w:bodyDiv w:val="1"/>
      <w:marLeft w:val="0"/>
      <w:marRight w:val="0"/>
      <w:marTop w:val="0"/>
      <w:marBottom w:val="0"/>
      <w:divBdr>
        <w:top w:val="none" w:sz="0" w:space="0" w:color="auto"/>
        <w:left w:val="none" w:sz="0" w:space="0" w:color="auto"/>
        <w:bottom w:val="none" w:sz="0" w:space="0" w:color="auto"/>
        <w:right w:val="none" w:sz="0" w:space="0" w:color="auto"/>
      </w:divBdr>
      <w:divsChild>
        <w:div w:id="1487160314">
          <w:marLeft w:val="360"/>
          <w:marRight w:val="0"/>
          <w:marTop w:val="200"/>
          <w:marBottom w:val="0"/>
          <w:divBdr>
            <w:top w:val="none" w:sz="0" w:space="0" w:color="auto"/>
            <w:left w:val="none" w:sz="0" w:space="0" w:color="auto"/>
            <w:bottom w:val="none" w:sz="0" w:space="0" w:color="auto"/>
            <w:right w:val="none" w:sz="0" w:space="0" w:color="auto"/>
          </w:divBdr>
        </w:div>
        <w:div w:id="541015619">
          <w:marLeft w:val="360"/>
          <w:marRight w:val="0"/>
          <w:marTop w:val="200"/>
          <w:marBottom w:val="0"/>
          <w:divBdr>
            <w:top w:val="none" w:sz="0" w:space="0" w:color="auto"/>
            <w:left w:val="none" w:sz="0" w:space="0" w:color="auto"/>
            <w:bottom w:val="none" w:sz="0" w:space="0" w:color="auto"/>
            <w:right w:val="none" w:sz="0" w:space="0" w:color="auto"/>
          </w:divBdr>
        </w:div>
        <w:div w:id="1741058501">
          <w:marLeft w:val="360"/>
          <w:marRight w:val="0"/>
          <w:marTop w:val="200"/>
          <w:marBottom w:val="0"/>
          <w:divBdr>
            <w:top w:val="none" w:sz="0" w:space="0" w:color="auto"/>
            <w:left w:val="none" w:sz="0" w:space="0" w:color="auto"/>
            <w:bottom w:val="none" w:sz="0" w:space="0" w:color="auto"/>
            <w:right w:val="none" w:sz="0" w:space="0" w:color="auto"/>
          </w:divBdr>
        </w:div>
        <w:div w:id="1775050146">
          <w:marLeft w:val="360"/>
          <w:marRight w:val="0"/>
          <w:marTop w:val="200"/>
          <w:marBottom w:val="0"/>
          <w:divBdr>
            <w:top w:val="none" w:sz="0" w:space="0" w:color="auto"/>
            <w:left w:val="none" w:sz="0" w:space="0" w:color="auto"/>
            <w:bottom w:val="none" w:sz="0" w:space="0" w:color="auto"/>
            <w:right w:val="none" w:sz="0" w:space="0" w:color="auto"/>
          </w:divBdr>
        </w:div>
        <w:div w:id="1588690904">
          <w:marLeft w:val="360"/>
          <w:marRight w:val="0"/>
          <w:marTop w:val="200"/>
          <w:marBottom w:val="0"/>
          <w:divBdr>
            <w:top w:val="none" w:sz="0" w:space="0" w:color="auto"/>
            <w:left w:val="none" w:sz="0" w:space="0" w:color="auto"/>
            <w:bottom w:val="none" w:sz="0" w:space="0" w:color="auto"/>
            <w:right w:val="none" w:sz="0" w:space="0" w:color="auto"/>
          </w:divBdr>
        </w:div>
      </w:divsChild>
    </w:div>
    <w:div w:id="1487673149">
      <w:bodyDiv w:val="1"/>
      <w:marLeft w:val="0"/>
      <w:marRight w:val="0"/>
      <w:marTop w:val="0"/>
      <w:marBottom w:val="0"/>
      <w:divBdr>
        <w:top w:val="none" w:sz="0" w:space="0" w:color="auto"/>
        <w:left w:val="none" w:sz="0" w:space="0" w:color="auto"/>
        <w:bottom w:val="none" w:sz="0" w:space="0" w:color="auto"/>
        <w:right w:val="none" w:sz="0" w:space="0" w:color="auto"/>
      </w:divBdr>
      <w:divsChild>
        <w:div w:id="461385354">
          <w:marLeft w:val="1080"/>
          <w:marRight w:val="0"/>
          <w:marTop w:val="100"/>
          <w:marBottom w:val="0"/>
          <w:divBdr>
            <w:top w:val="none" w:sz="0" w:space="0" w:color="auto"/>
            <w:left w:val="none" w:sz="0" w:space="0" w:color="auto"/>
            <w:bottom w:val="none" w:sz="0" w:space="0" w:color="auto"/>
            <w:right w:val="none" w:sz="0" w:space="0" w:color="auto"/>
          </w:divBdr>
        </w:div>
        <w:div w:id="971715850">
          <w:marLeft w:val="1800"/>
          <w:marRight w:val="0"/>
          <w:marTop w:val="100"/>
          <w:marBottom w:val="0"/>
          <w:divBdr>
            <w:top w:val="none" w:sz="0" w:space="0" w:color="auto"/>
            <w:left w:val="none" w:sz="0" w:space="0" w:color="auto"/>
            <w:bottom w:val="none" w:sz="0" w:space="0" w:color="auto"/>
            <w:right w:val="none" w:sz="0" w:space="0" w:color="auto"/>
          </w:divBdr>
        </w:div>
        <w:div w:id="1258709643">
          <w:marLeft w:val="1800"/>
          <w:marRight w:val="0"/>
          <w:marTop w:val="100"/>
          <w:marBottom w:val="0"/>
          <w:divBdr>
            <w:top w:val="none" w:sz="0" w:space="0" w:color="auto"/>
            <w:left w:val="none" w:sz="0" w:space="0" w:color="auto"/>
            <w:bottom w:val="none" w:sz="0" w:space="0" w:color="auto"/>
            <w:right w:val="none" w:sz="0" w:space="0" w:color="auto"/>
          </w:divBdr>
        </w:div>
        <w:div w:id="820386784">
          <w:marLeft w:val="1800"/>
          <w:marRight w:val="0"/>
          <w:marTop w:val="100"/>
          <w:marBottom w:val="0"/>
          <w:divBdr>
            <w:top w:val="none" w:sz="0" w:space="0" w:color="auto"/>
            <w:left w:val="none" w:sz="0" w:space="0" w:color="auto"/>
            <w:bottom w:val="none" w:sz="0" w:space="0" w:color="auto"/>
            <w:right w:val="none" w:sz="0" w:space="0" w:color="auto"/>
          </w:divBdr>
        </w:div>
        <w:div w:id="1624579363">
          <w:marLeft w:val="1800"/>
          <w:marRight w:val="0"/>
          <w:marTop w:val="100"/>
          <w:marBottom w:val="0"/>
          <w:divBdr>
            <w:top w:val="none" w:sz="0" w:space="0" w:color="auto"/>
            <w:left w:val="none" w:sz="0" w:space="0" w:color="auto"/>
            <w:bottom w:val="none" w:sz="0" w:space="0" w:color="auto"/>
            <w:right w:val="none" w:sz="0" w:space="0" w:color="auto"/>
          </w:divBdr>
        </w:div>
        <w:div w:id="1199392696">
          <w:marLeft w:val="1080"/>
          <w:marRight w:val="0"/>
          <w:marTop w:val="100"/>
          <w:marBottom w:val="0"/>
          <w:divBdr>
            <w:top w:val="none" w:sz="0" w:space="0" w:color="auto"/>
            <w:left w:val="none" w:sz="0" w:space="0" w:color="auto"/>
            <w:bottom w:val="none" w:sz="0" w:space="0" w:color="auto"/>
            <w:right w:val="none" w:sz="0" w:space="0" w:color="auto"/>
          </w:divBdr>
        </w:div>
        <w:div w:id="660087976">
          <w:marLeft w:val="1080"/>
          <w:marRight w:val="0"/>
          <w:marTop w:val="100"/>
          <w:marBottom w:val="0"/>
          <w:divBdr>
            <w:top w:val="none" w:sz="0" w:space="0" w:color="auto"/>
            <w:left w:val="none" w:sz="0" w:space="0" w:color="auto"/>
            <w:bottom w:val="none" w:sz="0" w:space="0" w:color="auto"/>
            <w:right w:val="none" w:sz="0" w:space="0" w:color="auto"/>
          </w:divBdr>
        </w:div>
        <w:div w:id="1003241777">
          <w:marLeft w:val="1080"/>
          <w:marRight w:val="0"/>
          <w:marTop w:val="100"/>
          <w:marBottom w:val="0"/>
          <w:divBdr>
            <w:top w:val="none" w:sz="0" w:space="0" w:color="auto"/>
            <w:left w:val="none" w:sz="0" w:space="0" w:color="auto"/>
            <w:bottom w:val="none" w:sz="0" w:space="0" w:color="auto"/>
            <w:right w:val="none" w:sz="0" w:space="0" w:color="auto"/>
          </w:divBdr>
        </w:div>
        <w:div w:id="1789884311">
          <w:marLeft w:val="1080"/>
          <w:marRight w:val="0"/>
          <w:marTop w:val="100"/>
          <w:marBottom w:val="0"/>
          <w:divBdr>
            <w:top w:val="none" w:sz="0" w:space="0" w:color="auto"/>
            <w:left w:val="none" w:sz="0" w:space="0" w:color="auto"/>
            <w:bottom w:val="none" w:sz="0" w:space="0" w:color="auto"/>
            <w:right w:val="none" w:sz="0" w:space="0" w:color="auto"/>
          </w:divBdr>
        </w:div>
        <w:div w:id="2064795201">
          <w:marLeft w:val="1080"/>
          <w:marRight w:val="0"/>
          <w:marTop w:val="100"/>
          <w:marBottom w:val="0"/>
          <w:divBdr>
            <w:top w:val="none" w:sz="0" w:space="0" w:color="auto"/>
            <w:left w:val="none" w:sz="0" w:space="0" w:color="auto"/>
            <w:bottom w:val="none" w:sz="0" w:space="0" w:color="auto"/>
            <w:right w:val="none" w:sz="0" w:space="0" w:color="auto"/>
          </w:divBdr>
        </w:div>
      </w:divsChild>
    </w:div>
    <w:div w:id="1956599614">
      <w:bodyDiv w:val="1"/>
      <w:marLeft w:val="0"/>
      <w:marRight w:val="0"/>
      <w:marTop w:val="0"/>
      <w:marBottom w:val="0"/>
      <w:divBdr>
        <w:top w:val="none" w:sz="0" w:space="0" w:color="auto"/>
        <w:left w:val="none" w:sz="0" w:space="0" w:color="auto"/>
        <w:bottom w:val="none" w:sz="0" w:space="0" w:color="auto"/>
        <w:right w:val="none" w:sz="0" w:space="0" w:color="auto"/>
      </w:divBdr>
      <w:divsChild>
        <w:div w:id="954597898">
          <w:marLeft w:val="360"/>
          <w:marRight w:val="0"/>
          <w:marTop w:val="200"/>
          <w:marBottom w:val="0"/>
          <w:divBdr>
            <w:top w:val="none" w:sz="0" w:space="0" w:color="auto"/>
            <w:left w:val="none" w:sz="0" w:space="0" w:color="auto"/>
            <w:bottom w:val="none" w:sz="0" w:space="0" w:color="auto"/>
            <w:right w:val="none" w:sz="0" w:space="0" w:color="auto"/>
          </w:divBdr>
        </w:div>
        <w:div w:id="1414084903">
          <w:marLeft w:val="360"/>
          <w:marRight w:val="0"/>
          <w:marTop w:val="200"/>
          <w:marBottom w:val="0"/>
          <w:divBdr>
            <w:top w:val="none" w:sz="0" w:space="0" w:color="auto"/>
            <w:left w:val="none" w:sz="0" w:space="0" w:color="auto"/>
            <w:bottom w:val="none" w:sz="0" w:space="0" w:color="auto"/>
            <w:right w:val="none" w:sz="0" w:space="0" w:color="auto"/>
          </w:divBdr>
        </w:div>
        <w:div w:id="1207721385">
          <w:marLeft w:val="360"/>
          <w:marRight w:val="0"/>
          <w:marTop w:val="200"/>
          <w:marBottom w:val="0"/>
          <w:divBdr>
            <w:top w:val="none" w:sz="0" w:space="0" w:color="auto"/>
            <w:left w:val="none" w:sz="0" w:space="0" w:color="auto"/>
            <w:bottom w:val="none" w:sz="0" w:space="0" w:color="auto"/>
            <w:right w:val="none" w:sz="0" w:space="0" w:color="auto"/>
          </w:divBdr>
        </w:div>
        <w:div w:id="175762559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header" Target="header1.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jpe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61" Type="http://schemas.openxmlformats.org/officeDocument/2006/relationships/image" Target="media/image48.png"/><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colorbrewer2.org" TargetMode="External"/><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hyperlink" Target="http://www.sahsu.org" TargetMode="Externa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A78A86-109B-46AE-BD26-19FA75471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9829</TotalTime>
  <Pages>41</Pages>
  <Words>11546</Words>
  <Characters>65815</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Parkes, Brandon L</dc:creator>
  <cp:lastModifiedBy>Peter Hambly</cp:lastModifiedBy>
  <cp:revision>111</cp:revision>
  <cp:lastPrinted>2018-09-07T14:11:00Z</cp:lastPrinted>
  <dcterms:created xsi:type="dcterms:W3CDTF">2016-12-22T15:33:00Z</dcterms:created>
  <dcterms:modified xsi:type="dcterms:W3CDTF">2018-09-07T14:12:00Z</dcterms:modified>
</cp:coreProperties>
</file>