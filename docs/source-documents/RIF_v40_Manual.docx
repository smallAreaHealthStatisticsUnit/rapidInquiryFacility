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2C2C5" w14:textId="77777777" w:rsidR="00BA0511" w:rsidRDefault="00D44E5D" w:rsidP="00D44E5D">
      <w:pPr>
        <w:pStyle w:val="Heading1"/>
        <w:spacing w:before="0"/>
        <w:rPr>
          <w:sz w:val="40"/>
        </w:rPr>
      </w:pPr>
      <w:bookmarkStart w:id="0" w:name="_Toc2779469"/>
      <w:r>
        <w:rPr>
          <w:sz w:val="40"/>
        </w:rPr>
        <w:t>The Rapid Inquiry Facility (RIF)</w:t>
      </w:r>
      <w:bookmarkEnd w:id="0"/>
    </w:p>
    <w:p w14:paraId="3E96DE77" w14:textId="77777777" w:rsidR="00D44E5D" w:rsidRPr="00D44E5D" w:rsidRDefault="00D44E5D" w:rsidP="00D44E5D">
      <w:pPr>
        <w:pStyle w:val="Heading1"/>
        <w:spacing w:before="0"/>
        <w:rPr>
          <w:sz w:val="32"/>
        </w:rPr>
      </w:pPr>
      <w:bookmarkStart w:id="1" w:name="_Toc2779470"/>
      <w:r w:rsidRPr="00D44E5D">
        <w:rPr>
          <w:sz w:val="32"/>
        </w:rPr>
        <w:t>Version 4.0</w:t>
      </w:r>
      <w:bookmarkEnd w:id="1"/>
    </w:p>
    <w:p w14:paraId="3CE143C3" w14:textId="77777777" w:rsidR="00D44E5D" w:rsidRDefault="00D44E5D" w:rsidP="00D44E5D">
      <w:pPr>
        <w:pStyle w:val="Heading1"/>
        <w:spacing w:before="0"/>
        <w:rPr>
          <w:sz w:val="32"/>
        </w:rPr>
      </w:pPr>
      <w:bookmarkStart w:id="2" w:name="_Toc2779471"/>
      <w:r w:rsidRPr="00D44E5D">
        <w:rPr>
          <w:sz w:val="32"/>
        </w:rPr>
        <w:t>How to use the RIF</w:t>
      </w:r>
      <w:r w:rsidR="00813108">
        <w:rPr>
          <w:sz w:val="32"/>
        </w:rPr>
        <w:t xml:space="preserve"> 4.0 client</w:t>
      </w:r>
      <w:bookmarkEnd w:id="2"/>
    </w:p>
    <w:p w14:paraId="28F16316" w14:textId="77777777" w:rsidR="00D44E5D" w:rsidRDefault="00D44E5D" w:rsidP="00D44E5D"/>
    <w:p w14:paraId="4F731543" w14:textId="77777777" w:rsidR="00D44E5D" w:rsidRDefault="00D44E5D" w:rsidP="00D44E5D"/>
    <w:p w14:paraId="0D03961E" w14:textId="77777777" w:rsidR="00D44E5D" w:rsidRDefault="00D44E5D" w:rsidP="00D44E5D"/>
    <w:p w14:paraId="5DA2AA27" w14:textId="77777777" w:rsidR="00D44E5D" w:rsidRDefault="00D44E5D" w:rsidP="00D44E5D"/>
    <w:p w14:paraId="44668F48" w14:textId="77777777" w:rsidR="00D44E5D" w:rsidRDefault="00D44E5D" w:rsidP="00D44E5D"/>
    <w:p w14:paraId="2D939353" w14:textId="77777777" w:rsidR="00D44E5D" w:rsidRDefault="00D44E5D" w:rsidP="00D44E5D"/>
    <w:p w14:paraId="1187ACA6" w14:textId="77777777" w:rsidR="00D44E5D" w:rsidRDefault="00D44E5D" w:rsidP="00D44E5D"/>
    <w:p w14:paraId="1CF71973" w14:textId="77777777" w:rsidR="00D44E5D" w:rsidRDefault="00D44E5D" w:rsidP="00D44E5D"/>
    <w:p w14:paraId="4E980CA5" w14:textId="77777777" w:rsidR="00D44E5D" w:rsidRDefault="00D44E5D" w:rsidP="00D44E5D"/>
    <w:p w14:paraId="3A29F4CD" w14:textId="77777777" w:rsidR="00D44E5D" w:rsidRDefault="00D44E5D" w:rsidP="00D44E5D"/>
    <w:p w14:paraId="76A134A9" w14:textId="77777777" w:rsidR="00D44E5D" w:rsidRDefault="00D44E5D" w:rsidP="00D44E5D"/>
    <w:p w14:paraId="216E2F95" w14:textId="77777777" w:rsidR="00D44E5D" w:rsidRDefault="00D44E5D" w:rsidP="00D44E5D"/>
    <w:p w14:paraId="1B242818" w14:textId="77777777" w:rsidR="00D44E5D" w:rsidRDefault="00D44E5D" w:rsidP="00D44E5D"/>
    <w:p w14:paraId="5522E6B3" w14:textId="77777777" w:rsidR="00D44E5D" w:rsidRDefault="00D44E5D" w:rsidP="00D44E5D"/>
    <w:p w14:paraId="36F953E5" w14:textId="77777777" w:rsidR="00D44E5D" w:rsidRDefault="00D44E5D" w:rsidP="00D44E5D"/>
    <w:p w14:paraId="16143D21" w14:textId="1A47B978" w:rsidR="00D44E5D" w:rsidRDefault="00D44E5D" w:rsidP="00D44E5D">
      <w:pPr>
        <w:rPr>
          <w:b/>
        </w:rPr>
      </w:pPr>
      <w:r>
        <w:rPr>
          <w:b/>
        </w:rPr>
        <w:t>Authors (2017</w:t>
      </w:r>
      <w:ins w:id="3" w:author="Peter Hambly" w:date="2019-03-06T15:45:00Z">
        <w:r w:rsidR="00C40A6A">
          <w:rPr>
            <w:b/>
          </w:rPr>
          <w:t>-2019</w:t>
        </w:r>
      </w:ins>
      <w:del w:id="4" w:author="Peter Hambly" w:date="2019-03-06T15:45:00Z">
        <w:r w:rsidR="00AC0582" w:rsidDel="00C40A6A">
          <w:rPr>
            <w:b/>
          </w:rPr>
          <w:delText>, 208</w:delText>
        </w:r>
      </w:del>
      <w:r>
        <w:rPr>
          <w:b/>
        </w:rPr>
        <w:t>):</w:t>
      </w:r>
    </w:p>
    <w:p w14:paraId="2179D2AA" w14:textId="0E08C6E5" w:rsidR="00D44E5D" w:rsidRDefault="009C12DB" w:rsidP="00D44E5D">
      <w:r>
        <w:t>Parkes, B., Morley, D.</w:t>
      </w:r>
      <w:r w:rsidR="00AC0582">
        <w:t>, Hambly, P</w:t>
      </w:r>
    </w:p>
    <w:p w14:paraId="599375A9" w14:textId="77777777" w:rsidR="00D44E5D" w:rsidRDefault="00D44E5D" w:rsidP="00D44E5D">
      <w:pPr>
        <w:spacing w:after="0"/>
      </w:pPr>
      <w:r>
        <w:t>Small Area Health Statistics Unit (SAHSU)</w:t>
      </w:r>
    </w:p>
    <w:p w14:paraId="0915AD30" w14:textId="77777777" w:rsidR="00D44E5D" w:rsidRDefault="00D44E5D" w:rsidP="00D44E5D">
      <w:pPr>
        <w:spacing w:after="0"/>
      </w:pPr>
      <w:r>
        <w:t xml:space="preserve">MRC-PHE Centre for Environment and Health </w:t>
      </w:r>
    </w:p>
    <w:p w14:paraId="1FA1C748" w14:textId="77777777" w:rsidR="00D44E5D" w:rsidRDefault="00D44E5D" w:rsidP="00D44E5D">
      <w:pPr>
        <w:spacing w:after="0"/>
      </w:pPr>
      <w:r>
        <w:t>Department of Epidemiology and Biostatistics</w:t>
      </w:r>
    </w:p>
    <w:p w14:paraId="1C66DB84" w14:textId="77777777" w:rsidR="00D44E5D" w:rsidRDefault="00D44E5D" w:rsidP="00D44E5D">
      <w:pPr>
        <w:spacing w:after="0"/>
      </w:pPr>
      <w:r>
        <w:t>School of Public Health</w:t>
      </w:r>
    </w:p>
    <w:p w14:paraId="31001FEF" w14:textId="77777777" w:rsidR="00D44E5D" w:rsidRDefault="00D44E5D" w:rsidP="00D44E5D">
      <w:pPr>
        <w:spacing w:after="0"/>
      </w:pPr>
      <w:r>
        <w:t>Imperial College London</w:t>
      </w:r>
    </w:p>
    <w:p w14:paraId="6CD5EA84" w14:textId="77777777" w:rsidR="00D44E5D" w:rsidRDefault="00D44E5D" w:rsidP="00D44E5D">
      <w:pPr>
        <w:spacing w:after="0"/>
      </w:pPr>
      <w:r>
        <w:t>Medical Faculty Building</w:t>
      </w:r>
    </w:p>
    <w:p w14:paraId="6592A9DC" w14:textId="77777777" w:rsidR="00D44E5D" w:rsidRDefault="00D44E5D" w:rsidP="00D44E5D">
      <w:pPr>
        <w:spacing w:after="0"/>
      </w:pPr>
      <w:r>
        <w:t>St Mary's Campus, Norfolk Place</w:t>
      </w:r>
    </w:p>
    <w:p w14:paraId="468B49F1" w14:textId="77777777" w:rsidR="00D44E5D" w:rsidRDefault="00D44E5D" w:rsidP="00D44E5D">
      <w:pPr>
        <w:spacing w:after="0"/>
      </w:pPr>
      <w:r>
        <w:t>LONDON W2 1PG</w:t>
      </w:r>
    </w:p>
    <w:p w14:paraId="68A08767" w14:textId="77777777" w:rsidR="00D44E5D" w:rsidRDefault="00D44E5D" w:rsidP="00D44E5D">
      <w:pPr>
        <w:spacing w:after="0"/>
      </w:pPr>
    </w:p>
    <w:p w14:paraId="717766FD" w14:textId="77777777" w:rsidR="00D44E5D" w:rsidRDefault="00D44E5D" w:rsidP="00D44E5D">
      <w:pPr>
        <w:spacing w:after="0"/>
      </w:pPr>
      <w:r>
        <w:t xml:space="preserve">Website </w:t>
      </w:r>
      <w:hyperlink r:id="rId8" w:history="1">
        <w:r w:rsidRPr="00AE5CE0">
          <w:rPr>
            <w:rStyle w:val="Hyperlink"/>
          </w:rPr>
          <w:t>www.sahsu.org</w:t>
        </w:r>
      </w:hyperlink>
    </w:p>
    <w:p w14:paraId="0CB6D952" w14:textId="77777777" w:rsidR="00D44E5D" w:rsidRDefault="00D44E5D" w:rsidP="00D44E5D">
      <w:r>
        <w:br w:type="page"/>
      </w:r>
    </w:p>
    <w:sdt>
      <w:sdtPr>
        <w:rPr>
          <w:rFonts w:asciiTheme="minorHAnsi" w:eastAsiaTheme="minorHAnsi" w:hAnsiTheme="minorHAnsi" w:cstheme="minorBidi"/>
          <w:b w:val="0"/>
          <w:bCs w:val="0"/>
          <w:color w:val="auto"/>
          <w:sz w:val="22"/>
          <w:szCs w:val="22"/>
          <w:lang w:val="en-GB" w:eastAsia="en-US"/>
        </w:rPr>
        <w:id w:val="-416935967"/>
        <w:docPartObj>
          <w:docPartGallery w:val="Table of Contents"/>
          <w:docPartUnique/>
        </w:docPartObj>
      </w:sdtPr>
      <w:sdtEndPr>
        <w:rPr>
          <w:noProof/>
        </w:rPr>
      </w:sdtEndPr>
      <w:sdtContent>
        <w:p w14:paraId="5DBBD75C" w14:textId="77777777" w:rsidR="00F56C9B" w:rsidRDefault="00F56C9B">
          <w:pPr>
            <w:pStyle w:val="TOCHeading"/>
          </w:pPr>
          <w:r>
            <w:t>Contents</w:t>
          </w:r>
        </w:p>
        <w:p w14:paraId="3CD3F88F" w14:textId="54D95604" w:rsidR="00166E64" w:rsidRDefault="00F56C9B">
          <w:pPr>
            <w:pStyle w:val="TOC1"/>
            <w:tabs>
              <w:tab w:val="right" w:leader="dot" w:pos="10456"/>
            </w:tabs>
            <w:rPr>
              <w:ins w:id="5" w:author="Peter Hambly" w:date="2019-03-06T15:44:00Z"/>
              <w:rFonts w:eastAsiaTheme="minorEastAsia"/>
              <w:noProof/>
              <w:lang w:eastAsia="en-GB"/>
            </w:rPr>
          </w:pPr>
          <w:r>
            <w:fldChar w:fldCharType="begin"/>
          </w:r>
          <w:r>
            <w:instrText xml:space="preserve"> TOC \o "1-3" \h \z \u </w:instrText>
          </w:r>
          <w:r>
            <w:fldChar w:fldCharType="separate"/>
          </w:r>
          <w:ins w:id="6" w:author="Peter Hambly" w:date="2019-03-06T15:44:00Z">
            <w:r w:rsidR="00166E64" w:rsidRPr="00696EDB">
              <w:rPr>
                <w:rStyle w:val="Hyperlink"/>
                <w:noProof/>
              </w:rPr>
              <w:fldChar w:fldCharType="begin"/>
            </w:r>
            <w:r w:rsidR="00166E64" w:rsidRPr="00696EDB">
              <w:rPr>
                <w:rStyle w:val="Hyperlink"/>
                <w:noProof/>
              </w:rPr>
              <w:instrText xml:space="preserve"> </w:instrText>
            </w:r>
            <w:r w:rsidR="00166E64">
              <w:rPr>
                <w:noProof/>
              </w:rPr>
              <w:instrText>HYPERLINK \l "_Toc2779469"</w:instrText>
            </w:r>
            <w:r w:rsidR="00166E64" w:rsidRPr="00696EDB">
              <w:rPr>
                <w:rStyle w:val="Hyperlink"/>
                <w:noProof/>
              </w:rPr>
              <w:instrText xml:space="preserve"> </w:instrText>
            </w:r>
            <w:r w:rsidR="00166E64" w:rsidRPr="00696EDB">
              <w:rPr>
                <w:rStyle w:val="Hyperlink"/>
                <w:noProof/>
              </w:rPr>
            </w:r>
            <w:r w:rsidR="00166E64" w:rsidRPr="00696EDB">
              <w:rPr>
                <w:rStyle w:val="Hyperlink"/>
                <w:noProof/>
              </w:rPr>
              <w:fldChar w:fldCharType="separate"/>
            </w:r>
            <w:r w:rsidR="00166E64" w:rsidRPr="00696EDB">
              <w:rPr>
                <w:rStyle w:val="Hyperlink"/>
                <w:noProof/>
              </w:rPr>
              <w:t>The Rapid Inquiry Facility (RIF)</w:t>
            </w:r>
            <w:r w:rsidR="00166E64">
              <w:rPr>
                <w:noProof/>
                <w:webHidden/>
              </w:rPr>
              <w:tab/>
            </w:r>
            <w:r w:rsidR="00166E64">
              <w:rPr>
                <w:noProof/>
                <w:webHidden/>
              </w:rPr>
              <w:fldChar w:fldCharType="begin"/>
            </w:r>
            <w:r w:rsidR="00166E64">
              <w:rPr>
                <w:noProof/>
                <w:webHidden/>
              </w:rPr>
              <w:instrText xml:space="preserve"> PAGEREF _Toc2779469 \h </w:instrText>
            </w:r>
            <w:r w:rsidR="00166E64">
              <w:rPr>
                <w:noProof/>
                <w:webHidden/>
              </w:rPr>
            </w:r>
          </w:ins>
          <w:r w:rsidR="00166E64">
            <w:rPr>
              <w:noProof/>
              <w:webHidden/>
            </w:rPr>
            <w:fldChar w:fldCharType="separate"/>
          </w:r>
          <w:ins w:id="7" w:author="Peter Hambly" w:date="2019-03-06T15:45:00Z">
            <w:r w:rsidR="003665E4">
              <w:rPr>
                <w:noProof/>
                <w:webHidden/>
              </w:rPr>
              <w:t>1</w:t>
            </w:r>
          </w:ins>
          <w:ins w:id="8" w:author="Peter Hambly" w:date="2019-03-06T15:44:00Z">
            <w:r w:rsidR="00166E64">
              <w:rPr>
                <w:noProof/>
                <w:webHidden/>
              </w:rPr>
              <w:fldChar w:fldCharType="end"/>
            </w:r>
            <w:r w:rsidR="00166E64" w:rsidRPr="00696EDB">
              <w:rPr>
                <w:rStyle w:val="Hyperlink"/>
                <w:noProof/>
              </w:rPr>
              <w:fldChar w:fldCharType="end"/>
            </w:r>
          </w:ins>
        </w:p>
        <w:p w14:paraId="2AF34E42" w14:textId="36CD9C27" w:rsidR="00166E64" w:rsidRDefault="00166E64">
          <w:pPr>
            <w:pStyle w:val="TOC1"/>
            <w:tabs>
              <w:tab w:val="right" w:leader="dot" w:pos="10456"/>
            </w:tabs>
            <w:rPr>
              <w:ins w:id="9" w:author="Peter Hambly" w:date="2019-03-06T15:44:00Z"/>
              <w:rFonts w:eastAsiaTheme="minorEastAsia"/>
              <w:noProof/>
              <w:lang w:eastAsia="en-GB"/>
            </w:rPr>
          </w:pPr>
          <w:ins w:id="1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Version 4.0</w:t>
            </w:r>
            <w:r>
              <w:rPr>
                <w:noProof/>
                <w:webHidden/>
              </w:rPr>
              <w:tab/>
            </w:r>
            <w:r>
              <w:rPr>
                <w:noProof/>
                <w:webHidden/>
              </w:rPr>
              <w:fldChar w:fldCharType="begin"/>
            </w:r>
            <w:r>
              <w:rPr>
                <w:noProof/>
                <w:webHidden/>
              </w:rPr>
              <w:instrText xml:space="preserve"> PAGEREF _Toc2779470 \h </w:instrText>
            </w:r>
            <w:r>
              <w:rPr>
                <w:noProof/>
                <w:webHidden/>
              </w:rPr>
            </w:r>
          </w:ins>
          <w:r>
            <w:rPr>
              <w:noProof/>
              <w:webHidden/>
            </w:rPr>
            <w:fldChar w:fldCharType="separate"/>
          </w:r>
          <w:ins w:id="11" w:author="Peter Hambly" w:date="2019-03-06T15:45:00Z">
            <w:r w:rsidR="003665E4">
              <w:rPr>
                <w:noProof/>
                <w:webHidden/>
              </w:rPr>
              <w:t>1</w:t>
            </w:r>
          </w:ins>
          <w:ins w:id="12" w:author="Peter Hambly" w:date="2019-03-06T15:44:00Z">
            <w:r>
              <w:rPr>
                <w:noProof/>
                <w:webHidden/>
              </w:rPr>
              <w:fldChar w:fldCharType="end"/>
            </w:r>
            <w:r w:rsidRPr="00696EDB">
              <w:rPr>
                <w:rStyle w:val="Hyperlink"/>
                <w:noProof/>
              </w:rPr>
              <w:fldChar w:fldCharType="end"/>
            </w:r>
          </w:ins>
        </w:p>
        <w:p w14:paraId="530DF851" w14:textId="6AB9DC2B" w:rsidR="00166E64" w:rsidRDefault="00166E64">
          <w:pPr>
            <w:pStyle w:val="TOC1"/>
            <w:tabs>
              <w:tab w:val="right" w:leader="dot" w:pos="10456"/>
            </w:tabs>
            <w:rPr>
              <w:ins w:id="13" w:author="Peter Hambly" w:date="2019-03-06T15:44:00Z"/>
              <w:rFonts w:eastAsiaTheme="minorEastAsia"/>
              <w:noProof/>
              <w:lang w:eastAsia="en-GB"/>
            </w:rPr>
          </w:pPr>
          <w:ins w:id="1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How to use the RIF 4.0 client</w:t>
            </w:r>
            <w:r>
              <w:rPr>
                <w:noProof/>
                <w:webHidden/>
              </w:rPr>
              <w:tab/>
            </w:r>
            <w:r>
              <w:rPr>
                <w:noProof/>
                <w:webHidden/>
              </w:rPr>
              <w:fldChar w:fldCharType="begin"/>
            </w:r>
            <w:r>
              <w:rPr>
                <w:noProof/>
                <w:webHidden/>
              </w:rPr>
              <w:instrText xml:space="preserve"> PAGEREF _Toc2779471 \h </w:instrText>
            </w:r>
            <w:r>
              <w:rPr>
                <w:noProof/>
                <w:webHidden/>
              </w:rPr>
            </w:r>
          </w:ins>
          <w:r>
            <w:rPr>
              <w:noProof/>
              <w:webHidden/>
            </w:rPr>
            <w:fldChar w:fldCharType="separate"/>
          </w:r>
          <w:ins w:id="15" w:author="Peter Hambly" w:date="2019-03-06T15:45:00Z">
            <w:r w:rsidR="003665E4">
              <w:rPr>
                <w:noProof/>
                <w:webHidden/>
              </w:rPr>
              <w:t>1</w:t>
            </w:r>
          </w:ins>
          <w:ins w:id="16" w:author="Peter Hambly" w:date="2019-03-06T15:44:00Z">
            <w:r>
              <w:rPr>
                <w:noProof/>
                <w:webHidden/>
              </w:rPr>
              <w:fldChar w:fldCharType="end"/>
            </w:r>
            <w:r w:rsidRPr="00696EDB">
              <w:rPr>
                <w:rStyle w:val="Hyperlink"/>
                <w:noProof/>
              </w:rPr>
              <w:fldChar w:fldCharType="end"/>
            </w:r>
          </w:ins>
        </w:p>
        <w:p w14:paraId="59FC1A0F" w14:textId="79A18D3D" w:rsidR="00166E64" w:rsidRDefault="00166E64">
          <w:pPr>
            <w:pStyle w:val="TOC1"/>
            <w:tabs>
              <w:tab w:val="right" w:leader="dot" w:pos="10456"/>
            </w:tabs>
            <w:rPr>
              <w:ins w:id="17" w:author="Peter Hambly" w:date="2019-03-06T15:44:00Z"/>
              <w:rFonts w:eastAsiaTheme="minorEastAsia"/>
              <w:noProof/>
              <w:lang w:eastAsia="en-GB"/>
            </w:rPr>
          </w:pPr>
          <w:ins w:id="1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 Introduction to the RIF</w:t>
            </w:r>
            <w:r>
              <w:rPr>
                <w:noProof/>
                <w:webHidden/>
              </w:rPr>
              <w:tab/>
            </w:r>
            <w:r>
              <w:rPr>
                <w:noProof/>
                <w:webHidden/>
              </w:rPr>
              <w:fldChar w:fldCharType="begin"/>
            </w:r>
            <w:r>
              <w:rPr>
                <w:noProof/>
                <w:webHidden/>
              </w:rPr>
              <w:instrText xml:space="preserve"> PAGEREF _Toc2779472 \h </w:instrText>
            </w:r>
            <w:r>
              <w:rPr>
                <w:noProof/>
                <w:webHidden/>
              </w:rPr>
            </w:r>
          </w:ins>
          <w:r>
            <w:rPr>
              <w:noProof/>
              <w:webHidden/>
            </w:rPr>
            <w:fldChar w:fldCharType="separate"/>
          </w:r>
          <w:ins w:id="19" w:author="Peter Hambly" w:date="2019-03-06T15:45:00Z">
            <w:r w:rsidR="003665E4">
              <w:rPr>
                <w:noProof/>
                <w:webHidden/>
              </w:rPr>
              <w:t>4</w:t>
            </w:r>
          </w:ins>
          <w:ins w:id="20" w:author="Peter Hambly" w:date="2019-03-06T15:44:00Z">
            <w:r>
              <w:rPr>
                <w:noProof/>
                <w:webHidden/>
              </w:rPr>
              <w:fldChar w:fldCharType="end"/>
            </w:r>
            <w:r w:rsidRPr="00696EDB">
              <w:rPr>
                <w:rStyle w:val="Hyperlink"/>
                <w:noProof/>
              </w:rPr>
              <w:fldChar w:fldCharType="end"/>
            </w:r>
          </w:ins>
        </w:p>
        <w:p w14:paraId="37809B19" w14:textId="30BCA992" w:rsidR="00166E64" w:rsidRDefault="00166E64">
          <w:pPr>
            <w:pStyle w:val="TOC2"/>
            <w:tabs>
              <w:tab w:val="right" w:leader="dot" w:pos="10456"/>
            </w:tabs>
            <w:rPr>
              <w:ins w:id="21" w:author="Peter Hambly" w:date="2019-03-06T15:44:00Z"/>
              <w:rFonts w:eastAsiaTheme="minorEastAsia"/>
              <w:noProof/>
              <w:lang w:eastAsia="en-GB"/>
            </w:rPr>
          </w:pPr>
          <w:ins w:id="2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1.1 Purpose</w:t>
            </w:r>
            <w:r>
              <w:rPr>
                <w:noProof/>
                <w:webHidden/>
              </w:rPr>
              <w:tab/>
            </w:r>
            <w:r>
              <w:rPr>
                <w:noProof/>
                <w:webHidden/>
              </w:rPr>
              <w:fldChar w:fldCharType="begin"/>
            </w:r>
            <w:r>
              <w:rPr>
                <w:noProof/>
                <w:webHidden/>
              </w:rPr>
              <w:instrText xml:space="preserve"> PAGEREF _Toc2779473 \h </w:instrText>
            </w:r>
            <w:r>
              <w:rPr>
                <w:noProof/>
                <w:webHidden/>
              </w:rPr>
            </w:r>
          </w:ins>
          <w:r>
            <w:rPr>
              <w:noProof/>
              <w:webHidden/>
            </w:rPr>
            <w:fldChar w:fldCharType="separate"/>
          </w:r>
          <w:ins w:id="23" w:author="Peter Hambly" w:date="2019-03-06T15:45:00Z">
            <w:r w:rsidR="003665E4">
              <w:rPr>
                <w:noProof/>
                <w:webHidden/>
              </w:rPr>
              <w:t>4</w:t>
            </w:r>
          </w:ins>
          <w:ins w:id="24" w:author="Peter Hambly" w:date="2019-03-06T15:44:00Z">
            <w:r>
              <w:rPr>
                <w:noProof/>
                <w:webHidden/>
              </w:rPr>
              <w:fldChar w:fldCharType="end"/>
            </w:r>
            <w:r w:rsidRPr="00696EDB">
              <w:rPr>
                <w:rStyle w:val="Hyperlink"/>
                <w:noProof/>
              </w:rPr>
              <w:fldChar w:fldCharType="end"/>
            </w:r>
          </w:ins>
        </w:p>
        <w:p w14:paraId="5BCAEC44" w14:textId="4205EFA5" w:rsidR="00166E64" w:rsidRDefault="00166E64">
          <w:pPr>
            <w:pStyle w:val="TOC2"/>
            <w:tabs>
              <w:tab w:val="right" w:leader="dot" w:pos="10456"/>
            </w:tabs>
            <w:rPr>
              <w:ins w:id="25" w:author="Peter Hambly" w:date="2019-03-06T15:44:00Z"/>
              <w:rFonts w:eastAsiaTheme="minorEastAsia"/>
              <w:noProof/>
              <w:lang w:eastAsia="en-GB"/>
            </w:rPr>
          </w:pPr>
          <w:ins w:id="2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1.2 Principal Features</w:t>
            </w:r>
            <w:r>
              <w:rPr>
                <w:noProof/>
                <w:webHidden/>
              </w:rPr>
              <w:tab/>
            </w:r>
            <w:r>
              <w:rPr>
                <w:noProof/>
                <w:webHidden/>
              </w:rPr>
              <w:fldChar w:fldCharType="begin"/>
            </w:r>
            <w:r>
              <w:rPr>
                <w:noProof/>
                <w:webHidden/>
              </w:rPr>
              <w:instrText xml:space="preserve"> PAGEREF _Toc2779474 \h </w:instrText>
            </w:r>
            <w:r>
              <w:rPr>
                <w:noProof/>
                <w:webHidden/>
              </w:rPr>
            </w:r>
          </w:ins>
          <w:r>
            <w:rPr>
              <w:noProof/>
              <w:webHidden/>
            </w:rPr>
            <w:fldChar w:fldCharType="separate"/>
          </w:r>
          <w:ins w:id="27" w:author="Peter Hambly" w:date="2019-03-06T15:45:00Z">
            <w:r w:rsidR="003665E4">
              <w:rPr>
                <w:noProof/>
                <w:webHidden/>
              </w:rPr>
              <w:t>4</w:t>
            </w:r>
          </w:ins>
          <w:ins w:id="28" w:author="Peter Hambly" w:date="2019-03-06T15:44:00Z">
            <w:r>
              <w:rPr>
                <w:noProof/>
                <w:webHidden/>
              </w:rPr>
              <w:fldChar w:fldCharType="end"/>
            </w:r>
            <w:r w:rsidRPr="00696EDB">
              <w:rPr>
                <w:rStyle w:val="Hyperlink"/>
                <w:noProof/>
              </w:rPr>
              <w:fldChar w:fldCharType="end"/>
            </w:r>
          </w:ins>
        </w:p>
        <w:p w14:paraId="12D6D2E9" w14:textId="12DECDEE" w:rsidR="00166E64" w:rsidRDefault="00166E64">
          <w:pPr>
            <w:pStyle w:val="TOC2"/>
            <w:tabs>
              <w:tab w:val="right" w:leader="dot" w:pos="10456"/>
            </w:tabs>
            <w:rPr>
              <w:ins w:id="29" w:author="Peter Hambly" w:date="2019-03-06T15:44:00Z"/>
              <w:rFonts w:eastAsiaTheme="minorEastAsia"/>
              <w:noProof/>
              <w:lang w:eastAsia="en-GB"/>
            </w:rPr>
          </w:pPr>
          <w:ins w:id="3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1.3 Current Limitations</w:t>
            </w:r>
            <w:r>
              <w:rPr>
                <w:noProof/>
                <w:webHidden/>
              </w:rPr>
              <w:tab/>
            </w:r>
            <w:r>
              <w:rPr>
                <w:noProof/>
                <w:webHidden/>
              </w:rPr>
              <w:fldChar w:fldCharType="begin"/>
            </w:r>
            <w:r>
              <w:rPr>
                <w:noProof/>
                <w:webHidden/>
              </w:rPr>
              <w:instrText xml:space="preserve"> PAGEREF _Toc2779475 \h </w:instrText>
            </w:r>
            <w:r>
              <w:rPr>
                <w:noProof/>
                <w:webHidden/>
              </w:rPr>
            </w:r>
          </w:ins>
          <w:r>
            <w:rPr>
              <w:noProof/>
              <w:webHidden/>
            </w:rPr>
            <w:fldChar w:fldCharType="separate"/>
          </w:r>
          <w:ins w:id="31" w:author="Peter Hambly" w:date="2019-03-06T15:45:00Z">
            <w:r w:rsidR="003665E4">
              <w:rPr>
                <w:noProof/>
                <w:webHidden/>
              </w:rPr>
              <w:t>5</w:t>
            </w:r>
          </w:ins>
          <w:ins w:id="32" w:author="Peter Hambly" w:date="2019-03-06T15:44:00Z">
            <w:r>
              <w:rPr>
                <w:noProof/>
                <w:webHidden/>
              </w:rPr>
              <w:fldChar w:fldCharType="end"/>
            </w:r>
            <w:r w:rsidRPr="00696EDB">
              <w:rPr>
                <w:rStyle w:val="Hyperlink"/>
                <w:noProof/>
              </w:rPr>
              <w:fldChar w:fldCharType="end"/>
            </w:r>
          </w:ins>
        </w:p>
        <w:p w14:paraId="5665DED4" w14:textId="6A710B83" w:rsidR="00166E64" w:rsidRDefault="00166E64">
          <w:pPr>
            <w:pStyle w:val="TOC2"/>
            <w:tabs>
              <w:tab w:val="right" w:leader="dot" w:pos="10456"/>
            </w:tabs>
            <w:rPr>
              <w:ins w:id="33" w:author="Peter Hambly" w:date="2019-03-06T15:44:00Z"/>
              <w:rFonts w:eastAsiaTheme="minorEastAsia"/>
              <w:noProof/>
              <w:lang w:eastAsia="en-GB"/>
            </w:rPr>
          </w:pPr>
          <w:ins w:id="3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1.4 Input Facilities</w:t>
            </w:r>
            <w:r>
              <w:rPr>
                <w:noProof/>
                <w:webHidden/>
              </w:rPr>
              <w:tab/>
            </w:r>
            <w:r>
              <w:rPr>
                <w:noProof/>
                <w:webHidden/>
              </w:rPr>
              <w:fldChar w:fldCharType="begin"/>
            </w:r>
            <w:r>
              <w:rPr>
                <w:noProof/>
                <w:webHidden/>
              </w:rPr>
              <w:instrText xml:space="preserve"> PAGEREF _Toc2779476 \h </w:instrText>
            </w:r>
            <w:r>
              <w:rPr>
                <w:noProof/>
                <w:webHidden/>
              </w:rPr>
            </w:r>
          </w:ins>
          <w:r>
            <w:rPr>
              <w:noProof/>
              <w:webHidden/>
            </w:rPr>
            <w:fldChar w:fldCharType="separate"/>
          </w:r>
          <w:ins w:id="35" w:author="Peter Hambly" w:date="2019-03-06T15:45:00Z">
            <w:r w:rsidR="003665E4">
              <w:rPr>
                <w:noProof/>
                <w:webHidden/>
              </w:rPr>
              <w:t>5</w:t>
            </w:r>
          </w:ins>
          <w:ins w:id="36" w:author="Peter Hambly" w:date="2019-03-06T15:44:00Z">
            <w:r>
              <w:rPr>
                <w:noProof/>
                <w:webHidden/>
              </w:rPr>
              <w:fldChar w:fldCharType="end"/>
            </w:r>
            <w:r w:rsidRPr="00696EDB">
              <w:rPr>
                <w:rStyle w:val="Hyperlink"/>
                <w:noProof/>
              </w:rPr>
              <w:fldChar w:fldCharType="end"/>
            </w:r>
          </w:ins>
        </w:p>
        <w:p w14:paraId="1D224EF9" w14:textId="09F7A6FE" w:rsidR="00166E64" w:rsidRDefault="00166E64">
          <w:pPr>
            <w:pStyle w:val="TOC2"/>
            <w:tabs>
              <w:tab w:val="right" w:leader="dot" w:pos="10456"/>
            </w:tabs>
            <w:rPr>
              <w:ins w:id="37" w:author="Peter Hambly" w:date="2019-03-06T15:44:00Z"/>
              <w:rFonts w:eastAsiaTheme="minorEastAsia"/>
              <w:noProof/>
              <w:lang w:eastAsia="en-GB"/>
            </w:rPr>
          </w:pPr>
          <w:ins w:id="3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"_Toc2779477"</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1.5 Export Capability</w:t>
            </w:r>
            <w:r>
              <w:rPr>
                <w:noProof/>
                <w:webHidden/>
              </w:rPr>
              <w:tab/>
            </w:r>
            <w:r>
              <w:rPr>
                <w:noProof/>
                <w:webHidden/>
              </w:rPr>
              <w:fldChar w:fldCharType="begin"/>
            </w:r>
            <w:r>
              <w:rPr>
                <w:noProof/>
                <w:webHidden/>
              </w:rPr>
              <w:instrText xml:space="preserve"> PAGEREF _Toc2779477 \h </w:instrText>
            </w:r>
            <w:r>
              <w:rPr>
                <w:noProof/>
                <w:webHidden/>
              </w:rPr>
            </w:r>
          </w:ins>
          <w:r>
            <w:rPr>
              <w:noProof/>
              <w:webHidden/>
            </w:rPr>
            <w:fldChar w:fldCharType="separate"/>
          </w:r>
          <w:ins w:id="39" w:author="Peter Hambly" w:date="2019-03-06T15:45:00Z">
            <w:r w:rsidR="003665E4">
              <w:rPr>
                <w:noProof/>
                <w:webHidden/>
              </w:rPr>
              <w:t>6</w:t>
            </w:r>
          </w:ins>
          <w:ins w:id="40" w:author="Peter Hambly" w:date="2019-03-06T15:44:00Z">
            <w:r>
              <w:rPr>
                <w:noProof/>
                <w:webHidden/>
              </w:rPr>
              <w:fldChar w:fldCharType="end"/>
            </w:r>
            <w:r w:rsidRPr="00696EDB">
              <w:rPr>
                <w:rStyle w:val="Hyperlink"/>
                <w:noProof/>
              </w:rPr>
              <w:fldChar w:fldCharType="end"/>
            </w:r>
          </w:ins>
        </w:p>
        <w:p w14:paraId="483C65C5" w14:textId="082FC890" w:rsidR="00166E64" w:rsidRDefault="00166E64">
          <w:pPr>
            <w:pStyle w:val="TOC2"/>
            <w:tabs>
              <w:tab w:val="right" w:leader="dot" w:pos="10456"/>
            </w:tabs>
            <w:rPr>
              <w:ins w:id="41" w:author="Peter Hambly" w:date="2019-03-06T15:44:00Z"/>
              <w:rFonts w:eastAsiaTheme="minorEastAsia"/>
              <w:noProof/>
              <w:lang w:eastAsia="en-GB"/>
            </w:rPr>
          </w:pPr>
          <w:ins w:id="4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"_Toc2779478"</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1.6 Scope of this Manual</w:t>
            </w:r>
            <w:r>
              <w:rPr>
                <w:noProof/>
                <w:webHidden/>
              </w:rPr>
              <w:tab/>
            </w:r>
            <w:r>
              <w:rPr>
                <w:noProof/>
                <w:webHidden/>
              </w:rPr>
              <w:fldChar w:fldCharType="begin"/>
            </w:r>
            <w:r>
              <w:rPr>
                <w:noProof/>
                <w:webHidden/>
              </w:rPr>
              <w:instrText xml:space="preserve"> PAGEREF _Toc2779478 \h </w:instrText>
            </w:r>
            <w:r>
              <w:rPr>
                <w:noProof/>
                <w:webHidden/>
              </w:rPr>
            </w:r>
          </w:ins>
          <w:r>
            <w:rPr>
              <w:noProof/>
              <w:webHidden/>
            </w:rPr>
            <w:fldChar w:fldCharType="separate"/>
          </w:r>
          <w:ins w:id="43" w:author="Peter Hambly" w:date="2019-03-06T15:45:00Z">
            <w:r w:rsidR="003665E4">
              <w:rPr>
                <w:noProof/>
                <w:webHidden/>
              </w:rPr>
              <w:t>6</w:t>
            </w:r>
          </w:ins>
          <w:ins w:id="44" w:author="Peter Hambly" w:date="2019-03-06T15:44:00Z">
            <w:r>
              <w:rPr>
                <w:noProof/>
                <w:webHidden/>
              </w:rPr>
              <w:fldChar w:fldCharType="end"/>
            </w:r>
            <w:r w:rsidRPr="00696EDB">
              <w:rPr>
                <w:rStyle w:val="Hyperlink"/>
                <w:noProof/>
              </w:rPr>
              <w:fldChar w:fldCharType="end"/>
            </w:r>
          </w:ins>
        </w:p>
        <w:p w14:paraId="50192310" w14:textId="7BCD4D9A" w:rsidR="00166E64" w:rsidRDefault="00166E64">
          <w:pPr>
            <w:pStyle w:val="TOC1"/>
            <w:tabs>
              <w:tab w:val="right" w:leader="dot" w:pos="10456"/>
            </w:tabs>
            <w:rPr>
              <w:ins w:id="45" w:author="Peter Hambly" w:date="2019-03-06T15:44:00Z"/>
              <w:rFonts w:eastAsiaTheme="minorEastAsia"/>
              <w:noProof/>
              <w:lang w:eastAsia="en-GB"/>
            </w:rPr>
          </w:pPr>
          <w:ins w:id="4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"_Toc2779479"</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 Background Considerations</w:t>
            </w:r>
            <w:r>
              <w:rPr>
                <w:noProof/>
                <w:webHidden/>
              </w:rPr>
              <w:tab/>
            </w:r>
            <w:r>
              <w:rPr>
                <w:noProof/>
                <w:webHidden/>
              </w:rPr>
              <w:fldChar w:fldCharType="begin"/>
            </w:r>
            <w:r>
              <w:rPr>
                <w:noProof/>
                <w:webHidden/>
              </w:rPr>
              <w:instrText xml:space="preserve"> PAGEREF _Toc2779479 \h </w:instrText>
            </w:r>
            <w:r>
              <w:rPr>
                <w:noProof/>
                <w:webHidden/>
              </w:rPr>
            </w:r>
          </w:ins>
          <w:r>
            <w:rPr>
              <w:noProof/>
              <w:webHidden/>
            </w:rPr>
            <w:fldChar w:fldCharType="separate"/>
          </w:r>
          <w:ins w:id="47" w:author="Peter Hambly" w:date="2019-03-06T15:45:00Z">
            <w:r w:rsidR="003665E4">
              <w:rPr>
                <w:noProof/>
                <w:webHidden/>
              </w:rPr>
              <w:t>7</w:t>
            </w:r>
          </w:ins>
          <w:ins w:id="48" w:author="Peter Hambly" w:date="2019-03-06T15:44:00Z">
            <w:r>
              <w:rPr>
                <w:noProof/>
                <w:webHidden/>
              </w:rPr>
              <w:fldChar w:fldCharType="end"/>
            </w:r>
            <w:r w:rsidRPr="00696EDB">
              <w:rPr>
                <w:rStyle w:val="Hyperlink"/>
                <w:noProof/>
              </w:rPr>
              <w:fldChar w:fldCharType="end"/>
            </w:r>
          </w:ins>
        </w:p>
        <w:p w14:paraId="6F62F740" w14:textId="077BA73C" w:rsidR="00166E64" w:rsidRDefault="00166E64">
          <w:pPr>
            <w:pStyle w:val="TOC2"/>
            <w:tabs>
              <w:tab w:val="right" w:leader="dot" w:pos="10456"/>
            </w:tabs>
            <w:rPr>
              <w:ins w:id="49" w:author="Peter Hambly" w:date="2019-03-06T15:44:00Z"/>
              <w:rFonts w:eastAsiaTheme="minorEastAsia"/>
              <w:noProof/>
              <w:lang w:eastAsia="en-GB"/>
            </w:rPr>
          </w:pPr>
          <w:ins w:id="5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2.1 Disease mapping or risk analysis</w:t>
            </w:r>
            <w:r>
              <w:rPr>
                <w:noProof/>
                <w:webHidden/>
              </w:rPr>
              <w:tab/>
            </w:r>
            <w:r>
              <w:rPr>
                <w:noProof/>
                <w:webHidden/>
              </w:rPr>
              <w:fldChar w:fldCharType="begin"/>
            </w:r>
            <w:r>
              <w:rPr>
                <w:noProof/>
                <w:webHidden/>
              </w:rPr>
              <w:instrText xml:space="preserve"> PAGEREF _Toc2779480 \h </w:instrText>
            </w:r>
            <w:r>
              <w:rPr>
                <w:noProof/>
                <w:webHidden/>
              </w:rPr>
            </w:r>
          </w:ins>
          <w:r>
            <w:rPr>
              <w:noProof/>
              <w:webHidden/>
            </w:rPr>
            <w:fldChar w:fldCharType="separate"/>
          </w:r>
          <w:ins w:id="51" w:author="Peter Hambly" w:date="2019-03-06T15:45:00Z">
            <w:r w:rsidR="003665E4">
              <w:rPr>
                <w:noProof/>
                <w:webHidden/>
              </w:rPr>
              <w:t>7</w:t>
            </w:r>
          </w:ins>
          <w:ins w:id="52" w:author="Peter Hambly" w:date="2019-03-06T15:44:00Z">
            <w:r>
              <w:rPr>
                <w:noProof/>
                <w:webHidden/>
              </w:rPr>
              <w:fldChar w:fldCharType="end"/>
            </w:r>
            <w:r w:rsidRPr="00696EDB">
              <w:rPr>
                <w:rStyle w:val="Hyperlink"/>
                <w:noProof/>
              </w:rPr>
              <w:fldChar w:fldCharType="end"/>
            </w:r>
          </w:ins>
        </w:p>
        <w:p w14:paraId="42B4354E" w14:textId="6B6F3451" w:rsidR="00166E64" w:rsidRDefault="00166E64">
          <w:pPr>
            <w:pStyle w:val="TOC2"/>
            <w:tabs>
              <w:tab w:val="right" w:leader="dot" w:pos="10456"/>
            </w:tabs>
            <w:rPr>
              <w:ins w:id="53" w:author="Peter Hambly" w:date="2019-03-06T15:44:00Z"/>
              <w:rFonts w:eastAsiaTheme="minorEastAsia"/>
              <w:noProof/>
              <w:lang w:eastAsia="en-GB"/>
            </w:rPr>
          </w:pPr>
          <w:ins w:id="5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2.2 Geographical data issues</w:t>
            </w:r>
            <w:r>
              <w:rPr>
                <w:noProof/>
                <w:webHidden/>
              </w:rPr>
              <w:tab/>
            </w:r>
            <w:r>
              <w:rPr>
                <w:noProof/>
                <w:webHidden/>
              </w:rPr>
              <w:fldChar w:fldCharType="begin"/>
            </w:r>
            <w:r>
              <w:rPr>
                <w:noProof/>
                <w:webHidden/>
              </w:rPr>
              <w:instrText xml:space="preserve"> PAGEREF _Toc2779481 \h </w:instrText>
            </w:r>
            <w:r>
              <w:rPr>
                <w:noProof/>
                <w:webHidden/>
              </w:rPr>
            </w:r>
          </w:ins>
          <w:r>
            <w:rPr>
              <w:noProof/>
              <w:webHidden/>
            </w:rPr>
            <w:fldChar w:fldCharType="separate"/>
          </w:r>
          <w:ins w:id="55" w:author="Peter Hambly" w:date="2019-03-06T15:45:00Z">
            <w:r w:rsidR="003665E4">
              <w:rPr>
                <w:noProof/>
                <w:webHidden/>
              </w:rPr>
              <w:t>8</w:t>
            </w:r>
          </w:ins>
          <w:ins w:id="56" w:author="Peter Hambly" w:date="2019-03-06T15:44:00Z">
            <w:r>
              <w:rPr>
                <w:noProof/>
                <w:webHidden/>
              </w:rPr>
              <w:fldChar w:fldCharType="end"/>
            </w:r>
            <w:r w:rsidRPr="00696EDB">
              <w:rPr>
                <w:rStyle w:val="Hyperlink"/>
                <w:noProof/>
              </w:rPr>
              <w:fldChar w:fldCharType="end"/>
            </w:r>
          </w:ins>
        </w:p>
        <w:p w14:paraId="166DD046" w14:textId="6DCDA193" w:rsidR="00166E64" w:rsidRDefault="00166E64">
          <w:pPr>
            <w:pStyle w:val="TOC2"/>
            <w:tabs>
              <w:tab w:val="right" w:leader="dot" w:pos="10456"/>
            </w:tabs>
            <w:rPr>
              <w:ins w:id="57" w:author="Peter Hambly" w:date="2019-03-06T15:44:00Z"/>
              <w:rFonts w:eastAsiaTheme="minorEastAsia"/>
              <w:noProof/>
              <w:lang w:eastAsia="en-GB"/>
            </w:rPr>
          </w:pPr>
          <w:ins w:id="5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2.3 Health and population database issues</w:t>
            </w:r>
            <w:r>
              <w:rPr>
                <w:noProof/>
                <w:webHidden/>
              </w:rPr>
              <w:tab/>
            </w:r>
            <w:r>
              <w:rPr>
                <w:noProof/>
                <w:webHidden/>
              </w:rPr>
              <w:fldChar w:fldCharType="begin"/>
            </w:r>
            <w:r>
              <w:rPr>
                <w:noProof/>
                <w:webHidden/>
              </w:rPr>
              <w:instrText xml:space="preserve"> PAGEREF _Toc2779482 \h </w:instrText>
            </w:r>
            <w:r>
              <w:rPr>
                <w:noProof/>
                <w:webHidden/>
              </w:rPr>
            </w:r>
          </w:ins>
          <w:r>
            <w:rPr>
              <w:noProof/>
              <w:webHidden/>
            </w:rPr>
            <w:fldChar w:fldCharType="separate"/>
          </w:r>
          <w:ins w:id="59" w:author="Peter Hambly" w:date="2019-03-06T15:45:00Z">
            <w:r w:rsidR="003665E4">
              <w:rPr>
                <w:noProof/>
                <w:webHidden/>
              </w:rPr>
              <w:t>8</w:t>
            </w:r>
          </w:ins>
          <w:ins w:id="60" w:author="Peter Hambly" w:date="2019-03-06T15:44:00Z">
            <w:r>
              <w:rPr>
                <w:noProof/>
                <w:webHidden/>
              </w:rPr>
              <w:fldChar w:fldCharType="end"/>
            </w:r>
            <w:r w:rsidRPr="00696EDB">
              <w:rPr>
                <w:rStyle w:val="Hyperlink"/>
                <w:noProof/>
              </w:rPr>
              <w:fldChar w:fldCharType="end"/>
            </w:r>
          </w:ins>
        </w:p>
        <w:p w14:paraId="0DDBC63B" w14:textId="4E9FA6FC" w:rsidR="00166E64" w:rsidRDefault="00166E64">
          <w:pPr>
            <w:pStyle w:val="TOC2"/>
            <w:tabs>
              <w:tab w:val="right" w:leader="dot" w:pos="10456"/>
            </w:tabs>
            <w:rPr>
              <w:ins w:id="61" w:author="Peter Hambly" w:date="2019-03-06T15:44:00Z"/>
              <w:rFonts w:eastAsiaTheme="minorEastAsia"/>
              <w:noProof/>
              <w:lang w:eastAsia="en-GB"/>
            </w:rPr>
          </w:pPr>
          <w:ins w:id="6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2.4 Exposure data</w:t>
            </w:r>
            <w:r>
              <w:rPr>
                <w:noProof/>
                <w:webHidden/>
              </w:rPr>
              <w:tab/>
            </w:r>
            <w:r>
              <w:rPr>
                <w:noProof/>
                <w:webHidden/>
              </w:rPr>
              <w:fldChar w:fldCharType="begin"/>
            </w:r>
            <w:r>
              <w:rPr>
                <w:noProof/>
                <w:webHidden/>
              </w:rPr>
              <w:instrText xml:space="preserve"> PAGEREF _Toc2779483 \h </w:instrText>
            </w:r>
            <w:r>
              <w:rPr>
                <w:noProof/>
                <w:webHidden/>
              </w:rPr>
            </w:r>
          </w:ins>
          <w:r>
            <w:rPr>
              <w:noProof/>
              <w:webHidden/>
            </w:rPr>
            <w:fldChar w:fldCharType="separate"/>
          </w:r>
          <w:ins w:id="63" w:author="Peter Hambly" w:date="2019-03-06T15:45:00Z">
            <w:r w:rsidR="003665E4">
              <w:rPr>
                <w:noProof/>
                <w:webHidden/>
              </w:rPr>
              <w:t>8</w:t>
            </w:r>
          </w:ins>
          <w:ins w:id="64" w:author="Peter Hambly" w:date="2019-03-06T15:44:00Z">
            <w:r>
              <w:rPr>
                <w:noProof/>
                <w:webHidden/>
              </w:rPr>
              <w:fldChar w:fldCharType="end"/>
            </w:r>
            <w:r w:rsidRPr="00696EDB">
              <w:rPr>
                <w:rStyle w:val="Hyperlink"/>
                <w:noProof/>
              </w:rPr>
              <w:fldChar w:fldCharType="end"/>
            </w:r>
          </w:ins>
        </w:p>
        <w:p w14:paraId="43506CC5" w14:textId="72F623A9" w:rsidR="00166E64" w:rsidRDefault="00166E64">
          <w:pPr>
            <w:pStyle w:val="TOC2"/>
            <w:tabs>
              <w:tab w:val="right" w:leader="dot" w:pos="10456"/>
            </w:tabs>
            <w:rPr>
              <w:ins w:id="65" w:author="Peter Hambly" w:date="2019-03-06T15:44:00Z"/>
              <w:rFonts w:eastAsiaTheme="minorEastAsia"/>
              <w:noProof/>
              <w:lang w:eastAsia="en-GB"/>
            </w:rPr>
          </w:pPr>
          <w:ins w:id="6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2.5 Statistics</w:t>
            </w:r>
            <w:r>
              <w:rPr>
                <w:noProof/>
                <w:webHidden/>
              </w:rPr>
              <w:tab/>
            </w:r>
            <w:r>
              <w:rPr>
                <w:noProof/>
                <w:webHidden/>
              </w:rPr>
              <w:fldChar w:fldCharType="begin"/>
            </w:r>
            <w:r>
              <w:rPr>
                <w:noProof/>
                <w:webHidden/>
              </w:rPr>
              <w:instrText xml:space="preserve"> PAGEREF _Toc2779484 \h </w:instrText>
            </w:r>
            <w:r>
              <w:rPr>
                <w:noProof/>
                <w:webHidden/>
              </w:rPr>
            </w:r>
          </w:ins>
          <w:r>
            <w:rPr>
              <w:noProof/>
              <w:webHidden/>
            </w:rPr>
            <w:fldChar w:fldCharType="separate"/>
          </w:r>
          <w:ins w:id="67" w:author="Peter Hambly" w:date="2019-03-06T15:45:00Z">
            <w:r w:rsidR="003665E4">
              <w:rPr>
                <w:noProof/>
                <w:webHidden/>
              </w:rPr>
              <w:t>8</w:t>
            </w:r>
          </w:ins>
          <w:ins w:id="68" w:author="Peter Hambly" w:date="2019-03-06T15:44:00Z">
            <w:r>
              <w:rPr>
                <w:noProof/>
                <w:webHidden/>
              </w:rPr>
              <w:fldChar w:fldCharType="end"/>
            </w:r>
            <w:r w:rsidRPr="00696EDB">
              <w:rPr>
                <w:rStyle w:val="Hyperlink"/>
                <w:noProof/>
              </w:rPr>
              <w:fldChar w:fldCharType="end"/>
            </w:r>
          </w:ins>
        </w:p>
        <w:p w14:paraId="7F69A943" w14:textId="3DB46133" w:rsidR="00166E64" w:rsidRDefault="00166E64">
          <w:pPr>
            <w:pStyle w:val="TOC2"/>
            <w:tabs>
              <w:tab w:val="right" w:leader="dot" w:pos="10456"/>
            </w:tabs>
            <w:rPr>
              <w:ins w:id="69" w:author="Peter Hambly" w:date="2019-03-06T15:44:00Z"/>
              <w:rFonts w:eastAsiaTheme="minorEastAsia"/>
              <w:noProof/>
              <w:lang w:eastAsia="en-GB"/>
            </w:rPr>
          </w:pPr>
          <w:ins w:id="7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2.6 Interpretation and Limitations</w:t>
            </w:r>
            <w:r>
              <w:rPr>
                <w:noProof/>
                <w:webHidden/>
              </w:rPr>
              <w:tab/>
            </w:r>
            <w:r>
              <w:rPr>
                <w:noProof/>
                <w:webHidden/>
              </w:rPr>
              <w:fldChar w:fldCharType="begin"/>
            </w:r>
            <w:r>
              <w:rPr>
                <w:noProof/>
                <w:webHidden/>
              </w:rPr>
              <w:instrText xml:space="preserve"> PAGEREF _Toc2779485 \h </w:instrText>
            </w:r>
            <w:r>
              <w:rPr>
                <w:noProof/>
                <w:webHidden/>
              </w:rPr>
            </w:r>
          </w:ins>
          <w:r>
            <w:rPr>
              <w:noProof/>
              <w:webHidden/>
            </w:rPr>
            <w:fldChar w:fldCharType="separate"/>
          </w:r>
          <w:ins w:id="71" w:author="Peter Hambly" w:date="2019-03-06T15:45:00Z">
            <w:r w:rsidR="003665E4">
              <w:rPr>
                <w:noProof/>
                <w:webHidden/>
              </w:rPr>
              <w:t>9</w:t>
            </w:r>
          </w:ins>
          <w:ins w:id="72" w:author="Peter Hambly" w:date="2019-03-06T15:44:00Z">
            <w:r>
              <w:rPr>
                <w:noProof/>
                <w:webHidden/>
              </w:rPr>
              <w:fldChar w:fldCharType="end"/>
            </w:r>
            <w:r w:rsidRPr="00696EDB">
              <w:rPr>
                <w:rStyle w:val="Hyperlink"/>
                <w:noProof/>
              </w:rPr>
              <w:fldChar w:fldCharType="end"/>
            </w:r>
          </w:ins>
        </w:p>
        <w:p w14:paraId="138F7E88" w14:textId="76BD9681" w:rsidR="00166E64" w:rsidRDefault="00166E64">
          <w:pPr>
            <w:pStyle w:val="TOC2"/>
            <w:tabs>
              <w:tab w:val="right" w:leader="dot" w:pos="10456"/>
            </w:tabs>
            <w:rPr>
              <w:ins w:id="73" w:author="Peter Hambly" w:date="2019-03-06T15:44:00Z"/>
              <w:rFonts w:eastAsiaTheme="minorEastAsia"/>
              <w:noProof/>
              <w:lang w:eastAsia="en-GB"/>
            </w:rPr>
          </w:pPr>
          <w:ins w:id="7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2.7 References</w:t>
            </w:r>
            <w:r>
              <w:rPr>
                <w:noProof/>
                <w:webHidden/>
              </w:rPr>
              <w:tab/>
            </w:r>
            <w:r>
              <w:rPr>
                <w:noProof/>
                <w:webHidden/>
              </w:rPr>
              <w:fldChar w:fldCharType="begin"/>
            </w:r>
            <w:r>
              <w:rPr>
                <w:noProof/>
                <w:webHidden/>
              </w:rPr>
              <w:instrText xml:space="preserve"> PAGEREF _Toc2779486 \h </w:instrText>
            </w:r>
            <w:r>
              <w:rPr>
                <w:noProof/>
                <w:webHidden/>
              </w:rPr>
            </w:r>
          </w:ins>
          <w:r>
            <w:rPr>
              <w:noProof/>
              <w:webHidden/>
            </w:rPr>
            <w:fldChar w:fldCharType="separate"/>
          </w:r>
          <w:ins w:id="75" w:author="Peter Hambly" w:date="2019-03-06T15:45:00Z">
            <w:r w:rsidR="003665E4">
              <w:rPr>
                <w:noProof/>
                <w:webHidden/>
              </w:rPr>
              <w:t>10</w:t>
            </w:r>
          </w:ins>
          <w:ins w:id="76" w:author="Peter Hambly" w:date="2019-03-06T15:44:00Z">
            <w:r>
              <w:rPr>
                <w:noProof/>
                <w:webHidden/>
              </w:rPr>
              <w:fldChar w:fldCharType="end"/>
            </w:r>
            <w:r w:rsidRPr="00696EDB">
              <w:rPr>
                <w:rStyle w:val="Hyperlink"/>
                <w:noProof/>
              </w:rPr>
              <w:fldChar w:fldCharType="end"/>
            </w:r>
          </w:ins>
        </w:p>
        <w:p w14:paraId="02F5DF62" w14:textId="5B0892C2" w:rsidR="00166E64" w:rsidRDefault="00166E64">
          <w:pPr>
            <w:pStyle w:val="TOC1"/>
            <w:tabs>
              <w:tab w:val="right" w:leader="dot" w:pos="10456"/>
            </w:tabs>
            <w:rPr>
              <w:ins w:id="77" w:author="Peter Hambly" w:date="2019-03-06T15:44:00Z"/>
              <w:rFonts w:eastAsiaTheme="minorEastAsia"/>
              <w:noProof/>
              <w:lang w:eastAsia="en-GB"/>
            </w:rPr>
          </w:pPr>
          <w:ins w:id="7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"_Toc2779487"</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3. Starting up</w:t>
            </w:r>
            <w:r>
              <w:rPr>
                <w:noProof/>
                <w:webHidden/>
              </w:rPr>
              <w:tab/>
            </w:r>
            <w:r>
              <w:rPr>
                <w:noProof/>
                <w:webHidden/>
              </w:rPr>
              <w:fldChar w:fldCharType="begin"/>
            </w:r>
            <w:r>
              <w:rPr>
                <w:noProof/>
                <w:webHidden/>
              </w:rPr>
              <w:instrText xml:space="preserve"> PAGEREF _Toc2779487 \h </w:instrText>
            </w:r>
            <w:r>
              <w:rPr>
                <w:noProof/>
                <w:webHidden/>
              </w:rPr>
            </w:r>
          </w:ins>
          <w:r>
            <w:rPr>
              <w:noProof/>
              <w:webHidden/>
            </w:rPr>
            <w:fldChar w:fldCharType="separate"/>
          </w:r>
          <w:ins w:id="79" w:author="Peter Hambly" w:date="2019-03-06T15:45:00Z">
            <w:r w:rsidR="003665E4">
              <w:rPr>
                <w:noProof/>
                <w:webHidden/>
              </w:rPr>
              <w:t>11</w:t>
            </w:r>
          </w:ins>
          <w:ins w:id="80" w:author="Peter Hambly" w:date="2019-03-06T15:44:00Z">
            <w:r>
              <w:rPr>
                <w:noProof/>
                <w:webHidden/>
              </w:rPr>
              <w:fldChar w:fldCharType="end"/>
            </w:r>
            <w:r w:rsidRPr="00696EDB">
              <w:rPr>
                <w:rStyle w:val="Hyperlink"/>
                <w:noProof/>
              </w:rPr>
              <w:fldChar w:fldCharType="end"/>
            </w:r>
          </w:ins>
        </w:p>
        <w:p w14:paraId="2D875A04" w14:textId="6E956AF3" w:rsidR="00166E64" w:rsidRDefault="00166E64">
          <w:pPr>
            <w:pStyle w:val="TOC2"/>
            <w:tabs>
              <w:tab w:val="right" w:leader="dot" w:pos="10456"/>
            </w:tabs>
            <w:rPr>
              <w:ins w:id="81" w:author="Peter Hambly" w:date="2019-03-06T15:44:00Z"/>
              <w:rFonts w:eastAsiaTheme="minorEastAsia"/>
              <w:noProof/>
              <w:lang w:eastAsia="en-GB"/>
            </w:rPr>
          </w:pPr>
          <w:ins w:id="8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"_Toc2779488"</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3.1 Test data</w:t>
            </w:r>
            <w:r>
              <w:rPr>
                <w:noProof/>
                <w:webHidden/>
              </w:rPr>
              <w:tab/>
            </w:r>
            <w:r>
              <w:rPr>
                <w:noProof/>
                <w:webHidden/>
              </w:rPr>
              <w:fldChar w:fldCharType="begin"/>
            </w:r>
            <w:r>
              <w:rPr>
                <w:noProof/>
                <w:webHidden/>
              </w:rPr>
              <w:instrText xml:space="preserve"> PAGEREF _Toc2779488 \h </w:instrText>
            </w:r>
            <w:r>
              <w:rPr>
                <w:noProof/>
                <w:webHidden/>
              </w:rPr>
            </w:r>
          </w:ins>
          <w:r>
            <w:rPr>
              <w:noProof/>
              <w:webHidden/>
            </w:rPr>
            <w:fldChar w:fldCharType="separate"/>
          </w:r>
          <w:ins w:id="83" w:author="Peter Hambly" w:date="2019-03-06T15:45:00Z">
            <w:r w:rsidR="003665E4">
              <w:rPr>
                <w:noProof/>
                <w:webHidden/>
              </w:rPr>
              <w:t>11</w:t>
            </w:r>
          </w:ins>
          <w:ins w:id="84" w:author="Peter Hambly" w:date="2019-03-06T15:44:00Z">
            <w:r>
              <w:rPr>
                <w:noProof/>
                <w:webHidden/>
              </w:rPr>
              <w:fldChar w:fldCharType="end"/>
            </w:r>
            <w:r w:rsidRPr="00696EDB">
              <w:rPr>
                <w:rStyle w:val="Hyperlink"/>
                <w:noProof/>
              </w:rPr>
              <w:fldChar w:fldCharType="end"/>
            </w:r>
          </w:ins>
        </w:p>
        <w:p w14:paraId="3C9513C3" w14:textId="05E8EFE8" w:rsidR="00166E64" w:rsidRDefault="00166E64">
          <w:pPr>
            <w:pStyle w:val="TOC2"/>
            <w:tabs>
              <w:tab w:val="right" w:leader="dot" w:pos="10456"/>
            </w:tabs>
            <w:rPr>
              <w:ins w:id="85" w:author="Peter Hambly" w:date="2019-03-06T15:44:00Z"/>
              <w:rFonts w:eastAsiaTheme="minorEastAsia"/>
              <w:noProof/>
              <w:lang w:eastAsia="en-GB"/>
            </w:rPr>
          </w:pPr>
          <w:ins w:id="8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"_Toc2779489"</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3.2 Logging in</w:t>
            </w:r>
            <w:r>
              <w:rPr>
                <w:noProof/>
                <w:webHidden/>
              </w:rPr>
              <w:tab/>
            </w:r>
            <w:r>
              <w:rPr>
                <w:noProof/>
                <w:webHidden/>
              </w:rPr>
              <w:fldChar w:fldCharType="begin"/>
            </w:r>
            <w:r>
              <w:rPr>
                <w:noProof/>
                <w:webHidden/>
              </w:rPr>
              <w:instrText xml:space="preserve"> PAGEREF _Toc2779489 \h </w:instrText>
            </w:r>
            <w:r>
              <w:rPr>
                <w:noProof/>
                <w:webHidden/>
              </w:rPr>
            </w:r>
          </w:ins>
          <w:r>
            <w:rPr>
              <w:noProof/>
              <w:webHidden/>
            </w:rPr>
            <w:fldChar w:fldCharType="separate"/>
          </w:r>
          <w:ins w:id="87" w:author="Peter Hambly" w:date="2019-03-06T15:45:00Z">
            <w:r w:rsidR="003665E4">
              <w:rPr>
                <w:noProof/>
                <w:webHidden/>
              </w:rPr>
              <w:t>12</w:t>
            </w:r>
          </w:ins>
          <w:ins w:id="88" w:author="Peter Hambly" w:date="2019-03-06T15:44:00Z">
            <w:r>
              <w:rPr>
                <w:noProof/>
                <w:webHidden/>
              </w:rPr>
              <w:fldChar w:fldCharType="end"/>
            </w:r>
            <w:r w:rsidRPr="00696EDB">
              <w:rPr>
                <w:rStyle w:val="Hyperlink"/>
                <w:noProof/>
              </w:rPr>
              <w:fldChar w:fldCharType="end"/>
            </w:r>
          </w:ins>
        </w:p>
        <w:p w14:paraId="3E23F52F" w14:textId="73FB8B0F" w:rsidR="00166E64" w:rsidRDefault="00166E64">
          <w:pPr>
            <w:pStyle w:val="TOC2"/>
            <w:tabs>
              <w:tab w:val="right" w:leader="dot" w:pos="10456"/>
            </w:tabs>
            <w:rPr>
              <w:ins w:id="89" w:author="Peter Hambly" w:date="2019-03-06T15:44:00Z"/>
              <w:rFonts w:eastAsiaTheme="minorEastAsia"/>
              <w:noProof/>
              <w:lang w:eastAsia="en-GB"/>
            </w:rPr>
          </w:pPr>
          <w:ins w:id="9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3.3 RIF mapping tools</w:t>
            </w:r>
            <w:r>
              <w:rPr>
                <w:noProof/>
                <w:webHidden/>
              </w:rPr>
              <w:tab/>
            </w:r>
            <w:r>
              <w:rPr>
                <w:noProof/>
                <w:webHidden/>
              </w:rPr>
              <w:fldChar w:fldCharType="begin"/>
            </w:r>
            <w:r>
              <w:rPr>
                <w:noProof/>
                <w:webHidden/>
              </w:rPr>
              <w:instrText xml:space="preserve"> PAGEREF _Toc2779490 \h </w:instrText>
            </w:r>
            <w:r>
              <w:rPr>
                <w:noProof/>
                <w:webHidden/>
              </w:rPr>
            </w:r>
          </w:ins>
          <w:r>
            <w:rPr>
              <w:noProof/>
              <w:webHidden/>
            </w:rPr>
            <w:fldChar w:fldCharType="separate"/>
          </w:r>
          <w:ins w:id="91" w:author="Peter Hambly" w:date="2019-03-06T15:45:00Z">
            <w:r w:rsidR="003665E4">
              <w:rPr>
                <w:noProof/>
                <w:webHidden/>
              </w:rPr>
              <w:t>12</w:t>
            </w:r>
          </w:ins>
          <w:ins w:id="92" w:author="Peter Hambly" w:date="2019-03-06T15:44:00Z">
            <w:r>
              <w:rPr>
                <w:noProof/>
                <w:webHidden/>
              </w:rPr>
              <w:fldChar w:fldCharType="end"/>
            </w:r>
            <w:r w:rsidRPr="00696EDB">
              <w:rPr>
                <w:rStyle w:val="Hyperlink"/>
                <w:noProof/>
              </w:rPr>
              <w:fldChar w:fldCharType="end"/>
            </w:r>
          </w:ins>
        </w:p>
        <w:p w14:paraId="0481E1A5" w14:textId="2E9059C3" w:rsidR="00166E64" w:rsidRDefault="00166E64">
          <w:pPr>
            <w:pStyle w:val="TOC1"/>
            <w:tabs>
              <w:tab w:val="right" w:leader="dot" w:pos="10456"/>
            </w:tabs>
            <w:rPr>
              <w:ins w:id="93" w:author="Peter Hambly" w:date="2019-03-06T15:44:00Z"/>
              <w:rFonts w:eastAsiaTheme="minorEastAsia"/>
              <w:noProof/>
              <w:lang w:eastAsia="en-GB"/>
            </w:rPr>
          </w:pPr>
          <w:ins w:id="9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 Running a new RIF study</w:t>
            </w:r>
            <w:r>
              <w:rPr>
                <w:noProof/>
                <w:webHidden/>
              </w:rPr>
              <w:tab/>
            </w:r>
            <w:r>
              <w:rPr>
                <w:noProof/>
                <w:webHidden/>
              </w:rPr>
              <w:fldChar w:fldCharType="begin"/>
            </w:r>
            <w:r>
              <w:rPr>
                <w:noProof/>
                <w:webHidden/>
              </w:rPr>
              <w:instrText xml:space="preserve"> PAGEREF _Toc2779491 \h </w:instrText>
            </w:r>
            <w:r>
              <w:rPr>
                <w:noProof/>
                <w:webHidden/>
              </w:rPr>
            </w:r>
          </w:ins>
          <w:r>
            <w:rPr>
              <w:noProof/>
              <w:webHidden/>
            </w:rPr>
            <w:fldChar w:fldCharType="separate"/>
          </w:r>
          <w:ins w:id="95" w:author="Peter Hambly" w:date="2019-03-06T15:45:00Z">
            <w:r w:rsidR="003665E4">
              <w:rPr>
                <w:noProof/>
                <w:webHidden/>
              </w:rPr>
              <w:t>13</w:t>
            </w:r>
          </w:ins>
          <w:ins w:id="96" w:author="Peter Hambly" w:date="2019-03-06T15:44:00Z">
            <w:r>
              <w:rPr>
                <w:noProof/>
                <w:webHidden/>
              </w:rPr>
              <w:fldChar w:fldCharType="end"/>
            </w:r>
            <w:r w:rsidRPr="00696EDB">
              <w:rPr>
                <w:rStyle w:val="Hyperlink"/>
                <w:noProof/>
              </w:rPr>
              <w:fldChar w:fldCharType="end"/>
            </w:r>
          </w:ins>
        </w:p>
        <w:p w14:paraId="05BA3B0E" w14:textId="3C241E0D" w:rsidR="00166E64" w:rsidRDefault="00166E64">
          <w:pPr>
            <w:pStyle w:val="TOC2"/>
            <w:tabs>
              <w:tab w:val="right" w:leader="dot" w:pos="10456"/>
            </w:tabs>
            <w:rPr>
              <w:ins w:id="97" w:author="Peter Hambly" w:date="2019-03-06T15:44:00Z"/>
              <w:rFonts w:eastAsiaTheme="minorEastAsia"/>
              <w:noProof/>
              <w:lang w:eastAsia="en-GB"/>
            </w:rPr>
          </w:pPr>
          <w:ins w:id="9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4.1 Study details</w:t>
            </w:r>
            <w:r>
              <w:rPr>
                <w:noProof/>
                <w:webHidden/>
              </w:rPr>
              <w:tab/>
            </w:r>
            <w:r>
              <w:rPr>
                <w:noProof/>
                <w:webHidden/>
              </w:rPr>
              <w:fldChar w:fldCharType="begin"/>
            </w:r>
            <w:r>
              <w:rPr>
                <w:noProof/>
                <w:webHidden/>
              </w:rPr>
              <w:instrText xml:space="preserve"> PAGEREF _Toc2779492 \h </w:instrText>
            </w:r>
            <w:r>
              <w:rPr>
                <w:noProof/>
                <w:webHidden/>
              </w:rPr>
            </w:r>
          </w:ins>
          <w:r>
            <w:rPr>
              <w:noProof/>
              <w:webHidden/>
            </w:rPr>
            <w:fldChar w:fldCharType="separate"/>
          </w:r>
          <w:ins w:id="99" w:author="Peter Hambly" w:date="2019-03-06T15:45:00Z">
            <w:r w:rsidR="003665E4">
              <w:rPr>
                <w:noProof/>
                <w:webHidden/>
              </w:rPr>
              <w:t>14</w:t>
            </w:r>
          </w:ins>
          <w:ins w:id="100" w:author="Peter Hambly" w:date="2019-03-06T15:44:00Z">
            <w:r>
              <w:rPr>
                <w:noProof/>
                <w:webHidden/>
              </w:rPr>
              <w:fldChar w:fldCharType="end"/>
            </w:r>
            <w:r w:rsidRPr="00696EDB">
              <w:rPr>
                <w:rStyle w:val="Hyperlink"/>
                <w:noProof/>
              </w:rPr>
              <w:fldChar w:fldCharType="end"/>
            </w:r>
          </w:ins>
        </w:p>
        <w:p w14:paraId="54783FD5" w14:textId="6840397B" w:rsidR="00166E64" w:rsidRDefault="00166E64">
          <w:pPr>
            <w:pStyle w:val="TOC2"/>
            <w:tabs>
              <w:tab w:val="right" w:leader="dot" w:pos="10456"/>
            </w:tabs>
            <w:rPr>
              <w:ins w:id="101" w:author="Peter Hambly" w:date="2019-03-06T15:44:00Z"/>
              <w:rFonts w:eastAsiaTheme="minorEastAsia"/>
              <w:noProof/>
              <w:lang w:eastAsia="en-GB"/>
            </w:rPr>
          </w:pPr>
          <w:ins w:id="10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4.2 Study area</w:t>
            </w:r>
            <w:r>
              <w:rPr>
                <w:noProof/>
                <w:webHidden/>
              </w:rPr>
              <w:tab/>
            </w:r>
            <w:r>
              <w:rPr>
                <w:noProof/>
                <w:webHidden/>
              </w:rPr>
              <w:fldChar w:fldCharType="begin"/>
            </w:r>
            <w:r>
              <w:rPr>
                <w:noProof/>
                <w:webHidden/>
              </w:rPr>
              <w:instrText xml:space="preserve"> PAGEREF _Toc2779493 \h </w:instrText>
            </w:r>
            <w:r>
              <w:rPr>
                <w:noProof/>
                <w:webHidden/>
              </w:rPr>
            </w:r>
          </w:ins>
          <w:r>
            <w:rPr>
              <w:noProof/>
              <w:webHidden/>
            </w:rPr>
            <w:fldChar w:fldCharType="separate"/>
          </w:r>
          <w:ins w:id="103" w:author="Peter Hambly" w:date="2019-03-06T15:45:00Z">
            <w:r w:rsidR="003665E4">
              <w:rPr>
                <w:noProof/>
                <w:webHidden/>
              </w:rPr>
              <w:t>14</w:t>
            </w:r>
          </w:ins>
          <w:ins w:id="104" w:author="Peter Hambly" w:date="2019-03-06T15:44:00Z">
            <w:r>
              <w:rPr>
                <w:noProof/>
                <w:webHidden/>
              </w:rPr>
              <w:fldChar w:fldCharType="end"/>
            </w:r>
            <w:r w:rsidRPr="00696EDB">
              <w:rPr>
                <w:rStyle w:val="Hyperlink"/>
                <w:noProof/>
              </w:rPr>
              <w:fldChar w:fldCharType="end"/>
            </w:r>
          </w:ins>
        </w:p>
        <w:p w14:paraId="2435AD9D" w14:textId="6764BBB1" w:rsidR="00166E64" w:rsidRDefault="00166E64">
          <w:pPr>
            <w:pStyle w:val="TOC2"/>
            <w:tabs>
              <w:tab w:val="right" w:leader="dot" w:pos="10456"/>
            </w:tabs>
            <w:rPr>
              <w:ins w:id="105" w:author="Peter Hambly" w:date="2019-03-06T15:44:00Z"/>
              <w:rFonts w:eastAsiaTheme="minorEastAsia"/>
              <w:noProof/>
              <w:lang w:eastAsia="en-GB"/>
            </w:rPr>
          </w:pPr>
          <w:ins w:id="10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4.3 Comparison area</w:t>
            </w:r>
            <w:r>
              <w:rPr>
                <w:noProof/>
                <w:webHidden/>
              </w:rPr>
              <w:tab/>
            </w:r>
            <w:r>
              <w:rPr>
                <w:noProof/>
                <w:webHidden/>
              </w:rPr>
              <w:fldChar w:fldCharType="begin"/>
            </w:r>
            <w:r>
              <w:rPr>
                <w:noProof/>
                <w:webHidden/>
              </w:rPr>
              <w:instrText xml:space="preserve"> PAGEREF _Toc2779494 \h </w:instrText>
            </w:r>
            <w:r>
              <w:rPr>
                <w:noProof/>
                <w:webHidden/>
              </w:rPr>
            </w:r>
          </w:ins>
          <w:r>
            <w:rPr>
              <w:noProof/>
              <w:webHidden/>
            </w:rPr>
            <w:fldChar w:fldCharType="separate"/>
          </w:r>
          <w:ins w:id="107" w:author="Peter Hambly" w:date="2019-03-06T15:45:00Z">
            <w:r w:rsidR="003665E4">
              <w:rPr>
                <w:noProof/>
                <w:webHidden/>
              </w:rPr>
              <w:t>16</w:t>
            </w:r>
          </w:ins>
          <w:ins w:id="108" w:author="Peter Hambly" w:date="2019-03-06T15:44:00Z">
            <w:r>
              <w:rPr>
                <w:noProof/>
                <w:webHidden/>
              </w:rPr>
              <w:fldChar w:fldCharType="end"/>
            </w:r>
            <w:r w:rsidRPr="00696EDB">
              <w:rPr>
                <w:rStyle w:val="Hyperlink"/>
                <w:noProof/>
              </w:rPr>
              <w:fldChar w:fldCharType="end"/>
            </w:r>
          </w:ins>
        </w:p>
        <w:p w14:paraId="3A5234B4" w14:textId="6591950A" w:rsidR="00166E64" w:rsidRDefault="00166E64">
          <w:pPr>
            <w:pStyle w:val="TOC2"/>
            <w:tabs>
              <w:tab w:val="right" w:leader="dot" w:pos="10456"/>
            </w:tabs>
            <w:rPr>
              <w:ins w:id="109" w:author="Peter Hambly" w:date="2019-03-06T15:44:00Z"/>
              <w:rFonts w:eastAsiaTheme="minorEastAsia"/>
              <w:noProof/>
              <w:lang w:eastAsia="en-GB"/>
            </w:rPr>
          </w:pPr>
          <w:ins w:id="11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4.4 Investigation parameters</w:t>
            </w:r>
            <w:r>
              <w:rPr>
                <w:noProof/>
                <w:webHidden/>
              </w:rPr>
              <w:tab/>
            </w:r>
            <w:r>
              <w:rPr>
                <w:noProof/>
                <w:webHidden/>
              </w:rPr>
              <w:fldChar w:fldCharType="begin"/>
            </w:r>
            <w:r>
              <w:rPr>
                <w:noProof/>
                <w:webHidden/>
              </w:rPr>
              <w:instrText xml:space="preserve"> PAGEREF _Toc2779495 \h </w:instrText>
            </w:r>
            <w:r>
              <w:rPr>
                <w:noProof/>
                <w:webHidden/>
              </w:rPr>
            </w:r>
          </w:ins>
          <w:r>
            <w:rPr>
              <w:noProof/>
              <w:webHidden/>
            </w:rPr>
            <w:fldChar w:fldCharType="separate"/>
          </w:r>
          <w:ins w:id="111" w:author="Peter Hambly" w:date="2019-03-06T15:45:00Z">
            <w:r w:rsidR="003665E4">
              <w:rPr>
                <w:noProof/>
                <w:webHidden/>
              </w:rPr>
              <w:t>16</w:t>
            </w:r>
          </w:ins>
          <w:ins w:id="112" w:author="Peter Hambly" w:date="2019-03-06T15:44:00Z">
            <w:r>
              <w:rPr>
                <w:noProof/>
                <w:webHidden/>
              </w:rPr>
              <w:fldChar w:fldCharType="end"/>
            </w:r>
            <w:r w:rsidRPr="00696EDB">
              <w:rPr>
                <w:rStyle w:val="Hyperlink"/>
                <w:noProof/>
              </w:rPr>
              <w:fldChar w:fldCharType="end"/>
            </w:r>
          </w:ins>
        </w:p>
        <w:p w14:paraId="7EBCC0F8" w14:textId="7866C845" w:rsidR="00166E64" w:rsidRDefault="00166E64">
          <w:pPr>
            <w:pStyle w:val="TOC2"/>
            <w:tabs>
              <w:tab w:val="right" w:leader="dot" w:pos="10456"/>
            </w:tabs>
            <w:rPr>
              <w:ins w:id="113" w:author="Peter Hambly" w:date="2019-03-06T15:44:00Z"/>
              <w:rFonts w:eastAsiaTheme="minorEastAsia"/>
              <w:noProof/>
              <w:lang w:eastAsia="en-GB"/>
            </w:rPr>
          </w:pPr>
          <w:ins w:id="11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4.5 Statistical methods</w:t>
            </w:r>
            <w:r>
              <w:rPr>
                <w:noProof/>
                <w:webHidden/>
              </w:rPr>
              <w:tab/>
            </w:r>
            <w:r>
              <w:rPr>
                <w:noProof/>
                <w:webHidden/>
              </w:rPr>
              <w:fldChar w:fldCharType="begin"/>
            </w:r>
            <w:r>
              <w:rPr>
                <w:noProof/>
                <w:webHidden/>
              </w:rPr>
              <w:instrText xml:space="preserve"> PAGEREF _Toc2779496 \h </w:instrText>
            </w:r>
            <w:r>
              <w:rPr>
                <w:noProof/>
                <w:webHidden/>
              </w:rPr>
            </w:r>
          </w:ins>
          <w:r>
            <w:rPr>
              <w:noProof/>
              <w:webHidden/>
            </w:rPr>
            <w:fldChar w:fldCharType="separate"/>
          </w:r>
          <w:ins w:id="115" w:author="Peter Hambly" w:date="2019-03-06T15:45:00Z">
            <w:r w:rsidR="003665E4">
              <w:rPr>
                <w:noProof/>
                <w:webHidden/>
              </w:rPr>
              <w:t>17</w:t>
            </w:r>
          </w:ins>
          <w:ins w:id="116" w:author="Peter Hambly" w:date="2019-03-06T15:44:00Z">
            <w:r>
              <w:rPr>
                <w:noProof/>
                <w:webHidden/>
              </w:rPr>
              <w:fldChar w:fldCharType="end"/>
            </w:r>
            <w:r w:rsidRPr="00696EDB">
              <w:rPr>
                <w:rStyle w:val="Hyperlink"/>
                <w:noProof/>
              </w:rPr>
              <w:fldChar w:fldCharType="end"/>
            </w:r>
          </w:ins>
        </w:p>
        <w:p w14:paraId="2A43D34B" w14:textId="098F45FF" w:rsidR="00166E64" w:rsidRDefault="00166E64">
          <w:pPr>
            <w:pStyle w:val="TOC2"/>
            <w:tabs>
              <w:tab w:val="right" w:leader="dot" w:pos="10456"/>
            </w:tabs>
            <w:rPr>
              <w:ins w:id="117" w:author="Peter Hambly" w:date="2019-03-06T15:44:00Z"/>
              <w:rFonts w:eastAsiaTheme="minorEastAsia"/>
              <w:noProof/>
              <w:lang w:eastAsia="en-GB"/>
            </w:rPr>
          </w:pPr>
          <w:ins w:id="11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"_Toc2779497"</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4.6 Saving and reloading studies</w:t>
            </w:r>
            <w:r>
              <w:rPr>
                <w:noProof/>
                <w:webHidden/>
              </w:rPr>
              <w:tab/>
            </w:r>
            <w:r>
              <w:rPr>
                <w:noProof/>
                <w:webHidden/>
              </w:rPr>
              <w:fldChar w:fldCharType="begin"/>
            </w:r>
            <w:r>
              <w:rPr>
                <w:noProof/>
                <w:webHidden/>
              </w:rPr>
              <w:instrText xml:space="preserve"> PAGEREF _Toc2779497 \h </w:instrText>
            </w:r>
            <w:r>
              <w:rPr>
                <w:noProof/>
                <w:webHidden/>
              </w:rPr>
            </w:r>
          </w:ins>
          <w:r>
            <w:rPr>
              <w:noProof/>
              <w:webHidden/>
            </w:rPr>
            <w:fldChar w:fldCharType="separate"/>
          </w:r>
          <w:ins w:id="119" w:author="Peter Hambly" w:date="2019-03-06T15:45:00Z">
            <w:r w:rsidR="003665E4">
              <w:rPr>
                <w:noProof/>
                <w:webHidden/>
              </w:rPr>
              <w:t>18</w:t>
            </w:r>
          </w:ins>
          <w:ins w:id="120" w:author="Peter Hambly" w:date="2019-03-06T15:44:00Z">
            <w:r>
              <w:rPr>
                <w:noProof/>
                <w:webHidden/>
              </w:rPr>
              <w:fldChar w:fldCharType="end"/>
            </w:r>
            <w:r w:rsidRPr="00696EDB">
              <w:rPr>
                <w:rStyle w:val="Hyperlink"/>
                <w:noProof/>
              </w:rPr>
              <w:fldChar w:fldCharType="end"/>
            </w:r>
          </w:ins>
        </w:p>
        <w:p w14:paraId="070DBEFD" w14:textId="4C8C86C9" w:rsidR="00166E64" w:rsidRDefault="00166E64">
          <w:pPr>
            <w:pStyle w:val="TOC2"/>
            <w:tabs>
              <w:tab w:val="right" w:leader="dot" w:pos="10456"/>
            </w:tabs>
            <w:rPr>
              <w:ins w:id="121" w:author="Peter Hambly" w:date="2019-03-06T15:44:00Z"/>
              <w:rFonts w:eastAsiaTheme="minorEastAsia"/>
              <w:noProof/>
              <w:lang w:eastAsia="en-GB"/>
            </w:rPr>
          </w:pPr>
          <w:ins w:id="12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"_Toc2779498"</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4.7 Study status</w:t>
            </w:r>
            <w:r>
              <w:rPr>
                <w:noProof/>
                <w:webHidden/>
              </w:rPr>
              <w:tab/>
            </w:r>
            <w:r>
              <w:rPr>
                <w:noProof/>
                <w:webHidden/>
              </w:rPr>
              <w:fldChar w:fldCharType="begin"/>
            </w:r>
            <w:r>
              <w:rPr>
                <w:noProof/>
                <w:webHidden/>
              </w:rPr>
              <w:instrText xml:space="preserve"> PAGEREF _Toc2779498 \h </w:instrText>
            </w:r>
            <w:r>
              <w:rPr>
                <w:noProof/>
                <w:webHidden/>
              </w:rPr>
            </w:r>
          </w:ins>
          <w:r>
            <w:rPr>
              <w:noProof/>
              <w:webHidden/>
            </w:rPr>
            <w:fldChar w:fldCharType="separate"/>
          </w:r>
          <w:ins w:id="123" w:author="Peter Hambly" w:date="2019-03-06T15:45:00Z">
            <w:r w:rsidR="003665E4">
              <w:rPr>
                <w:noProof/>
                <w:webHidden/>
              </w:rPr>
              <w:t>18</w:t>
            </w:r>
          </w:ins>
          <w:ins w:id="124" w:author="Peter Hambly" w:date="2019-03-06T15:44:00Z">
            <w:r>
              <w:rPr>
                <w:noProof/>
                <w:webHidden/>
              </w:rPr>
              <w:fldChar w:fldCharType="end"/>
            </w:r>
            <w:r w:rsidRPr="00696EDB">
              <w:rPr>
                <w:rStyle w:val="Hyperlink"/>
                <w:noProof/>
              </w:rPr>
              <w:fldChar w:fldCharType="end"/>
            </w:r>
          </w:ins>
        </w:p>
        <w:p w14:paraId="3564A21D" w14:textId="2F66E5E1" w:rsidR="00166E64" w:rsidRDefault="00166E64">
          <w:pPr>
            <w:pStyle w:val="TOC2"/>
            <w:tabs>
              <w:tab w:val="right" w:leader="dot" w:pos="10456"/>
            </w:tabs>
            <w:rPr>
              <w:ins w:id="125" w:author="Peter Hambly" w:date="2019-03-06T15:44:00Z"/>
              <w:rFonts w:eastAsiaTheme="minorEastAsia"/>
              <w:noProof/>
              <w:lang w:eastAsia="en-GB"/>
            </w:rPr>
          </w:pPr>
          <w:ins w:id="12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"_Toc2779499"</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4.8 Run study</w:t>
            </w:r>
            <w:r>
              <w:rPr>
                <w:noProof/>
                <w:webHidden/>
              </w:rPr>
              <w:tab/>
            </w:r>
            <w:r>
              <w:rPr>
                <w:noProof/>
                <w:webHidden/>
              </w:rPr>
              <w:fldChar w:fldCharType="begin"/>
            </w:r>
            <w:r>
              <w:rPr>
                <w:noProof/>
                <w:webHidden/>
              </w:rPr>
              <w:instrText xml:space="preserve"> PAGEREF _Toc2779499 \h </w:instrText>
            </w:r>
            <w:r>
              <w:rPr>
                <w:noProof/>
                <w:webHidden/>
              </w:rPr>
            </w:r>
          </w:ins>
          <w:r>
            <w:rPr>
              <w:noProof/>
              <w:webHidden/>
            </w:rPr>
            <w:fldChar w:fldCharType="separate"/>
          </w:r>
          <w:ins w:id="127" w:author="Peter Hambly" w:date="2019-03-06T15:45:00Z">
            <w:r w:rsidR="003665E4">
              <w:rPr>
                <w:noProof/>
                <w:webHidden/>
              </w:rPr>
              <w:t>19</w:t>
            </w:r>
          </w:ins>
          <w:ins w:id="128" w:author="Peter Hambly" w:date="2019-03-06T15:44:00Z">
            <w:r>
              <w:rPr>
                <w:noProof/>
                <w:webHidden/>
              </w:rPr>
              <w:fldChar w:fldCharType="end"/>
            </w:r>
            <w:r w:rsidRPr="00696EDB">
              <w:rPr>
                <w:rStyle w:val="Hyperlink"/>
                <w:noProof/>
              </w:rPr>
              <w:fldChar w:fldCharType="end"/>
            </w:r>
          </w:ins>
        </w:p>
        <w:p w14:paraId="70AC00D5" w14:textId="6A3E49AC" w:rsidR="00166E64" w:rsidRDefault="00166E64">
          <w:pPr>
            <w:pStyle w:val="TOC2"/>
            <w:tabs>
              <w:tab w:val="right" w:leader="dot" w:pos="10456"/>
            </w:tabs>
            <w:rPr>
              <w:ins w:id="129" w:author="Peter Hambly" w:date="2019-03-06T15:44:00Z"/>
              <w:rFonts w:eastAsiaTheme="minorEastAsia"/>
              <w:noProof/>
              <w:lang w:eastAsia="en-GB"/>
            </w:rPr>
          </w:pPr>
          <w:ins w:id="130"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4.8 Messages</w:t>
            </w:r>
            <w:r>
              <w:rPr>
                <w:noProof/>
                <w:webHidden/>
              </w:rPr>
              <w:tab/>
            </w:r>
            <w:r>
              <w:rPr>
                <w:noProof/>
                <w:webHidden/>
              </w:rPr>
              <w:fldChar w:fldCharType="begin"/>
            </w:r>
            <w:r>
              <w:rPr>
                <w:noProof/>
                <w:webHidden/>
              </w:rPr>
              <w:instrText xml:space="preserve"> PAGEREF _Toc2779500 \h </w:instrText>
            </w:r>
            <w:r>
              <w:rPr>
                <w:noProof/>
                <w:webHidden/>
              </w:rPr>
            </w:r>
          </w:ins>
          <w:r>
            <w:rPr>
              <w:noProof/>
              <w:webHidden/>
            </w:rPr>
            <w:fldChar w:fldCharType="separate"/>
          </w:r>
          <w:ins w:id="131" w:author="Peter Hambly" w:date="2019-03-06T15:45:00Z">
            <w:r w:rsidR="003665E4">
              <w:rPr>
                <w:noProof/>
                <w:webHidden/>
              </w:rPr>
              <w:t>20</w:t>
            </w:r>
          </w:ins>
          <w:ins w:id="132" w:author="Peter Hambly" w:date="2019-03-06T15:44:00Z">
            <w:r>
              <w:rPr>
                <w:noProof/>
                <w:webHidden/>
              </w:rPr>
              <w:fldChar w:fldCharType="end"/>
            </w:r>
            <w:r w:rsidRPr="00696EDB">
              <w:rPr>
                <w:rStyle w:val="Hyperlink"/>
                <w:noProof/>
              </w:rPr>
              <w:fldChar w:fldCharType="end"/>
            </w:r>
          </w:ins>
        </w:p>
        <w:p w14:paraId="11A8E477" w14:textId="17C0CCDD" w:rsidR="00166E64" w:rsidRDefault="00166E64">
          <w:pPr>
            <w:pStyle w:val="TOC2"/>
            <w:tabs>
              <w:tab w:val="right" w:leader="dot" w:pos="10456"/>
            </w:tabs>
            <w:rPr>
              <w:ins w:id="133" w:author="Peter Hambly" w:date="2019-03-06T15:44:00Z"/>
              <w:rFonts w:eastAsiaTheme="minorEastAsia"/>
              <w:noProof/>
              <w:lang w:eastAsia="en-GB"/>
            </w:rPr>
          </w:pPr>
          <w:ins w:id="13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4.10 Reset</w:t>
            </w:r>
            <w:r>
              <w:rPr>
                <w:noProof/>
                <w:webHidden/>
              </w:rPr>
              <w:tab/>
            </w:r>
            <w:r>
              <w:rPr>
                <w:noProof/>
                <w:webHidden/>
              </w:rPr>
              <w:fldChar w:fldCharType="begin"/>
            </w:r>
            <w:r>
              <w:rPr>
                <w:noProof/>
                <w:webHidden/>
              </w:rPr>
              <w:instrText xml:space="preserve"> PAGEREF _Toc2779501 \h </w:instrText>
            </w:r>
            <w:r>
              <w:rPr>
                <w:noProof/>
                <w:webHidden/>
              </w:rPr>
            </w:r>
          </w:ins>
          <w:r>
            <w:rPr>
              <w:noProof/>
              <w:webHidden/>
            </w:rPr>
            <w:fldChar w:fldCharType="separate"/>
          </w:r>
          <w:ins w:id="135" w:author="Peter Hambly" w:date="2019-03-06T15:45:00Z">
            <w:r w:rsidR="003665E4">
              <w:rPr>
                <w:noProof/>
                <w:webHidden/>
              </w:rPr>
              <w:t>21</w:t>
            </w:r>
          </w:ins>
          <w:ins w:id="136" w:author="Peter Hambly" w:date="2019-03-06T15:44:00Z">
            <w:r>
              <w:rPr>
                <w:noProof/>
                <w:webHidden/>
              </w:rPr>
              <w:fldChar w:fldCharType="end"/>
            </w:r>
            <w:r w:rsidRPr="00696EDB">
              <w:rPr>
                <w:rStyle w:val="Hyperlink"/>
                <w:noProof/>
              </w:rPr>
              <w:fldChar w:fldCharType="end"/>
            </w:r>
          </w:ins>
        </w:p>
        <w:p w14:paraId="17517117" w14:textId="78192BC9" w:rsidR="00166E64" w:rsidRDefault="00166E64">
          <w:pPr>
            <w:pStyle w:val="TOC1"/>
            <w:tabs>
              <w:tab w:val="right" w:leader="dot" w:pos="10456"/>
            </w:tabs>
            <w:rPr>
              <w:ins w:id="137" w:author="Peter Hambly" w:date="2019-03-06T15:44:00Z"/>
              <w:rFonts w:eastAsiaTheme="minorEastAsia"/>
              <w:noProof/>
              <w:lang w:eastAsia="en-GB"/>
            </w:rPr>
          </w:pPr>
          <w:ins w:id="13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 Data viewer</w:t>
            </w:r>
            <w:r>
              <w:rPr>
                <w:noProof/>
                <w:webHidden/>
              </w:rPr>
              <w:tab/>
            </w:r>
            <w:r>
              <w:rPr>
                <w:noProof/>
                <w:webHidden/>
              </w:rPr>
              <w:fldChar w:fldCharType="begin"/>
            </w:r>
            <w:r>
              <w:rPr>
                <w:noProof/>
                <w:webHidden/>
              </w:rPr>
              <w:instrText xml:space="preserve"> PAGEREF _Toc2779502 \h </w:instrText>
            </w:r>
            <w:r>
              <w:rPr>
                <w:noProof/>
                <w:webHidden/>
              </w:rPr>
            </w:r>
          </w:ins>
          <w:r>
            <w:rPr>
              <w:noProof/>
              <w:webHidden/>
            </w:rPr>
            <w:fldChar w:fldCharType="separate"/>
          </w:r>
          <w:ins w:id="139" w:author="Peter Hambly" w:date="2019-03-06T15:45:00Z">
            <w:r w:rsidR="003665E4">
              <w:rPr>
                <w:noProof/>
                <w:webHidden/>
              </w:rPr>
              <w:t>22</w:t>
            </w:r>
          </w:ins>
          <w:ins w:id="140" w:author="Peter Hambly" w:date="2019-03-06T15:44:00Z">
            <w:r>
              <w:rPr>
                <w:noProof/>
                <w:webHidden/>
              </w:rPr>
              <w:fldChar w:fldCharType="end"/>
            </w:r>
            <w:r w:rsidRPr="00696EDB">
              <w:rPr>
                <w:rStyle w:val="Hyperlink"/>
                <w:noProof/>
              </w:rPr>
              <w:fldChar w:fldCharType="end"/>
            </w:r>
          </w:ins>
        </w:p>
        <w:p w14:paraId="2A6C3A40" w14:textId="55122B81" w:rsidR="00166E64" w:rsidRDefault="00166E64">
          <w:pPr>
            <w:pStyle w:val="TOC2"/>
            <w:tabs>
              <w:tab w:val="right" w:leader="dot" w:pos="10456"/>
            </w:tabs>
            <w:rPr>
              <w:ins w:id="141" w:author="Peter Hambly" w:date="2019-03-06T15:44:00Z"/>
              <w:rFonts w:eastAsiaTheme="minorEastAsia"/>
              <w:noProof/>
              <w:lang w:eastAsia="en-GB"/>
            </w:rPr>
          </w:pPr>
          <w:ins w:id="14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5.1 Choropleth map</w:t>
            </w:r>
            <w:r>
              <w:rPr>
                <w:noProof/>
                <w:webHidden/>
              </w:rPr>
              <w:tab/>
            </w:r>
            <w:r>
              <w:rPr>
                <w:noProof/>
                <w:webHidden/>
              </w:rPr>
              <w:fldChar w:fldCharType="begin"/>
            </w:r>
            <w:r>
              <w:rPr>
                <w:noProof/>
                <w:webHidden/>
              </w:rPr>
              <w:instrText xml:space="preserve"> PAGEREF _Toc2779503 \h </w:instrText>
            </w:r>
            <w:r>
              <w:rPr>
                <w:noProof/>
                <w:webHidden/>
              </w:rPr>
            </w:r>
          </w:ins>
          <w:r>
            <w:rPr>
              <w:noProof/>
              <w:webHidden/>
            </w:rPr>
            <w:fldChar w:fldCharType="separate"/>
          </w:r>
          <w:ins w:id="143" w:author="Peter Hambly" w:date="2019-03-06T15:45:00Z">
            <w:r w:rsidR="003665E4">
              <w:rPr>
                <w:noProof/>
                <w:webHidden/>
              </w:rPr>
              <w:t>22</w:t>
            </w:r>
          </w:ins>
          <w:ins w:id="144" w:author="Peter Hambly" w:date="2019-03-06T15:44:00Z">
            <w:r>
              <w:rPr>
                <w:noProof/>
                <w:webHidden/>
              </w:rPr>
              <w:fldChar w:fldCharType="end"/>
            </w:r>
            <w:r w:rsidRPr="00696EDB">
              <w:rPr>
                <w:rStyle w:val="Hyperlink"/>
                <w:noProof/>
              </w:rPr>
              <w:fldChar w:fldCharType="end"/>
            </w:r>
          </w:ins>
        </w:p>
        <w:p w14:paraId="15037A40" w14:textId="0AA8D649" w:rsidR="00166E64" w:rsidRDefault="00166E64">
          <w:pPr>
            <w:pStyle w:val="TOC2"/>
            <w:tabs>
              <w:tab w:val="right" w:leader="dot" w:pos="10456"/>
            </w:tabs>
            <w:rPr>
              <w:ins w:id="145" w:author="Peter Hambly" w:date="2019-03-06T15:44:00Z"/>
              <w:rFonts w:eastAsiaTheme="minorEastAsia"/>
              <w:noProof/>
              <w:lang w:eastAsia="en-GB"/>
            </w:rPr>
          </w:pPr>
          <w:ins w:id="14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5.2 Data table</w:t>
            </w:r>
            <w:r>
              <w:rPr>
                <w:noProof/>
                <w:webHidden/>
              </w:rPr>
              <w:tab/>
            </w:r>
            <w:r>
              <w:rPr>
                <w:noProof/>
                <w:webHidden/>
              </w:rPr>
              <w:fldChar w:fldCharType="begin"/>
            </w:r>
            <w:r>
              <w:rPr>
                <w:noProof/>
                <w:webHidden/>
              </w:rPr>
              <w:instrText xml:space="preserve"> PAGEREF _Toc2779504 \h </w:instrText>
            </w:r>
            <w:r>
              <w:rPr>
                <w:noProof/>
                <w:webHidden/>
              </w:rPr>
            </w:r>
          </w:ins>
          <w:r>
            <w:rPr>
              <w:noProof/>
              <w:webHidden/>
            </w:rPr>
            <w:fldChar w:fldCharType="separate"/>
          </w:r>
          <w:ins w:id="147" w:author="Peter Hambly" w:date="2019-03-06T15:45:00Z">
            <w:r w:rsidR="003665E4">
              <w:rPr>
                <w:noProof/>
                <w:webHidden/>
              </w:rPr>
              <w:t>23</w:t>
            </w:r>
          </w:ins>
          <w:ins w:id="148" w:author="Peter Hambly" w:date="2019-03-06T15:44:00Z">
            <w:r>
              <w:rPr>
                <w:noProof/>
                <w:webHidden/>
              </w:rPr>
              <w:fldChar w:fldCharType="end"/>
            </w:r>
            <w:r w:rsidRPr="00696EDB">
              <w:rPr>
                <w:rStyle w:val="Hyperlink"/>
                <w:noProof/>
              </w:rPr>
              <w:fldChar w:fldCharType="end"/>
            </w:r>
          </w:ins>
        </w:p>
        <w:p w14:paraId="4175AA4A" w14:textId="234FC7E6" w:rsidR="00166E64" w:rsidRDefault="00166E64">
          <w:pPr>
            <w:pStyle w:val="TOC2"/>
            <w:tabs>
              <w:tab w:val="right" w:leader="dot" w:pos="10456"/>
            </w:tabs>
            <w:rPr>
              <w:ins w:id="149" w:author="Peter Hambly" w:date="2019-03-06T15:44:00Z"/>
              <w:rFonts w:eastAsiaTheme="minorEastAsia"/>
              <w:noProof/>
              <w:lang w:eastAsia="en-GB"/>
            </w:rPr>
          </w:pPr>
          <w:ins w:id="150" w:author="Peter Hambly" w:date="2019-03-06T15:44:00Z">
            <w:r w:rsidRPr="00696EDB">
              <w:rPr>
                <w:rStyle w:val="Hyperlink"/>
                <w:noProof/>
              </w:rPr>
              <w:lastRenderedPageBreak/>
              <w:fldChar w:fldCharType="begin"/>
            </w:r>
            <w:r w:rsidRPr="00696EDB">
              <w:rPr>
                <w:rStyle w:val="Hyperlink"/>
                <w:noProof/>
              </w:rPr>
              <w:instrText xml:space="preserve"> </w:instrText>
            </w:r>
            <w:r>
              <w:rPr>
                <w:noProof/>
              </w:rPr>
              <w:instrText>HYPERLINK \l "_Toc2779505"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5.3 Population pyramid</w:t>
            </w:r>
            <w:r>
              <w:rPr>
                <w:noProof/>
                <w:webHidden/>
              </w:rPr>
              <w:tab/>
            </w:r>
            <w:r>
              <w:rPr>
                <w:noProof/>
                <w:webHidden/>
              </w:rPr>
              <w:fldChar w:fldCharType="begin"/>
            </w:r>
            <w:r>
              <w:rPr>
                <w:noProof/>
                <w:webHidden/>
              </w:rPr>
              <w:instrText xml:space="preserve"> PAGEREF _Toc2779505 \h </w:instrText>
            </w:r>
            <w:r>
              <w:rPr>
                <w:noProof/>
                <w:webHidden/>
              </w:rPr>
            </w:r>
          </w:ins>
          <w:r>
            <w:rPr>
              <w:noProof/>
              <w:webHidden/>
            </w:rPr>
            <w:fldChar w:fldCharType="separate"/>
          </w:r>
          <w:ins w:id="151" w:author="Peter Hambly" w:date="2019-03-06T15:45:00Z">
            <w:r w:rsidR="003665E4">
              <w:rPr>
                <w:noProof/>
                <w:webHidden/>
              </w:rPr>
              <w:t>24</w:t>
            </w:r>
          </w:ins>
          <w:ins w:id="152" w:author="Peter Hambly" w:date="2019-03-06T15:44:00Z">
            <w:r>
              <w:rPr>
                <w:noProof/>
                <w:webHidden/>
              </w:rPr>
              <w:fldChar w:fldCharType="end"/>
            </w:r>
            <w:r w:rsidRPr="00696EDB">
              <w:rPr>
                <w:rStyle w:val="Hyperlink"/>
                <w:noProof/>
              </w:rPr>
              <w:fldChar w:fldCharType="end"/>
            </w:r>
          </w:ins>
        </w:p>
        <w:p w14:paraId="5A12A5D5" w14:textId="14EA1987" w:rsidR="00166E64" w:rsidRDefault="00166E64">
          <w:pPr>
            <w:pStyle w:val="TOC2"/>
            <w:tabs>
              <w:tab w:val="right" w:leader="dot" w:pos="10456"/>
            </w:tabs>
            <w:rPr>
              <w:ins w:id="153" w:author="Peter Hambly" w:date="2019-03-06T15:44:00Z"/>
              <w:rFonts w:eastAsiaTheme="minorEastAsia"/>
              <w:noProof/>
              <w:lang w:eastAsia="en-GB"/>
            </w:rPr>
          </w:pPr>
          <w:ins w:id="154"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5.4 Frequency distribution</w:t>
            </w:r>
            <w:r>
              <w:rPr>
                <w:noProof/>
                <w:webHidden/>
              </w:rPr>
              <w:tab/>
            </w:r>
            <w:r>
              <w:rPr>
                <w:noProof/>
                <w:webHidden/>
              </w:rPr>
              <w:fldChar w:fldCharType="begin"/>
            </w:r>
            <w:r>
              <w:rPr>
                <w:noProof/>
                <w:webHidden/>
              </w:rPr>
              <w:instrText xml:space="preserve"> PAGEREF _Toc2779506 \h </w:instrText>
            </w:r>
            <w:r>
              <w:rPr>
                <w:noProof/>
                <w:webHidden/>
              </w:rPr>
            </w:r>
          </w:ins>
          <w:r>
            <w:rPr>
              <w:noProof/>
              <w:webHidden/>
            </w:rPr>
            <w:fldChar w:fldCharType="separate"/>
          </w:r>
          <w:ins w:id="155" w:author="Peter Hambly" w:date="2019-03-06T15:45:00Z">
            <w:r w:rsidR="003665E4">
              <w:rPr>
                <w:noProof/>
                <w:webHidden/>
              </w:rPr>
              <w:t>24</w:t>
            </w:r>
          </w:ins>
          <w:ins w:id="156" w:author="Peter Hambly" w:date="2019-03-06T15:44:00Z">
            <w:r>
              <w:rPr>
                <w:noProof/>
                <w:webHidden/>
              </w:rPr>
              <w:fldChar w:fldCharType="end"/>
            </w:r>
            <w:r w:rsidRPr="00696EDB">
              <w:rPr>
                <w:rStyle w:val="Hyperlink"/>
                <w:noProof/>
              </w:rPr>
              <w:fldChar w:fldCharType="end"/>
            </w:r>
          </w:ins>
        </w:p>
        <w:p w14:paraId="1870CB20" w14:textId="435FB7F3" w:rsidR="00166E64" w:rsidRDefault="00166E64">
          <w:pPr>
            <w:pStyle w:val="TOC2"/>
            <w:tabs>
              <w:tab w:val="right" w:leader="dot" w:pos="10456"/>
            </w:tabs>
            <w:rPr>
              <w:ins w:id="157" w:author="Peter Hambly" w:date="2019-03-06T15:44:00Z"/>
              <w:rFonts w:eastAsiaTheme="minorEastAsia"/>
              <w:noProof/>
              <w:lang w:eastAsia="en-GB"/>
            </w:rPr>
          </w:pPr>
          <w:ins w:id="158"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"_Toc2779507"</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5.5 Risk Graphs</w:t>
            </w:r>
            <w:r>
              <w:rPr>
                <w:noProof/>
                <w:webHidden/>
              </w:rPr>
              <w:tab/>
            </w:r>
            <w:r>
              <w:rPr>
                <w:noProof/>
                <w:webHidden/>
              </w:rPr>
              <w:fldChar w:fldCharType="begin"/>
            </w:r>
            <w:r>
              <w:rPr>
                <w:noProof/>
                <w:webHidden/>
              </w:rPr>
              <w:instrText xml:space="preserve"> PAGEREF _Toc2779507 \h </w:instrText>
            </w:r>
            <w:r>
              <w:rPr>
                <w:noProof/>
                <w:webHidden/>
              </w:rPr>
            </w:r>
          </w:ins>
          <w:r>
            <w:rPr>
              <w:noProof/>
              <w:webHidden/>
            </w:rPr>
            <w:fldChar w:fldCharType="separate"/>
          </w:r>
          <w:ins w:id="159" w:author="Peter Hambly" w:date="2019-03-06T15:45:00Z">
            <w:r w:rsidR="003665E4">
              <w:rPr>
                <w:noProof/>
                <w:webHidden/>
              </w:rPr>
              <w:t>25</w:t>
            </w:r>
          </w:ins>
          <w:ins w:id="160" w:author="Peter Hambly" w:date="2019-03-06T15:44:00Z">
            <w:r>
              <w:rPr>
                <w:noProof/>
                <w:webHidden/>
              </w:rPr>
              <w:fldChar w:fldCharType="end"/>
            </w:r>
            <w:r w:rsidRPr="00696EDB">
              <w:rPr>
                <w:rStyle w:val="Hyperlink"/>
                <w:noProof/>
              </w:rPr>
              <w:fldChar w:fldCharType="end"/>
            </w:r>
          </w:ins>
        </w:p>
        <w:p w14:paraId="3A2D4FEF" w14:textId="6687259A" w:rsidR="00166E64" w:rsidRDefault="00166E64">
          <w:pPr>
            <w:pStyle w:val="TOC2"/>
            <w:tabs>
              <w:tab w:val="right" w:leader="dot" w:pos="10456"/>
            </w:tabs>
            <w:rPr>
              <w:ins w:id="161" w:author="Peter Hambly" w:date="2019-03-06T15:44:00Z"/>
              <w:rFonts w:eastAsiaTheme="minorEastAsia"/>
              <w:noProof/>
              <w:lang w:eastAsia="en-GB"/>
            </w:rPr>
          </w:pPr>
          <w:ins w:id="162"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"_Toc2779508"</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5.5 Info Button</w:t>
            </w:r>
            <w:r>
              <w:rPr>
                <w:noProof/>
                <w:webHidden/>
              </w:rPr>
              <w:tab/>
            </w:r>
            <w:r>
              <w:rPr>
                <w:noProof/>
                <w:webHidden/>
              </w:rPr>
              <w:fldChar w:fldCharType="begin"/>
            </w:r>
            <w:r>
              <w:rPr>
                <w:noProof/>
                <w:webHidden/>
              </w:rPr>
              <w:instrText xml:space="preserve"> PAGEREF _Toc2779508 \h </w:instrText>
            </w:r>
            <w:r>
              <w:rPr>
                <w:noProof/>
                <w:webHidden/>
              </w:rPr>
            </w:r>
          </w:ins>
          <w:r>
            <w:rPr>
              <w:noProof/>
              <w:webHidden/>
            </w:rPr>
            <w:fldChar w:fldCharType="separate"/>
          </w:r>
          <w:ins w:id="163" w:author="Peter Hambly" w:date="2019-03-06T15:45:00Z">
            <w:r w:rsidR="003665E4">
              <w:rPr>
                <w:noProof/>
                <w:webHidden/>
              </w:rPr>
              <w:t>25</w:t>
            </w:r>
          </w:ins>
          <w:ins w:id="164" w:author="Peter Hambly" w:date="2019-03-06T15:44:00Z">
            <w:r>
              <w:rPr>
                <w:noProof/>
                <w:webHidden/>
              </w:rPr>
              <w:fldChar w:fldCharType="end"/>
            </w:r>
            <w:r w:rsidRPr="00696EDB">
              <w:rPr>
                <w:rStyle w:val="Hyperlink"/>
                <w:noProof/>
              </w:rPr>
              <w:fldChar w:fldCharType="end"/>
            </w:r>
          </w:ins>
        </w:p>
        <w:p w14:paraId="77605E56" w14:textId="300C3D16" w:rsidR="00166E64" w:rsidRDefault="00166E64">
          <w:pPr>
            <w:pStyle w:val="TOC1"/>
            <w:tabs>
              <w:tab w:val="right" w:leader="dot" w:pos="10456"/>
            </w:tabs>
            <w:rPr>
              <w:ins w:id="165" w:author="Peter Hambly" w:date="2019-03-06T15:44:00Z"/>
              <w:rFonts w:eastAsiaTheme="minorEastAsia"/>
              <w:noProof/>
              <w:lang w:eastAsia="en-GB"/>
            </w:rPr>
          </w:pPr>
          <w:ins w:id="166"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"_Toc2779509"</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6. Mapping</w:t>
            </w:r>
            <w:bookmarkStart w:id="167" w:name="_GoBack"/>
            <w:bookmarkEnd w:id="167"/>
            <w:r>
              <w:rPr>
                <w:noProof/>
                <w:webHidden/>
              </w:rPr>
              <w:tab/>
            </w:r>
            <w:r>
              <w:rPr>
                <w:noProof/>
                <w:webHidden/>
              </w:rPr>
              <w:fldChar w:fldCharType="begin"/>
            </w:r>
            <w:r>
              <w:rPr>
                <w:noProof/>
                <w:webHidden/>
              </w:rPr>
              <w:instrText xml:space="preserve"> PAGEREF _Toc2779509 \h </w:instrText>
            </w:r>
            <w:r>
              <w:rPr>
                <w:noProof/>
                <w:webHidden/>
              </w:rPr>
            </w:r>
          </w:ins>
          <w:r>
            <w:rPr>
              <w:noProof/>
              <w:webHidden/>
            </w:rPr>
            <w:fldChar w:fldCharType="separate"/>
          </w:r>
          <w:ins w:id="168" w:author="Peter Hambly" w:date="2019-03-06T15:45:00Z">
            <w:r w:rsidR="003665E4">
              <w:rPr>
                <w:noProof/>
                <w:webHidden/>
              </w:rPr>
              <w:t>28</w:t>
            </w:r>
          </w:ins>
          <w:ins w:id="169" w:author="Peter Hambly" w:date="2019-03-06T15:44:00Z">
            <w:r>
              <w:rPr>
                <w:noProof/>
                <w:webHidden/>
              </w:rPr>
              <w:fldChar w:fldCharType="end"/>
            </w:r>
            <w:r w:rsidRPr="00696EDB">
              <w:rPr>
                <w:rStyle w:val="Hyperlink"/>
                <w:noProof/>
              </w:rPr>
              <w:fldChar w:fldCharType="end"/>
            </w:r>
          </w:ins>
        </w:p>
        <w:p w14:paraId="470FF344" w14:textId="198F25AD" w:rsidR="00166E64" w:rsidRDefault="00166E64">
          <w:pPr>
            <w:pStyle w:val="TOC2"/>
            <w:tabs>
              <w:tab w:val="right" w:leader="dot" w:pos="10456"/>
            </w:tabs>
            <w:rPr>
              <w:ins w:id="170" w:author="Peter Hambly" w:date="2019-03-06T15:44:00Z"/>
              <w:rFonts w:eastAsiaTheme="minorEastAsia"/>
              <w:noProof/>
              <w:lang w:eastAsia="en-GB"/>
            </w:rPr>
          </w:pPr>
          <w:ins w:id="171"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6.1 Choropleth maps</w:t>
            </w:r>
            <w:r>
              <w:rPr>
                <w:noProof/>
                <w:webHidden/>
              </w:rPr>
              <w:tab/>
            </w:r>
            <w:r>
              <w:rPr>
                <w:noProof/>
                <w:webHidden/>
              </w:rPr>
              <w:fldChar w:fldCharType="begin"/>
            </w:r>
            <w:r>
              <w:rPr>
                <w:noProof/>
                <w:webHidden/>
              </w:rPr>
              <w:instrText xml:space="preserve"> PAGEREF _Toc2779510 \h </w:instrText>
            </w:r>
            <w:r>
              <w:rPr>
                <w:noProof/>
                <w:webHidden/>
              </w:rPr>
            </w:r>
          </w:ins>
          <w:r>
            <w:rPr>
              <w:noProof/>
              <w:webHidden/>
            </w:rPr>
            <w:fldChar w:fldCharType="separate"/>
          </w:r>
          <w:ins w:id="172" w:author="Peter Hambly" w:date="2019-03-06T15:45:00Z">
            <w:r w:rsidR="003665E4">
              <w:rPr>
                <w:noProof/>
                <w:webHidden/>
              </w:rPr>
              <w:t>28</w:t>
            </w:r>
          </w:ins>
          <w:ins w:id="173" w:author="Peter Hambly" w:date="2019-03-06T15:44:00Z">
            <w:r>
              <w:rPr>
                <w:noProof/>
                <w:webHidden/>
              </w:rPr>
              <w:fldChar w:fldCharType="end"/>
            </w:r>
            <w:r w:rsidRPr="00696EDB">
              <w:rPr>
                <w:rStyle w:val="Hyperlink"/>
                <w:noProof/>
              </w:rPr>
              <w:fldChar w:fldCharType="end"/>
            </w:r>
          </w:ins>
        </w:p>
        <w:p w14:paraId="49F45271" w14:textId="11371091" w:rsidR="00166E64" w:rsidRDefault="00166E64">
          <w:pPr>
            <w:pStyle w:val="TOC2"/>
            <w:tabs>
              <w:tab w:val="right" w:leader="dot" w:pos="10456"/>
            </w:tabs>
            <w:rPr>
              <w:ins w:id="174" w:author="Peter Hambly" w:date="2019-03-06T15:44:00Z"/>
              <w:rFonts w:eastAsiaTheme="minorEastAsia"/>
              <w:noProof/>
              <w:lang w:eastAsia="en-GB"/>
            </w:rPr>
          </w:pPr>
          <w:ins w:id="175"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6.2 Disease map charts</w:t>
            </w:r>
            <w:r>
              <w:rPr>
                <w:noProof/>
                <w:webHidden/>
              </w:rPr>
              <w:tab/>
            </w:r>
            <w:r>
              <w:rPr>
                <w:noProof/>
                <w:webHidden/>
              </w:rPr>
              <w:fldChar w:fldCharType="begin"/>
            </w:r>
            <w:r>
              <w:rPr>
                <w:noProof/>
                <w:webHidden/>
              </w:rPr>
              <w:instrText xml:space="preserve"> PAGEREF _Toc2779511 \h </w:instrText>
            </w:r>
            <w:r>
              <w:rPr>
                <w:noProof/>
                <w:webHidden/>
              </w:rPr>
            </w:r>
          </w:ins>
          <w:r>
            <w:rPr>
              <w:noProof/>
              <w:webHidden/>
            </w:rPr>
            <w:fldChar w:fldCharType="separate"/>
          </w:r>
          <w:ins w:id="176" w:author="Peter Hambly" w:date="2019-03-06T15:45:00Z">
            <w:r w:rsidR="003665E4">
              <w:rPr>
                <w:noProof/>
                <w:webHidden/>
              </w:rPr>
              <w:t>28</w:t>
            </w:r>
          </w:ins>
          <w:ins w:id="177" w:author="Peter Hambly" w:date="2019-03-06T15:44:00Z">
            <w:r>
              <w:rPr>
                <w:noProof/>
                <w:webHidden/>
              </w:rPr>
              <w:fldChar w:fldCharType="end"/>
            </w:r>
            <w:r w:rsidRPr="00696EDB">
              <w:rPr>
                <w:rStyle w:val="Hyperlink"/>
                <w:noProof/>
              </w:rPr>
              <w:fldChar w:fldCharType="end"/>
            </w:r>
          </w:ins>
        </w:p>
        <w:p w14:paraId="3D0B919E" w14:textId="2D19B9AC" w:rsidR="00166E64" w:rsidRDefault="00166E64">
          <w:pPr>
            <w:pStyle w:val="TOC1"/>
            <w:tabs>
              <w:tab w:val="right" w:leader="dot" w:pos="10456"/>
            </w:tabs>
            <w:rPr>
              <w:ins w:id="178" w:author="Peter Hambly" w:date="2019-03-06T15:44:00Z"/>
              <w:rFonts w:eastAsiaTheme="minorEastAsia"/>
              <w:noProof/>
              <w:lang w:eastAsia="en-GB"/>
            </w:rPr>
          </w:pPr>
          <w:ins w:id="179"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7 Export</w:t>
            </w:r>
            <w:r>
              <w:rPr>
                <w:noProof/>
                <w:webHidden/>
              </w:rPr>
              <w:tab/>
            </w:r>
            <w:r>
              <w:rPr>
                <w:noProof/>
                <w:webHidden/>
              </w:rPr>
              <w:fldChar w:fldCharType="begin"/>
            </w:r>
            <w:r>
              <w:rPr>
                <w:noProof/>
                <w:webHidden/>
              </w:rPr>
              <w:instrText xml:space="preserve"> PAGEREF _Toc2779512 \h </w:instrText>
            </w:r>
            <w:r>
              <w:rPr>
                <w:noProof/>
                <w:webHidden/>
              </w:rPr>
            </w:r>
          </w:ins>
          <w:r>
            <w:rPr>
              <w:noProof/>
              <w:webHidden/>
            </w:rPr>
            <w:fldChar w:fldCharType="separate"/>
          </w:r>
          <w:ins w:id="180" w:author="Peter Hambly" w:date="2019-03-06T15:45:00Z">
            <w:r w:rsidR="003665E4">
              <w:rPr>
                <w:noProof/>
                <w:webHidden/>
              </w:rPr>
              <w:t>29</w:t>
            </w:r>
          </w:ins>
          <w:ins w:id="181" w:author="Peter Hambly" w:date="2019-03-06T15:44:00Z">
            <w:r>
              <w:rPr>
                <w:noProof/>
                <w:webHidden/>
              </w:rPr>
              <w:fldChar w:fldCharType="end"/>
            </w:r>
            <w:r w:rsidRPr="00696EDB">
              <w:rPr>
                <w:rStyle w:val="Hyperlink"/>
                <w:noProof/>
              </w:rPr>
              <w:fldChar w:fldCharType="end"/>
            </w:r>
          </w:ins>
        </w:p>
        <w:p w14:paraId="7FDE28B2" w14:textId="1CC91AF4" w:rsidR="00166E64" w:rsidRDefault="00166E64">
          <w:pPr>
            <w:pStyle w:val="TOC2"/>
            <w:tabs>
              <w:tab w:val="right" w:leader="dot" w:pos="10456"/>
            </w:tabs>
            <w:rPr>
              <w:ins w:id="182" w:author="Peter Hambly" w:date="2019-03-06T15:44:00Z"/>
              <w:rFonts w:eastAsiaTheme="minorEastAsia"/>
              <w:noProof/>
              <w:lang w:eastAsia="en-GB"/>
            </w:rPr>
          </w:pPr>
          <w:ins w:id="183"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7.1 R Scripts</w:t>
            </w:r>
            <w:r>
              <w:rPr>
                <w:noProof/>
                <w:webHidden/>
              </w:rPr>
              <w:tab/>
            </w:r>
            <w:r>
              <w:rPr>
                <w:noProof/>
                <w:webHidden/>
              </w:rPr>
              <w:fldChar w:fldCharType="begin"/>
            </w:r>
            <w:r>
              <w:rPr>
                <w:noProof/>
                <w:webHidden/>
              </w:rPr>
              <w:instrText xml:space="preserve"> PAGEREF _Toc2779513 \h </w:instrText>
            </w:r>
            <w:r>
              <w:rPr>
                <w:noProof/>
                <w:webHidden/>
              </w:rPr>
            </w:r>
          </w:ins>
          <w:r>
            <w:rPr>
              <w:noProof/>
              <w:webHidden/>
            </w:rPr>
            <w:fldChar w:fldCharType="separate"/>
          </w:r>
          <w:ins w:id="184" w:author="Peter Hambly" w:date="2019-03-06T15:45:00Z">
            <w:r w:rsidR="003665E4">
              <w:rPr>
                <w:noProof/>
                <w:webHidden/>
              </w:rPr>
              <w:t>30</w:t>
            </w:r>
          </w:ins>
          <w:ins w:id="185" w:author="Peter Hambly" w:date="2019-03-06T15:44:00Z">
            <w:r>
              <w:rPr>
                <w:noProof/>
                <w:webHidden/>
              </w:rPr>
              <w:fldChar w:fldCharType="end"/>
            </w:r>
            <w:r w:rsidRPr="00696EDB">
              <w:rPr>
                <w:rStyle w:val="Hyperlink"/>
                <w:noProof/>
              </w:rPr>
              <w:fldChar w:fldCharType="end"/>
            </w:r>
          </w:ins>
        </w:p>
        <w:p w14:paraId="08CC2DC0" w14:textId="47A74638" w:rsidR="00166E64" w:rsidRDefault="00166E64">
          <w:pPr>
            <w:pStyle w:val="TOC2"/>
            <w:tabs>
              <w:tab w:val="right" w:leader="dot" w:pos="10456"/>
            </w:tabs>
            <w:rPr>
              <w:ins w:id="186" w:author="Peter Hambly" w:date="2019-03-06T15:44:00Z"/>
              <w:rFonts w:eastAsiaTheme="minorEastAsia"/>
              <w:noProof/>
              <w:lang w:eastAsia="en-GB"/>
            </w:rPr>
          </w:pPr>
          <w:ins w:id="187"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7.2 Shapefiles</w:t>
            </w:r>
            <w:r>
              <w:rPr>
                <w:noProof/>
                <w:webHidden/>
              </w:rPr>
              <w:tab/>
            </w:r>
            <w:r>
              <w:rPr>
                <w:noProof/>
                <w:webHidden/>
              </w:rPr>
              <w:fldChar w:fldCharType="begin"/>
            </w:r>
            <w:r>
              <w:rPr>
                <w:noProof/>
                <w:webHidden/>
              </w:rPr>
              <w:instrText xml:space="preserve"> PAGEREF _Toc2779514 \h </w:instrText>
            </w:r>
            <w:r>
              <w:rPr>
                <w:noProof/>
                <w:webHidden/>
              </w:rPr>
            </w:r>
          </w:ins>
          <w:r>
            <w:rPr>
              <w:noProof/>
              <w:webHidden/>
            </w:rPr>
            <w:fldChar w:fldCharType="separate"/>
          </w:r>
          <w:ins w:id="188" w:author="Peter Hambly" w:date="2019-03-06T15:45:00Z">
            <w:r w:rsidR="003665E4">
              <w:rPr>
                <w:noProof/>
                <w:webHidden/>
              </w:rPr>
              <w:t>31</w:t>
            </w:r>
          </w:ins>
          <w:ins w:id="189" w:author="Peter Hambly" w:date="2019-03-06T15:44:00Z">
            <w:r>
              <w:rPr>
                <w:noProof/>
                <w:webHidden/>
              </w:rPr>
              <w:fldChar w:fldCharType="end"/>
            </w:r>
            <w:r w:rsidRPr="00696EDB">
              <w:rPr>
                <w:rStyle w:val="Hyperlink"/>
                <w:noProof/>
              </w:rPr>
              <w:fldChar w:fldCharType="end"/>
            </w:r>
          </w:ins>
        </w:p>
        <w:p w14:paraId="1C03E69C" w14:textId="16BAF974" w:rsidR="00166E64" w:rsidRDefault="00166E64">
          <w:pPr>
            <w:pStyle w:val="TOC2"/>
            <w:tabs>
              <w:tab w:val="right" w:leader="dot" w:pos="10456"/>
            </w:tabs>
            <w:rPr>
              <w:ins w:id="190" w:author="Peter Hambly" w:date="2019-03-06T15:44:00Z"/>
              <w:rFonts w:eastAsiaTheme="minorEastAsia"/>
              <w:noProof/>
              <w:lang w:eastAsia="en-GB"/>
            </w:rPr>
          </w:pPr>
          <w:ins w:id="191"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7.3 Generated Maps</w:t>
            </w:r>
            <w:r>
              <w:rPr>
                <w:noProof/>
                <w:webHidden/>
              </w:rPr>
              <w:tab/>
            </w:r>
            <w:r>
              <w:rPr>
                <w:noProof/>
                <w:webHidden/>
              </w:rPr>
              <w:fldChar w:fldCharType="begin"/>
            </w:r>
            <w:r>
              <w:rPr>
                <w:noProof/>
                <w:webHidden/>
              </w:rPr>
              <w:instrText xml:space="preserve"> PAGEREF _Toc2779515 \h </w:instrText>
            </w:r>
            <w:r>
              <w:rPr>
                <w:noProof/>
                <w:webHidden/>
              </w:rPr>
            </w:r>
          </w:ins>
          <w:r>
            <w:rPr>
              <w:noProof/>
              <w:webHidden/>
            </w:rPr>
            <w:fldChar w:fldCharType="separate"/>
          </w:r>
          <w:ins w:id="192" w:author="Peter Hambly" w:date="2019-03-06T15:45:00Z">
            <w:r w:rsidR="003665E4">
              <w:rPr>
                <w:noProof/>
                <w:webHidden/>
              </w:rPr>
              <w:t>31</w:t>
            </w:r>
          </w:ins>
          <w:ins w:id="193" w:author="Peter Hambly" w:date="2019-03-06T15:44:00Z">
            <w:r>
              <w:rPr>
                <w:noProof/>
                <w:webHidden/>
              </w:rPr>
              <w:fldChar w:fldCharType="end"/>
            </w:r>
            <w:r w:rsidRPr="00696EDB">
              <w:rPr>
                <w:rStyle w:val="Hyperlink"/>
                <w:noProof/>
              </w:rPr>
              <w:fldChar w:fldCharType="end"/>
            </w:r>
          </w:ins>
        </w:p>
        <w:p w14:paraId="5CB2A990" w14:textId="15C72197" w:rsidR="00166E64" w:rsidRDefault="00166E64">
          <w:pPr>
            <w:pStyle w:val="TOC2"/>
            <w:tabs>
              <w:tab w:val="right" w:leader="dot" w:pos="10456"/>
            </w:tabs>
            <w:rPr>
              <w:ins w:id="194" w:author="Peter Hambly" w:date="2019-03-06T15:44:00Z"/>
              <w:rFonts w:eastAsiaTheme="minorEastAsia"/>
              <w:noProof/>
              <w:lang w:eastAsia="en-GB"/>
            </w:rPr>
          </w:pPr>
          <w:ins w:id="195"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7.4 Reports</w:t>
            </w:r>
            <w:r>
              <w:rPr>
                <w:noProof/>
                <w:webHidden/>
              </w:rPr>
              <w:tab/>
            </w:r>
            <w:r>
              <w:rPr>
                <w:noProof/>
                <w:webHidden/>
              </w:rPr>
              <w:fldChar w:fldCharType="begin"/>
            </w:r>
            <w:r>
              <w:rPr>
                <w:noProof/>
                <w:webHidden/>
              </w:rPr>
              <w:instrText xml:space="preserve"> PAGEREF _Toc2779516 \h </w:instrText>
            </w:r>
            <w:r>
              <w:rPr>
                <w:noProof/>
                <w:webHidden/>
              </w:rPr>
            </w:r>
          </w:ins>
          <w:r>
            <w:rPr>
              <w:noProof/>
              <w:webHidden/>
            </w:rPr>
            <w:fldChar w:fldCharType="separate"/>
          </w:r>
          <w:ins w:id="196" w:author="Peter Hambly" w:date="2019-03-06T15:45:00Z">
            <w:r w:rsidR="003665E4">
              <w:rPr>
                <w:noProof/>
                <w:webHidden/>
              </w:rPr>
              <w:t>32</w:t>
            </w:r>
          </w:ins>
          <w:ins w:id="197" w:author="Peter Hambly" w:date="2019-03-06T15:44:00Z">
            <w:r>
              <w:rPr>
                <w:noProof/>
                <w:webHidden/>
              </w:rPr>
              <w:fldChar w:fldCharType="end"/>
            </w:r>
            <w:r w:rsidRPr="00696EDB">
              <w:rPr>
                <w:rStyle w:val="Hyperlink"/>
                <w:noProof/>
              </w:rPr>
              <w:fldChar w:fldCharType="end"/>
            </w:r>
          </w:ins>
        </w:p>
        <w:p w14:paraId="4D1FF0AC" w14:textId="73841FDF" w:rsidR="00166E64" w:rsidRDefault="00166E64">
          <w:pPr>
            <w:pStyle w:val="TOC1"/>
            <w:tabs>
              <w:tab w:val="right" w:leader="dot" w:pos="10456"/>
            </w:tabs>
            <w:rPr>
              <w:ins w:id="198" w:author="Peter Hambly" w:date="2019-03-06T15:44:00Z"/>
              <w:rFonts w:eastAsiaTheme="minorEastAsia"/>
              <w:noProof/>
              <w:lang w:eastAsia="en-GB"/>
            </w:rPr>
          </w:pPr>
          <w:ins w:id="199"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"_Toc2779517"</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Appendices</w:t>
            </w:r>
            <w:r>
              <w:rPr>
                <w:noProof/>
                <w:webHidden/>
              </w:rPr>
              <w:tab/>
            </w:r>
            <w:r>
              <w:rPr>
                <w:noProof/>
                <w:webHidden/>
              </w:rPr>
              <w:fldChar w:fldCharType="begin"/>
            </w:r>
            <w:r>
              <w:rPr>
                <w:noProof/>
                <w:webHidden/>
              </w:rPr>
              <w:instrText xml:space="preserve"> PAGEREF _Toc2779517 \h </w:instrText>
            </w:r>
            <w:r>
              <w:rPr>
                <w:noProof/>
                <w:webHidden/>
              </w:rPr>
            </w:r>
          </w:ins>
          <w:r>
            <w:rPr>
              <w:noProof/>
              <w:webHidden/>
            </w:rPr>
            <w:fldChar w:fldCharType="separate"/>
          </w:r>
          <w:ins w:id="200" w:author="Peter Hambly" w:date="2019-03-06T15:45:00Z">
            <w:r w:rsidR="003665E4">
              <w:rPr>
                <w:noProof/>
                <w:webHidden/>
              </w:rPr>
              <w:t>33</w:t>
            </w:r>
          </w:ins>
          <w:ins w:id="201" w:author="Peter Hambly" w:date="2019-03-06T15:44:00Z">
            <w:r>
              <w:rPr>
                <w:noProof/>
                <w:webHidden/>
              </w:rPr>
              <w:fldChar w:fldCharType="end"/>
            </w:r>
            <w:r w:rsidRPr="00696EDB">
              <w:rPr>
                <w:rStyle w:val="Hyperlink"/>
                <w:noProof/>
              </w:rPr>
              <w:fldChar w:fldCharType="end"/>
            </w:r>
          </w:ins>
        </w:p>
        <w:p w14:paraId="5D60DDE2" w14:textId="3D7345BA" w:rsidR="00166E64" w:rsidRDefault="00166E64">
          <w:pPr>
            <w:pStyle w:val="TOC2"/>
            <w:tabs>
              <w:tab w:val="right" w:leader="dot" w:pos="10456"/>
            </w:tabs>
            <w:rPr>
              <w:ins w:id="202" w:author="Peter Hambly" w:date="2019-03-06T15:44:00Z"/>
              <w:rFonts w:eastAsiaTheme="minorEastAsia"/>
              <w:noProof/>
              <w:lang w:eastAsia="en-GB"/>
            </w:rPr>
          </w:pPr>
          <w:ins w:id="203"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"_Toc2779518"</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Appendix A. Statistical methods</w:t>
            </w:r>
            <w:r>
              <w:rPr>
                <w:noProof/>
                <w:webHidden/>
              </w:rPr>
              <w:tab/>
            </w:r>
            <w:r>
              <w:rPr>
                <w:noProof/>
                <w:webHidden/>
              </w:rPr>
              <w:fldChar w:fldCharType="begin"/>
            </w:r>
            <w:r>
              <w:rPr>
                <w:noProof/>
                <w:webHidden/>
              </w:rPr>
              <w:instrText xml:space="preserve"> PAGEREF _Toc2779518 \h </w:instrText>
            </w:r>
            <w:r>
              <w:rPr>
                <w:noProof/>
                <w:webHidden/>
              </w:rPr>
            </w:r>
          </w:ins>
          <w:r>
            <w:rPr>
              <w:noProof/>
              <w:webHidden/>
            </w:rPr>
            <w:fldChar w:fldCharType="separate"/>
          </w:r>
          <w:ins w:id="204" w:author="Peter Hambly" w:date="2019-03-06T15:45:00Z">
            <w:r w:rsidR="003665E4">
              <w:rPr>
                <w:noProof/>
                <w:webHidden/>
              </w:rPr>
              <w:t>33</w:t>
            </w:r>
          </w:ins>
          <w:ins w:id="205" w:author="Peter Hambly" w:date="2019-03-06T15:44:00Z">
            <w:r>
              <w:rPr>
                <w:noProof/>
                <w:webHidden/>
              </w:rPr>
              <w:fldChar w:fldCharType="end"/>
            </w:r>
            <w:r w:rsidRPr="00696EDB">
              <w:rPr>
                <w:rStyle w:val="Hyperlink"/>
                <w:noProof/>
              </w:rPr>
              <w:fldChar w:fldCharType="end"/>
            </w:r>
          </w:ins>
        </w:p>
        <w:p w14:paraId="682D1A6A" w14:textId="59CA0490" w:rsidR="00166E64" w:rsidRDefault="00166E64">
          <w:pPr>
            <w:pStyle w:val="TOC3"/>
            <w:tabs>
              <w:tab w:val="right" w:leader="dot" w:pos="10456"/>
            </w:tabs>
            <w:rPr>
              <w:ins w:id="206" w:author="Peter Hambly" w:date="2019-03-06T15:44:00Z"/>
              <w:rFonts w:eastAsiaTheme="minorEastAsia"/>
              <w:noProof/>
              <w:lang w:eastAsia="en-GB"/>
            </w:rPr>
          </w:pPr>
          <w:ins w:id="207"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"_Toc2779519"</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Indirectly standardised risks</w:t>
            </w:r>
            <w:r>
              <w:rPr>
                <w:noProof/>
                <w:webHidden/>
              </w:rPr>
              <w:tab/>
            </w:r>
            <w:r>
              <w:rPr>
                <w:noProof/>
                <w:webHidden/>
              </w:rPr>
              <w:fldChar w:fldCharType="begin"/>
            </w:r>
            <w:r>
              <w:rPr>
                <w:noProof/>
                <w:webHidden/>
              </w:rPr>
              <w:instrText xml:space="preserve"> PAGEREF _Toc2779519 \h </w:instrText>
            </w:r>
            <w:r>
              <w:rPr>
                <w:noProof/>
                <w:webHidden/>
              </w:rPr>
            </w:r>
          </w:ins>
          <w:r>
            <w:rPr>
              <w:noProof/>
              <w:webHidden/>
            </w:rPr>
            <w:fldChar w:fldCharType="separate"/>
          </w:r>
          <w:ins w:id="208" w:author="Peter Hambly" w:date="2019-03-06T15:45:00Z">
            <w:r w:rsidR="003665E4">
              <w:rPr>
                <w:noProof/>
                <w:webHidden/>
              </w:rPr>
              <w:t>33</w:t>
            </w:r>
          </w:ins>
          <w:ins w:id="209" w:author="Peter Hambly" w:date="2019-03-06T15:44:00Z">
            <w:r>
              <w:rPr>
                <w:noProof/>
                <w:webHidden/>
              </w:rPr>
              <w:fldChar w:fldCharType="end"/>
            </w:r>
            <w:r w:rsidRPr="00696EDB">
              <w:rPr>
                <w:rStyle w:val="Hyperlink"/>
                <w:noProof/>
              </w:rPr>
              <w:fldChar w:fldCharType="end"/>
            </w:r>
          </w:ins>
        </w:p>
        <w:p w14:paraId="255B4341" w14:textId="372B794B" w:rsidR="00166E64" w:rsidRDefault="00166E64">
          <w:pPr>
            <w:pStyle w:val="TOC3"/>
            <w:tabs>
              <w:tab w:val="right" w:leader="dot" w:pos="10456"/>
            </w:tabs>
            <w:rPr>
              <w:ins w:id="210" w:author="Peter Hambly" w:date="2019-03-06T15:44:00Z"/>
              <w:rFonts w:eastAsiaTheme="minorEastAsia"/>
              <w:noProof/>
              <w:lang w:eastAsia="en-GB"/>
            </w:rPr>
          </w:pPr>
          <w:ins w:id="211"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"_Toc2779520"</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Empirical Bayes Analysis</w:t>
            </w:r>
            <w:r>
              <w:rPr>
                <w:noProof/>
                <w:webHidden/>
              </w:rPr>
              <w:tab/>
            </w:r>
            <w:r>
              <w:rPr>
                <w:noProof/>
                <w:webHidden/>
              </w:rPr>
              <w:fldChar w:fldCharType="begin"/>
            </w:r>
            <w:r>
              <w:rPr>
                <w:noProof/>
                <w:webHidden/>
              </w:rPr>
              <w:instrText xml:space="preserve"> PAGEREF _Toc2779520 \h </w:instrText>
            </w:r>
            <w:r>
              <w:rPr>
                <w:noProof/>
                <w:webHidden/>
              </w:rPr>
            </w:r>
          </w:ins>
          <w:r>
            <w:rPr>
              <w:noProof/>
              <w:webHidden/>
            </w:rPr>
            <w:fldChar w:fldCharType="separate"/>
          </w:r>
          <w:ins w:id="212" w:author="Peter Hambly" w:date="2019-03-06T15:45:00Z">
            <w:r w:rsidR="003665E4">
              <w:rPr>
                <w:noProof/>
                <w:webHidden/>
              </w:rPr>
              <w:t>34</w:t>
            </w:r>
          </w:ins>
          <w:ins w:id="213" w:author="Peter Hambly" w:date="2019-03-06T15:44:00Z">
            <w:r>
              <w:rPr>
                <w:noProof/>
                <w:webHidden/>
              </w:rPr>
              <w:fldChar w:fldCharType="end"/>
            </w:r>
            <w:r w:rsidRPr="00696EDB">
              <w:rPr>
                <w:rStyle w:val="Hyperlink"/>
                <w:noProof/>
              </w:rPr>
              <w:fldChar w:fldCharType="end"/>
            </w:r>
          </w:ins>
        </w:p>
        <w:p w14:paraId="392FD9EC" w14:textId="34A93113" w:rsidR="00166E64" w:rsidRDefault="00166E64">
          <w:pPr>
            <w:pStyle w:val="TOC3"/>
            <w:tabs>
              <w:tab w:val="right" w:leader="dot" w:pos="10456"/>
            </w:tabs>
            <w:rPr>
              <w:ins w:id="214" w:author="Peter Hambly" w:date="2019-03-06T15:44:00Z"/>
              <w:rFonts w:eastAsiaTheme="minorEastAsia"/>
              <w:noProof/>
              <w:lang w:eastAsia="en-GB"/>
            </w:rPr>
          </w:pPr>
          <w:ins w:id="215"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"_Toc2779521"</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Full Bayesian smoothing</w:t>
            </w:r>
            <w:r>
              <w:rPr>
                <w:noProof/>
                <w:webHidden/>
              </w:rPr>
              <w:tab/>
            </w:r>
            <w:r>
              <w:rPr>
                <w:noProof/>
                <w:webHidden/>
              </w:rPr>
              <w:fldChar w:fldCharType="begin"/>
            </w:r>
            <w:r>
              <w:rPr>
                <w:noProof/>
                <w:webHidden/>
              </w:rPr>
              <w:instrText xml:space="preserve"> PAGEREF _Toc2779521 \h </w:instrText>
            </w:r>
            <w:r>
              <w:rPr>
                <w:noProof/>
                <w:webHidden/>
              </w:rPr>
            </w:r>
          </w:ins>
          <w:r>
            <w:rPr>
              <w:noProof/>
              <w:webHidden/>
            </w:rPr>
            <w:fldChar w:fldCharType="separate"/>
          </w:r>
          <w:ins w:id="216" w:author="Peter Hambly" w:date="2019-03-06T15:45:00Z">
            <w:r w:rsidR="003665E4">
              <w:rPr>
                <w:noProof/>
                <w:webHidden/>
              </w:rPr>
              <w:t>35</w:t>
            </w:r>
          </w:ins>
          <w:ins w:id="217" w:author="Peter Hambly" w:date="2019-03-06T15:44:00Z">
            <w:r>
              <w:rPr>
                <w:noProof/>
                <w:webHidden/>
              </w:rPr>
              <w:fldChar w:fldCharType="end"/>
            </w:r>
            <w:r w:rsidRPr="00696EDB">
              <w:rPr>
                <w:rStyle w:val="Hyperlink"/>
                <w:noProof/>
              </w:rPr>
              <w:fldChar w:fldCharType="end"/>
            </w:r>
          </w:ins>
        </w:p>
        <w:p w14:paraId="7BC80D3F" w14:textId="1208F355" w:rsidR="00166E64" w:rsidRDefault="00166E64">
          <w:pPr>
            <w:pStyle w:val="TOC3"/>
            <w:tabs>
              <w:tab w:val="right" w:leader="dot" w:pos="10456"/>
            </w:tabs>
            <w:rPr>
              <w:ins w:id="218" w:author="Peter Hambly" w:date="2019-03-06T15:44:00Z"/>
              <w:rFonts w:eastAsiaTheme="minorEastAsia"/>
              <w:noProof/>
              <w:lang w:eastAsia="en-GB"/>
            </w:rPr>
          </w:pPr>
          <w:ins w:id="219"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"_Toc2779522"</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R and R-INLA</w:t>
            </w:r>
            <w:r>
              <w:rPr>
                <w:noProof/>
                <w:webHidden/>
              </w:rPr>
              <w:tab/>
            </w:r>
            <w:r>
              <w:rPr>
                <w:noProof/>
                <w:webHidden/>
              </w:rPr>
              <w:fldChar w:fldCharType="begin"/>
            </w:r>
            <w:r>
              <w:rPr>
                <w:noProof/>
                <w:webHidden/>
              </w:rPr>
              <w:instrText xml:space="preserve"> PAGEREF _Toc2779522 \h </w:instrText>
            </w:r>
            <w:r>
              <w:rPr>
                <w:noProof/>
                <w:webHidden/>
              </w:rPr>
            </w:r>
          </w:ins>
          <w:r>
            <w:rPr>
              <w:noProof/>
              <w:webHidden/>
            </w:rPr>
            <w:fldChar w:fldCharType="separate"/>
          </w:r>
          <w:ins w:id="220" w:author="Peter Hambly" w:date="2019-03-06T15:45:00Z">
            <w:r w:rsidR="003665E4">
              <w:rPr>
                <w:noProof/>
                <w:webHidden/>
              </w:rPr>
              <w:t>35</w:t>
            </w:r>
          </w:ins>
          <w:ins w:id="221" w:author="Peter Hambly" w:date="2019-03-06T15:44:00Z">
            <w:r>
              <w:rPr>
                <w:noProof/>
                <w:webHidden/>
              </w:rPr>
              <w:fldChar w:fldCharType="end"/>
            </w:r>
            <w:r w:rsidRPr="00696EDB">
              <w:rPr>
                <w:rStyle w:val="Hyperlink"/>
                <w:noProof/>
              </w:rPr>
              <w:fldChar w:fldCharType="end"/>
            </w:r>
          </w:ins>
        </w:p>
        <w:p w14:paraId="44B113E9" w14:textId="4CD2FF4E" w:rsidR="00166E64" w:rsidRDefault="00166E64">
          <w:pPr>
            <w:pStyle w:val="TOC2"/>
            <w:tabs>
              <w:tab w:val="right" w:leader="dot" w:pos="10456"/>
            </w:tabs>
            <w:rPr>
              <w:ins w:id="222" w:author="Peter Hambly" w:date="2019-03-06T15:44:00Z"/>
              <w:rFonts w:eastAsiaTheme="minorEastAsia"/>
              <w:noProof/>
              <w:lang w:eastAsia="en-GB"/>
            </w:rPr>
          </w:pPr>
          <w:ins w:id="223"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"_Toc2779523"</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Appendix B. Descriptive analysis of Sahsuland</w:t>
            </w:r>
            <w:r>
              <w:rPr>
                <w:noProof/>
                <w:webHidden/>
              </w:rPr>
              <w:tab/>
            </w:r>
            <w:r>
              <w:rPr>
                <w:noProof/>
                <w:webHidden/>
              </w:rPr>
              <w:fldChar w:fldCharType="begin"/>
            </w:r>
            <w:r>
              <w:rPr>
                <w:noProof/>
                <w:webHidden/>
              </w:rPr>
              <w:instrText xml:space="preserve"> PAGEREF _Toc2779523 \h </w:instrText>
            </w:r>
            <w:r>
              <w:rPr>
                <w:noProof/>
                <w:webHidden/>
              </w:rPr>
            </w:r>
          </w:ins>
          <w:r>
            <w:rPr>
              <w:noProof/>
              <w:webHidden/>
            </w:rPr>
            <w:fldChar w:fldCharType="separate"/>
          </w:r>
          <w:ins w:id="224" w:author="Peter Hambly" w:date="2019-03-06T15:45:00Z">
            <w:r w:rsidR="003665E4">
              <w:rPr>
                <w:noProof/>
                <w:webHidden/>
              </w:rPr>
              <w:t>37</w:t>
            </w:r>
          </w:ins>
          <w:ins w:id="225" w:author="Peter Hambly" w:date="2019-03-06T15:44:00Z">
            <w:r>
              <w:rPr>
                <w:noProof/>
                <w:webHidden/>
              </w:rPr>
              <w:fldChar w:fldCharType="end"/>
            </w:r>
            <w:r w:rsidRPr="00696EDB">
              <w:rPr>
                <w:rStyle w:val="Hyperlink"/>
                <w:noProof/>
              </w:rPr>
              <w:fldChar w:fldCharType="end"/>
            </w:r>
          </w:ins>
        </w:p>
        <w:p w14:paraId="5855AC62" w14:textId="726691FF" w:rsidR="00166E64" w:rsidRDefault="00166E64">
          <w:pPr>
            <w:pStyle w:val="TOC3"/>
            <w:tabs>
              <w:tab w:val="right" w:leader="dot" w:pos="10456"/>
            </w:tabs>
            <w:rPr>
              <w:ins w:id="226" w:author="Peter Hambly" w:date="2019-03-06T15:44:00Z"/>
              <w:rFonts w:eastAsiaTheme="minorEastAsia"/>
              <w:noProof/>
              <w:lang w:eastAsia="en-GB"/>
            </w:rPr>
          </w:pPr>
          <w:ins w:id="227"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"_Toc2779524"</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Sahsuland population</w:t>
            </w:r>
            <w:r>
              <w:rPr>
                <w:noProof/>
                <w:webHidden/>
              </w:rPr>
              <w:tab/>
            </w:r>
            <w:r>
              <w:rPr>
                <w:noProof/>
                <w:webHidden/>
              </w:rPr>
              <w:fldChar w:fldCharType="begin"/>
            </w:r>
            <w:r>
              <w:rPr>
                <w:noProof/>
                <w:webHidden/>
              </w:rPr>
              <w:instrText xml:space="preserve"> PAGEREF _Toc2779524 \h </w:instrText>
            </w:r>
            <w:r>
              <w:rPr>
                <w:noProof/>
                <w:webHidden/>
              </w:rPr>
            </w:r>
          </w:ins>
          <w:r>
            <w:rPr>
              <w:noProof/>
              <w:webHidden/>
            </w:rPr>
            <w:fldChar w:fldCharType="separate"/>
          </w:r>
          <w:ins w:id="228" w:author="Peter Hambly" w:date="2019-03-06T15:45:00Z">
            <w:r w:rsidR="003665E4">
              <w:rPr>
                <w:noProof/>
                <w:webHidden/>
              </w:rPr>
              <w:t>37</w:t>
            </w:r>
          </w:ins>
          <w:ins w:id="229" w:author="Peter Hambly" w:date="2019-03-06T15:44:00Z">
            <w:r>
              <w:rPr>
                <w:noProof/>
                <w:webHidden/>
              </w:rPr>
              <w:fldChar w:fldCharType="end"/>
            </w:r>
            <w:r w:rsidRPr="00696EDB">
              <w:rPr>
                <w:rStyle w:val="Hyperlink"/>
                <w:noProof/>
              </w:rPr>
              <w:fldChar w:fldCharType="end"/>
            </w:r>
          </w:ins>
        </w:p>
        <w:p w14:paraId="69C3042A" w14:textId="509D09A5" w:rsidR="00166E64" w:rsidRDefault="00166E64">
          <w:pPr>
            <w:pStyle w:val="TOC3"/>
            <w:tabs>
              <w:tab w:val="right" w:leader="dot" w:pos="10456"/>
            </w:tabs>
            <w:rPr>
              <w:ins w:id="230" w:author="Peter Hambly" w:date="2019-03-06T15:44:00Z"/>
              <w:rFonts w:eastAsiaTheme="minorEastAsia"/>
              <w:noProof/>
              <w:lang w:eastAsia="en-GB"/>
            </w:rPr>
          </w:pPr>
          <w:ins w:id="231"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"_Toc2779525"</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Sahsuland numerator data</w:t>
            </w:r>
            <w:r>
              <w:rPr>
                <w:noProof/>
                <w:webHidden/>
              </w:rPr>
              <w:tab/>
            </w:r>
            <w:r>
              <w:rPr>
                <w:noProof/>
                <w:webHidden/>
              </w:rPr>
              <w:fldChar w:fldCharType="begin"/>
            </w:r>
            <w:r>
              <w:rPr>
                <w:noProof/>
                <w:webHidden/>
              </w:rPr>
              <w:instrText xml:space="preserve"> PAGEREF _Toc2779525 \h </w:instrText>
            </w:r>
            <w:r>
              <w:rPr>
                <w:noProof/>
                <w:webHidden/>
              </w:rPr>
            </w:r>
          </w:ins>
          <w:r>
            <w:rPr>
              <w:noProof/>
              <w:webHidden/>
            </w:rPr>
            <w:fldChar w:fldCharType="separate"/>
          </w:r>
          <w:ins w:id="232" w:author="Peter Hambly" w:date="2019-03-06T15:45:00Z">
            <w:r w:rsidR="003665E4">
              <w:rPr>
                <w:noProof/>
                <w:webHidden/>
              </w:rPr>
              <w:t>39</w:t>
            </w:r>
          </w:ins>
          <w:ins w:id="233" w:author="Peter Hambly" w:date="2019-03-06T15:44:00Z">
            <w:r>
              <w:rPr>
                <w:noProof/>
                <w:webHidden/>
              </w:rPr>
              <w:fldChar w:fldCharType="end"/>
            </w:r>
            <w:r w:rsidRPr="00696EDB">
              <w:rPr>
                <w:rStyle w:val="Hyperlink"/>
                <w:noProof/>
              </w:rPr>
              <w:fldChar w:fldCharType="end"/>
            </w:r>
          </w:ins>
        </w:p>
        <w:p w14:paraId="7983B3EB" w14:textId="004EC2E8" w:rsidR="00166E64" w:rsidRDefault="00166E64">
          <w:pPr>
            <w:pStyle w:val="TOC2"/>
            <w:tabs>
              <w:tab w:val="right" w:leader="dot" w:pos="10456"/>
            </w:tabs>
            <w:rPr>
              <w:ins w:id="234" w:author="Peter Hambly" w:date="2019-03-06T15:44:00Z"/>
              <w:rFonts w:eastAsiaTheme="minorEastAsia"/>
              <w:noProof/>
              <w:lang w:eastAsia="en-GB"/>
            </w:rPr>
          </w:pPr>
          <w:ins w:id="235" w:author="Peter Hambly" w:date="2019-03-06T15:44:00Z">
            <w:r w:rsidRPr="00696EDB">
              <w:rPr>
                <w:rStyle w:val="Hyperlink"/>
                <w:noProof/>
              </w:rPr>
              <w:fldChar w:fldCharType="begin"/>
            </w:r>
            <w:r w:rsidRPr="00696EDB">
              <w:rPr>
                <w:rStyle w:val="Hyperlink"/>
                <w:noProof/>
              </w:rPr>
              <w:instrText xml:space="preserve"> </w:instrText>
            </w:r>
            <w:r>
              <w:rPr>
                <w:noProof/>
              </w:rPr>
              <w:instrText>HYPERLINK \l "_Toc2779526"</w:instrText>
            </w:r>
            <w:r w:rsidRPr="00696EDB">
              <w:rPr>
                <w:rStyle w:val="Hyperlink"/>
                <w:noProof/>
              </w:rPr>
              <w:instrText xml:space="preserve"> </w:instrText>
            </w:r>
            <w:r w:rsidRPr="00696EDB">
              <w:rPr>
                <w:rStyle w:val="Hyperlink"/>
                <w:noProof/>
              </w:rPr>
            </w:r>
            <w:r w:rsidRPr="00696EDB">
              <w:rPr>
                <w:rStyle w:val="Hyperlink"/>
                <w:noProof/>
              </w:rPr>
              <w:fldChar w:fldCharType="separate"/>
            </w:r>
            <w:r w:rsidRPr="00696EDB">
              <w:rPr>
                <w:rStyle w:val="Hyperlink"/>
                <w:noProof/>
              </w:rPr>
              <w:t>References</w:t>
            </w:r>
            <w:r>
              <w:rPr>
                <w:noProof/>
                <w:webHidden/>
              </w:rPr>
              <w:tab/>
            </w:r>
            <w:r>
              <w:rPr>
                <w:noProof/>
                <w:webHidden/>
              </w:rPr>
              <w:fldChar w:fldCharType="begin"/>
            </w:r>
            <w:r>
              <w:rPr>
                <w:noProof/>
                <w:webHidden/>
              </w:rPr>
              <w:instrText xml:space="preserve"> PAGEREF _Toc2779526 \h </w:instrText>
            </w:r>
            <w:r>
              <w:rPr>
                <w:noProof/>
                <w:webHidden/>
              </w:rPr>
            </w:r>
          </w:ins>
          <w:r>
            <w:rPr>
              <w:noProof/>
              <w:webHidden/>
            </w:rPr>
            <w:fldChar w:fldCharType="separate"/>
          </w:r>
          <w:ins w:id="236" w:author="Peter Hambly" w:date="2019-03-06T15:45:00Z">
            <w:r w:rsidR="003665E4">
              <w:rPr>
                <w:noProof/>
                <w:webHidden/>
              </w:rPr>
              <w:t>43</w:t>
            </w:r>
          </w:ins>
          <w:ins w:id="237" w:author="Peter Hambly" w:date="2019-03-06T15:44:00Z">
            <w:r>
              <w:rPr>
                <w:noProof/>
                <w:webHidden/>
              </w:rPr>
              <w:fldChar w:fldCharType="end"/>
            </w:r>
            <w:r w:rsidRPr="00696EDB">
              <w:rPr>
                <w:rStyle w:val="Hyperlink"/>
                <w:noProof/>
              </w:rPr>
              <w:fldChar w:fldCharType="end"/>
            </w:r>
          </w:ins>
        </w:p>
        <w:p w14:paraId="4818DAC9" w14:textId="35529968" w:rsidR="006F08FE" w:rsidDel="007E6C57" w:rsidRDefault="006F08FE">
          <w:pPr>
            <w:pStyle w:val="TOC1"/>
            <w:tabs>
              <w:tab w:val="right" w:leader="dot" w:pos="10456"/>
            </w:tabs>
            <w:rPr>
              <w:del w:id="238" w:author="Peter Hambly" w:date="2018-09-07T13:39:00Z"/>
              <w:rFonts w:eastAsiaTheme="minorEastAsia"/>
              <w:noProof/>
              <w:lang w:eastAsia="en-GB"/>
            </w:rPr>
          </w:pPr>
          <w:del w:id="239" w:author="Peter Hambly" w:date="2018-09-07T13:39:00Z">
            <w:r w:rsidRPr="007E6C57" w:rsidDel="007E6C57">
              <w:rPr>
                <w:rStyle w:val="Hyperlink"/>
                <w:noProof/>
              </w:rPr>
              <w:delText>The Rapid Inquiry Facility (RIF)</w:delText>
            </w:r>
            <w:r w:rsidDel="007E6C57">
              <w:rPr>
                <w:noProof/>
                <w:webHidden/>
              </w:rPr>
              <w:tab/>
              <w:delText>1</w:delText>
            </w:r>
          </w:del>
        </w:p>
        <w:p w14:paraId="7C8E374B" w14:textId="77638FA7" w:rsidR="006F08FE" w:rsidDel="007E6C57" w:rsidRDefault="006F08FE">
          <w:pPr>
            <w:pStyle w:val="TOC1"/>
            <w:tabs>
              <w:tab w:val="right" w:leader="dot" w:pos="10456"/>
            </w:tabs>
            <w:rPr>
              <w:del w:id="240" w:author="Peter Hambly" w:date="2018-09-07T13:39:00Z"/>
              <w:rFonts w:eastAsiaTheme="minorEastAsia"/>
              <w:noProof/>
              <w:lang w:eastAsia="en-GB"/>
            </w:rPr>
          </w:pPr>
          <w:del w:id="241" w:author="Peter Hambly" w:date="2018-09-07T13:39:00Z">
            <w:r w:rsidRPr="007E6C57" w:rsidDel="007E6C57">
              <w:rPr>
                <w:rStyle w:val="Hyperlink"/>
                <w:noProof/>
              </w:rPr>
              <w:delText>Version 4.0</w:delText>
            </w:r>
            <w:r w:rsidDel="007E6C57">
              <w:rPr>
                <w:noProof/>
                <w:webHidden/>
              </w:rPr>
              <w:tab/>
              <w:delText>1</w:delText>
            </w:r>
          </w:del>
        </w:p>
        <w:p w14:paraId="76EC361F" w14:textId="2D90ADA8" w:rsidR="006F08FE" w:rsidDel="007E6C57" w:rsidRDefault="006F08FE">
          <w:pPr>
            <w:pStyle w:val="TOC1"/>
            <w:tabs>
              <w:tab w:val="right" w:leader="dot" w:pos="10456"/>
            </w:tabs>
            <w:rPr>
              <w:del w:id="242" w:author="Peter Hambly" w:date="2018-09-07T13:39:00Z"/>
              <w:rFonts w:eastAsiaTheme="minorEastAsia"/>
              <w:noProof/>
              <w:lang w:eastAsia="en-GB"/>
            </w:rPr>
          </w:pPr>
          <w:del w:id="243" w:author="Peter Hambly" w:date="2018-09-07T13:39:00Z">
            <w:r w:rsidRPr="007E6C57" w:rsidDel="007E6C57">
              <w:rPr>
                <w:rStyle w:val="Hyperlink"/>
                <w:noProof/>
              </w:rPr>
              <w:delText>How to use the RIF 4.0 client</w:delText>
            </w:r>
            <w:r w:rsidDel="007E6C57">
              <w:rPr>
                <w:noProof/>
                <w:webHidden/>
              </w:rPr>
              <w:tab/>
              <w:delText>1</w:delText>
            </w:r>
          </w:del>
        </w:p>
        <w:p w14:paraId="5EE54975" w14:textId="6256411C" w:rsidR="006F08FE" w:rsidDel="007E6C57" w:rsidRDefault="006F08FE">
          <w:pPr>
            <w:pStyle w:val="TOC1"/>
            <w:tabs>
              <w:tab w:val="right" w:leader="dot" w:pos="10456"/>
            </w:tabs>
            <w:rPr>
              <w:del w:id="244" w:author="Peter Hambly" w:date="2018-09-07T13:39:00Z"/>
              <w:rFonts w:eastAsiaTheme="minorEastAsia"/>
              <w:noProof/>
              <w:lang w:eastAsia="en-GB"/>
            </w:rPr>
          </w:pPr>
          <w:del w:id="245" w:author="Peter Hambly" w:date="2018-09-07T13:39:00Z">
            <w:r w:rsidRPr="007E6C57" w:rsidDel="007E6C57">
              <w:rPr>
                <w:rStyle w:val="Hyperlink"/>
                <w:noProof/>
              </w:rPr>
              <w:delText>1. Introduction to the RIF</w:delText>
            </w:r>
            <w:r w:rsidDel="007E6C57">
              <w:rPr>
                <w:noProof/>
                <w:webHidden/>
              </w:rPr>
              <w:tab/>
              <w:delText>4</w:delText>
            </w:r>
          </w:del>
        </w:p>
        <w:p w14:paraId="1D3FF3A2" w14:textId="04F3BF1D" w:rsidR="006F08FE" w:rsidDel="007E6C57" w:rsidRDefault="006F08FE">
          <w:pPr>
            <w:pStyle w:val="TOC2"/>
            <w:tabs>
              <w:tab w:val="right" w:leader="dot" w:pos="10456"/>
            </w:tabs>
            <w:rPr>
              <w:del w:id="246" w:author="Peter Hambly" w:date="2018-09-07T13:39:00Z"/>
              <w:rFonts w:eastAsiaTheme="minorEastAsia"/>
              <w:noProof/>
              <w:lang w:eastAsia="en-GB"/>
            </w:rPr>
          </w:pPr>
          <w:del w:id="247" w:author="Peter Hambly" w:date="2018-09-07T13:39:00Z">
            <w:r w:rsidRPr="007E6C57" w:rsidDel="007E6C57">
              <w:rPr>
                <w:rStyle w:val="Hyperlink"/>
                <w:noProof/>
              </w:rPr>
              <w:delText>1.1 Purpose</w:delText>
            </w:r>
            <w:r w:rsidDel="007E6C57">
              <w:rPr>
                <w:noProof/>
                <w:webHidden/>
              </w:rPr>
              <w:tab/>
              <w:delText>4</w:delText>
            </w:r>
          </w:del>
        </w:p>
        <w:p w14:paraId="3972576F" w14:textId="69DC86DD" w:rsidR="006F08FE" w:rsidDel="007E6C57" w:rsidRDefault="006F08FE">
          <w:pPr>
            <w:pStyle w:val="TOC2"/>
            <w:tabs>
              <w:tab w:val="right" w:leader="dot" w:pos="10456"/>
            </w:tabs>
            <w:rPr>
              <w:del w:id="248" w:author="Peter Hambly" w:date="2018-09-07T13:39:00Z"/>
              <w:rFonts w:eastAsiaTheme="minorEastAsia"/>
              <w:noProof/>
              <w:lang w:eastAsia="en-GB"/>
            </w:rPr>
          </w:pPr>
          <w:del w:id="249" w:author="Peter Hambly" w:date="2018-09-07T13:39:00Z">
            <w:r w:rsidRPr="007E6C57" w:rsidDel="007E6C57">
              <w:rPr>
                <w:rStyle w:val="Hyperlink"/>
                <w:noProof/>
              </w:rPr>
              <w:delText>1.2 Principal Features</w:delText>
            </w:r>
            <w:r w:rsidDel="007E6C57">
              <w:rPr>
                <w:noProof/>
                <w:webHidden/>
              </w:rPr>
              <w:tab/>
              <w:delText>4</w:delText>
            </w:r>
          </w:del>
        </w:p>
        <w:p w14:paraId="7290FF09" w14:textId="6CBDF6C6" w:rsidR="006F08FE" w:rsidDel="007E6C57" w:rsidRDefault="006F08FE">
          <w:pPr>
            <w:pStyle w:val="TOC2"/>
            <w:tabs>
              <w:tab w:val="right" w:leader="dot" w:pos="10456"/>
            </w:tabs>
            <w:rPr>
              <w:del w:id="250" w:author="Peter Hambly" w:date="2018-09-07T13:39:00Z"/>
              <w:rFonts w:eastAsiaTheme="minorEastAsia"/>
              <w:noProof/>
              <w:lang w:eastAsia="en-GB"/>
            </w:rPr>
          </w:pPr>
          <w:del w:id="251" w:author="Peter Hambly" w:date="2018-09-07T13:39:00Z">
            <w:r w:rsidRPr="007E6C57" w:rsidDel="007E6C57">
              <w:rPr>
                <w:rStyle w:val="Hyperlink"/>
                <w:noProof/>
              </w:rPr>
              <w:delText>1.3 Current Limitations</w:delText>
            </w:r>
            <w:r w:rsidDel="007E6C57">
              <w:rPr>
                <w:noProof/>
                <w:webHidden/>
              </w:rPr>
              <w:tab/>
              <w:delText>5</w:delText>
            </w:r>
          </w:del>
        </w:p>
        <w:p w14:paraId="3F94E193" w14:textId="1D5D9AF2" w:rsidR="006F08FE" w:rsidDel="007E6C57" w:rsidRDefault="006F08FE">
          <w:pPr>
            <w:pStyle w:val="TOC2"/>
            <w:tabs>
              <w:tab w:val="right" w:leader="dot" w:pos="10456"/>
            </w:tabs>
            <w:rPr>
              <w:del w:id="252" w:author="Peter Hambly" w:date="2018-09-07T13:39:00Z"/>
              <w:rFonts w:eastAsiaTheme="minorEastAsia"/>
              <w:noProof/>
              <w:lang w:eastAsia="en-GB"/>
            </w:rPr>
          </w:pPr>
          <w:del w:id="253" w:author="Peter Hambly" w:date="2018-09-07T13:39:00Z">
            <w:r w:rsidRPr="007E6C57" w:rsidDel="007E6C57">
              <w:rPr>
                <w:rStyle w:val="Hyperlink"/>
                <w:noProof/>
              </w:rPr>
              <w:delText>1.4 Input Facilities</w:delText>
            </w:r>
            <w:r w:rsidDel="007E6C57">
              <w:rPr>
                <w:noProof/>
                <w:webHidden/>
              </w:rPr>
              <w:tab/>
              <w:delText>5</w:delText>
            </w:r>
          </w:del>
        </w:p>
        <w:p w14:paraId="4D9E8E0E" w14:textId="4C95554D" w:rsidR="006F08FE" w:rsidDel="007E6C57" w:rsidRDefault="006F08FE">
          <w:pPr>
            <w:pStyle w:val="TOC2"/>
            <w:tabs>
              <w:tab w:val="right" w:leader="dot" w:pos="10456"/>
            </w:tabs>
            <w:rPr>
              <w:del w:id="254" w:author="Peter Hambly" w:date="2018-09-07T13:39:00Z"/>
              <w:rFonts w:eastAsiaTheme="minorEastAsia"/>
              <w:noProof/>
              <w:lang w:eastAsia="en-GB"/>
            </w:rPr>
          </w:pPr>
          <w:del w:id="255" w:author="Peter Hambly" w:date="2018-09-07T13:39:00Z">
            <w:r w:rsidRPr="007E6C57" w:rsidDel="007E6C57">
              <w:rPr>
                <w:rStyle w:val="Hyperlink"/>
                <w:noProof/>
              </w:rPr>
              <w:delText>1.5 Export Capability</w:delText>
            </w:r>
            <w:r w:rsidDel="007E6C57">
              <w:rPr>
                <w:noProof/>
                <w:webHidden/>
              </w:rPr>
              <w:tab/>
              <w:delText>6</w:delText>
            </w:r>
          </w:del>
        </w:p>
        <w:p w14:paraId="56BC9E21" w14:textId="524D3AA6" w:rsidR="006F08FE" w:rsidDel="007E6C57" w:rsidRDefault="006F08FE">
          <w:pPr>
            <w:pStyle w:val="TOC2"/>
            <w:tabs>
              <w:tab w:val="right" w:leader="dot" w:pos="10456"/>
            </w:tabs>
            <w:rPr>
              <w:del w:id="256" w:author="Peter Hambly" w:date="2018-09-07T13:39:00Z"/>
              <w:rFonts w:eastAsiaTheme="minorEastAsia"/>
              <w:noProof/>
              <w:lang w:eastAsia="en-GB"/>
            </w:rPr>
          </w:pPr>
          <w:del w:id="257" w:author="Peter Hambly" w:date="2018-09-07T13:39:00Z">
            <w:r w:rsidRPr="007E6C57" w:rsidDel="007E6C57">
              <w:rPr>
                <w:rStyle w:val="Hyperlink"/>
                <w:noProof/>
              </w:rPr>
              <w:delText>1.6 Scope of this Manual</w:delText>
            </w:r>
            <w:r w:rsidDel="007E6C57">
              <w:rPr>
                <w:noProof/>
                <w:webHidden/>
              </w:rPr>
              <w:tab/>
              <w:delText>6</w:delText>
            </w:r>
          </w:del>
        </w:p>
        <w:p w14:paraId="1D0B392C" w14:textId="753A300D" w:rsidR="006F08FE" w:rsidDel="007E6C57" w:rsidRDefault="006F08FE">
          <w:pPr>
            <w:pStyle w:val="TOC1"/>
            <w:tabs>
              <w:tab w:val="right" w:leader="dot" w:pos="10456"/>
            </w:tabs>
            <w:rPr>
              <w:del w:id="258" w:author="Peter Hambly" w:date="2018-09-07T13:39:00Z"/>
              <w:rFonts w:eastAsiaTheme="minorEastAsia"/>
              <w:noProof/>
              <w:lang w:eastAsia="en-GB"/>
            </w:rPr>
          </w:pPr>
          <w:del w:id="259" w:author="Peter Hambly" w:date="2018-09-07T13:39:00Z">
            <w:r w:rsidRPr="007E6C57" w:rsidDel="007E6C57">
              <w:rPr>
                <w:rStyle w:val="Hyperlink"/>
                <w:noProof/>
              </w:rPr>
              <w:delText>2. Background Considerations</w:delText>
            </w:r>
            <w:r w:rsidDel="007E6C57">
              <w:rPr>
                <w:noProof/>
                <w:webHidden/>
              </w:rPr>
              <w:tab/>
              <w:delText>7</w:delText>
            </w:r>
          </w:del>
        </w:p>
        <w:p w14:paraId="529D1703" w14:textId="67D50585" w:rsidR="006F08FE" w:rsidDel="007E6C57" w:rsidRDefault="006F08FE">
          <w:pPr>
            <w:pStyle w:val="TOC2"/>
            <w:tabs>
              <w:tab w:val="right" w:leader="dot" w:pos="10456"/>
            </w:tabs>
            <w:rPr>
              <w:del w:id="260" w:author="Peter Hambly" w:date="2018-09-07T13:39:00Z"/>
              <w:rFonts w:eastAsiaTheme="minorEastAsia"/>
              <w:noProof/>
              <w:lang w:eastAsia="en-GB"/>
            </w:rPr>
          </w:pPr>
          <w:del w:id="261" w:author="Peter Hambly" w:date="2018-09-07T13:39:00Z">
            <w:r w:rsidRPr="007E6C57" w:rsidDel="007E6C57">
              <w:rPr>
                <w:rStyle w:val="Hyperlink"/>
                <w:noProof/>
              </w:rPr>
              <w:delText>2.1 Disease mapping or risk analysis</w:delText>
            </w:r>
            <w:r w:rsidDel="007E6C57">
              <w:rPr>
                <w:noProof/>
                <w:webHidden/>
              </w:rPr>
              <w:tab/>
              <w:delText>7</w:delText>
            </w:r>
          </w:del>
        </w:p>
        <w:p w14:paraId="6F88B99C" w14:textId="2B4FEBEE" w:rsidR="006F08FE" w:rsidDel="007E6C57" w:rsidRDefault="006F08FE">
          <w:pPr>
            <w:pStyle w:val="TOC2"/>
            <w:tabs>
              <w:tab w:val="right" w:leader="dot" w:pos="10456"/>
            </w:tabs>
            <w:rPr>
              <w:del w:id="262" w:author="Peter Hambly" w:date="2018-09-07T13:39:00Z"/>
              <w:rFonts w:eastAsiaTheme="minorEastAsia"/>
              <w:noProof/>
              <w:lang w:eastAsia="en-GB"/>
            </w:rPr>
          </w:pPr>
          <w:del w:id="263" w:author="Peter Hambly" w:date="2018-09-07T13:39:00Z">
            <w:r w:rsidRPr="007E6C57" w:rsidDel="007E6C57">
              <w:rPr>
                <w:rStyle w:val="Hyperlink"/>
                <w:noProof/>
              </w:rPr>
              <w:delText>2.2 Geographical data issues</w:delText>
            </w:r>
            <w:r w:rsidDel="007E6C57">
              <w:rPr>
                <w:noProof/>
                <w:webHidden/>
              </w:rPr>
              <w:tab/>
              <w:delText>8</w:delText>
            </w:r>
          </w:del>
        </w:p>
        <w:p w14:paraId="6B45889C" w14:textId="29FB01BE" w:rsidR="006F08FE" w:rsidDel="007E6C57" w:rsidRDefault="006F08FE">
          <w:pPr>
            <w:pStyle w:val="TOC2"/>
            <w:tabs>
              <w:tab w:val="right" w:leader="dot" w:pos="10456"/>
            </w:tabs>
            <w:rPr>
              <w:del w:id="264" w:author="Peter Hambly" w:date="2018-09-07T13:39:00Z"/>
              <w:rFonts w:eastAsiaTheme="minorEastAsia"/>
              <w:noProof/>
              <w:lang w:eastAsia="en-GB"/>
            </w:rPr>
          </w:pPr>
          <w:del w:id="265" w:author="Peter Hambly" w:date="2018-09-07T13:39:00Z">
            <w:r w:rsidRPr="007E6C57" w:rsidDel="007E6C57">
              <w:rPr>
                <w:rStyle w:val="Hyperlink"/>
                <w:noProof/>
              </w:rPr>
              <w:delText>2.3 Health and population database issues</w:delText>
            </w:r>
            <w:r w:rsidDel="007E6C57">
              <w:rPr>
                <w:noProof/>
                <w:webHidden/>
              </w:rPr>
              <w:tab/>
              <w:delText>8</w:delText>
            </w:r>
          </w:del>
        </w:p>
        <w:p w14:paraId="6596BB16" w14:textId="51342B69" w:rsidR="006F08FE" w:rsidDel="007E6C57" w:rsidRDefault="006F08FE">
          <w:pPr>
            <w:pStyle w:val="TOC2"/>
            <w:tabs>
              <w:tab w:val="right" w:leader="dot" w:pos="10456"/>
            </w:tabs>
            <w:rPr>
              <w:del w:id="266" w:author="Peter Hambly" w:date="2018-09-07T13:39:00Z"/>
              <w:rFonts w:eastAsiaTheme="minorEastAsia"/>
              <w:noProof/>
              <w:lang w:eastAsia="en-GB"/>
            </w:rPr>
          </w:pPr>
          <w:del w:id="267" w:author="Peter Hambly" w:date="2018-09-07T13:39:00Z">
            <w:r w:rsidRPr="007E6C57" w:rsidDel="007E6C57">
              <w:rPr>
                <w:rStyle w:val="Hyperlink"/>
                <w:noProof/>
              </w:rPr>
              <w:delText>2.4 Exposure data</w:delText>
            </w:r>
            <w:r w:rsidDel="007E6C57">
              <w:rPr>
                <w:noProof/>
                <w:webHidden/>
              </w:rPr>
              <w:tab/>
              <w:delText>8</w:delText>
            </w:r>
          </w:del>
        </w:p>
        <w:p w14:paraId="629422EA" w14:textId="689F7988" w:rsidR="006F08FE" w:rsidDel="007E6C57" w:rsidRDefault="006F08FE">
          <w:pPr>
            <w:pStyle w:val="TOC2"/>
            <w:tabs>
              <w:tab w:val="right" w:leader="dot" w:pos="10456"/>
            </w:tabs>
            <w:rPr>
              <w:del w:id="268" w:author="Peter Hambly" w:date="2018-09-07T13:39:00Z"/>
              <w:rFonts w:eastAsiaTheme="minorEastAsia"/>
              <w:noProof/>
              <w:lang w:eastAsia="en-GB"/>
            </w:rPr>
          </w:pPr>
          <w:del w:id="269" w:author="Peter Hambly" w:date="2018-09-07T13:39:00Z">
            <w:r w:rsidRPr="007E6C57" w:rsidDel="007E6C57">
              <w:rPr>
                <w:rStyle w:val="Hyperlink"/>
                <w:noProof/>
              </w:rPr>
              <w:delText>2.5 Statistics</w:delText>
            </w:r>
            <w:r w:rsidDel="007E6C57">
              <w:rPr>
                <w:noProof/>
                <w:webHidden/>
              </w:rPr>
              <w:tab/>
              <w:delText>8</w:delText>
            </w:r>
          </w:del>
        </w:p>
        <w:p w14:paraId="680C68BC" w14:textId="57A58ED1" w:rsidR="006F08FE" w:rsidDel="007E6C57" w:rsidRDefault="006F08FE">
          <w:pPr>
            <w:pStyle w:val="TOC2"/>
            <w:tabs>
              <w:tab w:val="right" w:leader="dot" w:pos="10456"/>
            </w:tabs>
            <w:rPr>
              <w:del w:id="270" w:author="Peter Hambly" w:date="2018-09-07T13:39:00Z"/>
              <w:rFonts w:eastAsiaTheme="minorEastAsia"/>
              <w:noProof/>
              <w:lang w:eastAsia="en-GB"/>
            </w:rPr>
          </w:pPr>
          <w:del w:id="271" w:author="Peter Hambly" w:date="2018-09-07T13:39:00Z">
            <w:r w:rsidRPr="007E6C57" w:rsidDel="007E6C57">
              <w:rPr>
                <w:rStyle w:val="Hyperlink"/>
                <w:noProof/>
              </w:rPr>
              <w:delText>2.6 Interpretation and Limitations</w:delText>
            </w:r>
            <w:r w:rsidDel="007E6C57">
              <w:rPr>
                <w:noProof/>
                <w:webHidden/>
              </w:rPr>
              <w:tab/>
              <w:delText>9</w:delText>
            </w:r>
          </w:del>
        </w:p>
        <w:p w14:paraId="3F1AEC8F" w14:textId="7FC13529" w:rsidR="006F08FE" w:rsidDel="007E6C57" w:rsidRDefault="006F08FE">
          <w:pPr>
            <w:pStyle w:val="TOC2"/>
            <w:tabs>
              <w:tab w:val="right" w:leader="dot" w:pos="10456"/>
            </w:tabs>
            <w:rPr>
              <w:del w:id="272" w:author="Peter Hambly" w:date="2018-09-07T13:39:00Z"/>
              <w:rFonts w:eastAsiaTheme="minorEastAsia"/>
              <w:noProof/>
              <w:lang w:eastAsia="en-GB"/>
            </w:rPr>
          </w:pPr>
          <w:del w:id="273" w:author="Peter Hambly" w:date="2018-09-07T13:39:00Z">
            <w:r w:rsidRPr="007E6C57" w:rsidDel="007E6C57">
              <w:rPr>
                <w:rStyle w:val="Hyperlink"/>
                <w:noProof/>
              </w:rPr>
              <w:delText>2.7 References</w:delText>
            </w:r>
            <w:r w:rsidDel="007E6C57">
              <w:rPr>
                <w:noProof/>
                <w:webHidden/>
              </w:rPr>
              <w:tab/>
              <w:delText>10</w:delText>
            </w:r>
          </w:del>
        </w:p>
        <w:p w14:paraId="06F1F1E2" w14:textId="3B0D8DD5" w:rsidR="006F08FE" w:rsidDel="007E6C57" w:rsidRDefault="006F08FE">
          <w:pPr>
            <w:pStyle w:val="TOC1"/>
            <w:tabs>
              <w:tab w:val="right" w:leader="dot" w:pos="10456"/>
            </w:tabs>
            <w:rPr>
              <w:del w:id="274" w:author="Peter Hambly" w:date="2018-09-07T13:39:00Z"/>
              <w:rFonts w:eastAsiaTheme="minorEastAsia"/>
              <w:noProof/>
              <w:lang w:eastAsia="en-GB"/>
            </w:rPr>
          </w:pPr>
          <w:del w:id="275" w:author="Peter Hambly" w:date="2018-09-07T13:39:00Z">
            <w:r w:rsidRPr="007E6C57" w:rsidDel="007E6C57">
              <w:rPr>
                <w:rStyle w:val="Hyperlink"/>
                <w:noProof/>
              </w:rPr>
              <w:delText>3. Starting up</w:delText>
            </w:r>
            <w:r w:rsidDel="007E6C57">
              <w:rPr>
                <w:noProof/>
                <w:webHidden/>
              </w:rPr>
              <w:tab/>
              <w:delText>11</w:delText>
            </w:r>
          </w:del>
        </w:p>
        <w:p w14:paraId="0AD92CF8" w14:textId="238822A5" w:rsidR="006F08FE" w:rsidDel="007E6C57" w:rsidRDefault="006F08FE">
          <w:pPr>
            <w:pStyle w:val="TOC2"/>
            <w:tabs>
              <w:tab w:val="right" w:leader="dot" w:pos="10456"/>
            </w:tabs>
            <w:rPr>
              <w:del w:id="276" w:author="Peter Hambly" w:date="2018-09-07T13:39:00Z"/>
              <w:rFonts w:eastAsiaTheme="minorEastAsia"/>
              <w:noProof/>
              <w:lang w:eastAsia="en-GB"/>
            </w:rPr>
          </w:pPr>
          <w:del w:id="277" w:author="Peter Hambly" w:date="2018-09-07T13:39:00Z">
            <w:r w:rsidRPr="007E6C57" w:rsidDel="007E6C57">
              <w:rPr>
                <w:rStyle w:val="Hyperlink"/>
                <w:noProof/>
              </w:rPr>
              <w:delText>3.1 Test data</w:delText>
            </w:r>
            <w:r w:rsidDel="007E6C57">
              <w:rPr>
                <w:noProof/>
                <w:webHidden/>
              </w:rPr>
              <w:tab/>
              <w:delText>11</w:delText>
            </w:r>
          </w:del>
        </w:p>
        <w:p w14:paraId="489ECC9B" w14:textId="5FD83A8A" w:rsidR="006F08FE" w:rsidDel="007E6C57" w:rsidRDefault="006F08FE">
          <w:pPr>
            <w:pStyle w:val="TOC2"/>
            <w:tabs>
              <w:tab w:val="right" w:leader="dot" w:pos="10456"/>
            </w:tabs>
            <w:rPr>
              <w:del w:id="278" w:author="Peter Hambly" w:date="2018-09-07T13:39:00Z"/>
              <w:rFonts w:eastAsiaTheme="minorEastAsia"/>
              <w:noProof/>
              <w:lang w:eastAsia="en-GB"/>
            </w:rPr>
          </w:pPr>
          <w:del w:id="279" w:author="Peter Hambly" w:date="2018-09-07T13:39:00Z">
            <w:r w:rsidRPr="007E6C57" w:rsidDel="007E6C57">
              <w:rPr>
                <w:rStyle w:val="Hyperlink"/>
                <w:noProof/>
              </w:rPr>
              <w:delText>3.2 Logging in</w:delText>
            </w:r>
            <w:r w:rsidDel="007E6C57">
              <w:rPr>
                <w:noProof/>
                <w:webHidden/>
              </w:rPr>
              <w:tab/>
              <w:delText>12</w:delText>
            </w:r>
          </w:del>
        </w:p>
        <w:p w14:paraId="0F1C3E16" w14:textId="75E2C9CB" w:rsidR="006F08FE" w:rsidDel="007E6C57" w:rsidRDefault="006F08FE">
          <w:pPr>
            <w:pStyle w:val="TOC2"/>
            <w:tabs>
              <w:tab w:val="right" w:leader="dot" w:pos="10456"/>
            </w:tabs>
            <w:rPr>
              <w:del w:id="280" w:author="Peter Hambly" w:date="2018-09-07T13:39:00Z"/>
              <w:rFonts w:eastAsiaTheme="minorEastAsia"/>
              <w:noProof/>
              <w:lang w:eastAsia="en-GB"/>
            </w:rPr>
          </w:pPr>
          <w:del w:id="281" w:author="Peter Hambly" w:date="2018-09-07T13:39:00Z">
            <w:r w:rsidRPr="007E6C57" w:rsidDel="007E6C57">
              <w:rPr>
                <w:rStyle w:val="Hyperlink"/>
                <w:noProof/>
              </w:rPr>
              <w:delText>3.3 RIF mapping tools</w:delText>
            </w:r>
            <w:r w:rsidDel="007E6C57">
              <w:rPr>
                <w:noProof/>
                <w:webHidden/>
              </w:rPr>
              <w:tab/>
              <w:delText>12</w:delText>
            </w:r>
          </w:del>
        </w:p>
        <w:p w14:paraId="49869B6C" w14:textId="776CC6E0" w:rsidR="006F08FE" w:rsidDel="007E6C57" w:rsidRDefault="006F08FE">
          <w:pPr>
            <w:pStyle w:val="TOC1"/>
            <w:tabs>
              <w:tab w:val="right" w:leader="dot" w:pos="10456"/>
            </w:tabs>
            <w:rPr>
              <w:del w:id="282" w:author="Peter Hambly" w:date="2018-09-07T13:39:00Z"/>
              <w:rFonts w:eastAsiaTheme="minorEastAsia"/>
              <w:noProof/>
              <w:lang w:eastAsia="en-GB"/>
            </w:rPr>
          </w:pPr>
          <w:del w:id="283" w:author="Peter Hambly" w:date="2018-09-07T13:39:00Z">
            <w:r w:rsidRPr="007E6C57" w:rsidDel="007E6C57">
              <w:rPr>
                <w:rStyle w:val="Hyperlink"/>
                <w:noProof/>
              </w:rPr>
              <w:delText>4. Running a new RIF study</w:delText>
            </w:r>
            <w:r w:rsidDel="007E6C57">
              <w:rPr>
                <w:noProof/>
                <w:webHidden/>
              </w:rPr>
              <w:tab/>
              <w:delText>13</w:delText>
            </w:r>
          </w:del>
        </w:p>
        <w:p w14:paraId="4C05585F" w14:textId="318C674A" w:rsidR="006F08FE" w:rsidDel="007E6C57" w:rsidRDefault="006F08FE">
          <w:pPr>
            <w:pStyle w:val="TOC2"/>
            <w:tabs>
              <w:tab w:val="right" w:leader="dot" w:pos="10456"/>
            </w:tabs>
            <w:rPr>
              <w:del w:id="284" w:author="Peter Hambly" w:date="2018-09-07T13:39:00Z"/>
              <w:rFonts w:eastAsiaTheme="minorEastAsia"/>
              <w:noProof/>
              <w:lang w:eastAsia="en-GB"/>
            </w:rPr>
          </w:pPr>
          <w:del w:id="285" w:author="Peter Hambly" w:date="2018-09-07T13:39:00Z">
            <w:r w:rsidRPr="007E6C57" w:rsidDel="007E6C57">
              <w:rPr>
                <w:rStyle w:val="Hyperlink"/>
                <w:noProof/>
              </w:rPr>
              <w:delText>4.1 Study details</w:delText>
            </w:r>
            <w:r w:rsidDel="007E6C57">
              <w:rPr>
                <w:noProof/>
                <w:webHidden/>
              </w:rPr>
              <w:tab/>
              <w:delText>14</w:delText>
            </w:r>
          </w:del>
        </w:p>
        <w:p w14:paraId="041C2210" w14:textId="31564A6F" w:rsidR="006F08FE" w:rsidDel="007E6C57" w:rsidRDefault="006F08FE">
          <w:pPr>
            <w:pStyle w:val="TOC2"/>
            <w:tabs>
              <w:tab w:val="right" w:leader="dot" w:pos="10456"/>
            </w:tabs>
            <w:rPr>
              <w:del w:id="286" w:author="Peter Hambly" w:date="2018-09-07T13:39:00Z"/>
              <w:rFonts w:eastAsiaTheme="minorEastAsia"/>
              <w:noProof/>
              <w:lang w:eastAsia="en-GB"/>
            </w:rPr>
          </w:pPr>
          <w:del w:id="287" w:author="Peter Hambly" w:date="2018-09-07T13:39:00Z">
            <w:r w:rsidRPr="007E6C57" w:rsidDel="007E6C57">
              <w:rPr>
                <w:rStyle w:val="Hyperlink"/>
                <w:noProof/>
              </w:rPr>
              <w:delText>4.2 Study area</w:delText>
            </w:r>
            <w:r w:rsidDel="007E6C57">
              <w:rPr>
                <w:noProof/>
                <w:webHidden/>
              </w:rPr>
              <w:tab/>
              <w:delText>14</w:delText>
            </w:r>
          </w:del>
        </w:p>
        <w:p w14:paraId="4653625B" w14:textId="1F21EC0E" w:rsidR="006F08FE" w:rsidDel="007E6C57" w:rsidRDefault="006F08FE">
          <w:pPr>
            <w:pStyle w:val="TOC2"/>
            <w:tabs>
              <w:tab w:val="right" w:leader="dot" w:pos="10456"/>
            </w:tabs>
            <w:rPr>
              <w:del w:id="288" w:author="Peter Hambly" w:date="2018-09-07T13:39:00Z"/>
              <w:rFonts w:eastAsiaTheme="minorEastAsia"/>
              <w:noProof/>
              <w:lang w:eastAsia="en-GB"/>
            </w:rPr>
          </w:pPr>
          <w:del w:id="289" w:author="Peter Hambly" w:date="2018-09-07T13:39:00Z">
            <w:r w:rsidRPr="007E6C57" w:rsidDel="007E6C57">
              <w:rPr>
                <w:rStyle w:val="Hyperlink"/>
                <w:noProof/>
              </w:rPr>
              <w:delText>4.3 Comparison area</w:delText>
            </w:r>
            <w:r w:rsidDel="007E6C57">
              <w:rPr>
                <w:noProof/>
                <w:webHidden/>
              </w:rPr>
              <w:tab/>
              <w:delText>16</w:delText>
            </w:r>
          </w:del>
        </w:p>
        <w:p w14:paraId="07F10CC9" w14:textId="53627B5F" w:rsidR="006F08FE" w:rsidDel="007E6C57" w:rsidRDefault="006F08FE">
          <w:pPr>
            <w:pStyle w:val="TOC2"/>
            <w:tabs>
              <w:tab w:val="right" w:leader="dot" w:pos="10456"/>
            </w:tabs>
            <w:rPr>
              <w:del w:id="290" w:author="Peter Hambly" w:date="2018-09-07T13:39:00Z"/>
              <w:rFonts w:eastAsiaTheme="minorEastAsia"/>
              <w:noProof/>
              <w:lang w:eastAsia="en-GB"/>
            </w:rPr>
          </w:pPr>
          <w:del w:id="291" w:author="Peter Hambly" w:date="2018-09-07T13:39:00Z">
            <w:r w:rsidRPr="007E6C57" w:rsidDel="007E6C57">
              <w:rPr>
                <w:rStyle w:val="Hyperlink"/>
                <w:noProof/>
              </w:rPr>
              <w:delText>4.4 Investigation parameters</w:delText>
            </w:r>
            <w:r w:rsidDel="007E6C57">
              <w:rPr>
                <w:noProof/>
                <w:webHidden/>
              </w:rPr>
              <w:tab/>
              <w:delText>16</w:delText>
            </w:r>
          </w:del>
        </w:p>
        <w:p w14:paraId="458438AF" w14:textId="3670DD3A" w:rsidR="006F08FE" w:rsidDel="007E6C57" w:rsidRDefault="006F08FE">
          <w:pPr>
            <w:pStyle w:val="TOC2"/>
            <w:tabs>
              <w:tab w:val="right" w:leader="dot" w:pos="10456"/>
            </w:tabs>
            <w:rPr>
              <w:del w:id="292" w:author="Peter Hambly" w:date="2018-09-07T13:39:00Z"/>
              <w:rFonts w:eastAsiaTheme="minorEastAsia"/>
              <w:noProof/>
              <w:lang w:eastAsia="en-GB"/>
            </w:rPr>
          </w:pPr>
          <w:del w:id="293" w:author="Peter Hambly" w:date="2018-09-07T13:39:00Z">
            <w:r w:rsidRPr="007E6C57" w:rsidDel="007E6C57">
              <w:rPr>
                <w:rStyle w:val="Hyperlink"/>
                <w:noProof/>
              </w:rPr>
              <w:delText>4.5 Statistical methods</w:delText>
            </w:r>
            <w:r w:rsidDel="007E6C57">
              <w:rPr>
                <w:noProof/>
                <w:webHidden/>
              </w:rPr>
              <w:tab/>
              <w:delText>17</w:delText>
            </w:r>
          </w:del>
        </w:p>
        <w:p w14:paraId="7C7F7E38" w14:textId="514F2D91" w:rsidR="006F08FE" w:rsidDel="007E6C57" w:rsidRDefault="006F08FE">
          <w:pPr>
            <w:pStyle w:val="TOC2"/>
            <w:tabs>
              <w:tab w:val="right" w:leader="dot" w:pos="10456"/>
            </w:tabs>
            <w:rPr>
              <w:del w:id="294" w:author="Peter Hambly" w:date="2018-09-07T13:39:00Z"/>
              <w:rFonts w:eastAsiaTheme="minorEastAsia"/>
              <w:noProof/>
              <w:lang w:eastAsia="en-GB"/>
            </w:rPr>
          </w:pPr>
          <w:del w:id="295" w:author="Peter Hambly" w:date="2018-09-07T13:39:00Z">
            <w:r w:rsidRPr="007E6C57" w:rsidDel="007E6C57">
              <w:rPr>
                <w:rStyle w:val="Hyperlink"/>
                <w:noProof/>
              </w:rPr>
              <w:delText>4.6 Saving and reloading studies</w:delText>
            </w:r>
            <w:r w:rsidDel="007E6C57">
              <w:rPr>
                <w:noProof/>
                <w:webHidden/>
              </w:rPr>
              <w:tab/>
              <w:delText>17</w:delText>
            </w:r>
          </w:del>
        </w:p>
        <w:p w14:paraId="421A12B8" w14:textId="66FB88BE" w:rsidR="006F08FE" w:rsidDel="007E6C57" w:rsidRDefault="006F08FE">
          <w:pPr>
            <w:pStyle w:val="TOC2"/>
            <w:tabs>
              <w:tab w:val="right" w:leader="dot" w:pos="10456"/>
            </w:tabs>
            <w:rPr>
              <w:del w:id="296" w:author="Peter Hambly" w:date="2018-09-07T13:39:00Z"/>
              <w:rFonts w:eastAsiaTheme="minorEastAsia"/>
              <w:noProof/>
              <w:lang w:eastAsia="en-GB"/>
            </w:rPr>
          </w:pPr>
          <w:del w:id="297" w:author="Peter Hambly" w:date="2018-09-07T13:39:00Z">
            <w:r w:rsidRPr="007E6C57" w:rsidDel="007E6C57">
              <w:rPr>
                <w:rStyle w:val="Hyperlink"/>
                <w:noProof/>
              </w:rPr>
              <w:delText>4.7 Study status</w:delText>
            </w:r>
            <w:r w:rsidDel="007E6C57">
              <w:rPr>
                <w:noProof/>
                <w:webHidden/>
              </w:rPr>
              <w:tab/>
              <w:delText>18</w:delText>
            </w:r>
          </w:del>
        </w:p>
        <w:p w14:paraId="7D4CF7BA" w14:textId="326767CC" w:rsidR="006F08FE" w:rsidDel="007E6C57" w:rsidRDefault="006F08FE">
          <w:pPr>
            <w:pStyle w:val="TOC2"/>
            <w:tabs>
              <w:tab w:val="right" w:leader="dot" w:pos="10456"/>
            </w:tabs>
            <w:rPr>
              <w:del w:id="298" w:author="Peter Hambly" w:date="2018-09-07T13:39:00Z"/>
              <w:rFonts w:eastAsiaTheme="minorEastAsia"/>
              <w:noProof/>
              <w:lang w:eastAsia="en-GB"/>
            </w:rPr>
          </w:pPr>
          <w:del w:id="299" w:author="Peter Hambly" w:date="2018-09-07T13:39:00Z">
            <w:r w:rsidRPr="007E6C57" w:rsidDel="007E6C57">
              <w:rPr>
                <w:rStyle w:val="Hyperlink"/>
                <w:noProof/>
              </w:rPr>
              <w:delText>4.8 Run study</w:delText>
            </w:r>
            <w:r w:rsidDel="007E6C57">
              <w:rPr>
                <w:noProof/>
                <w:webHidden/>
              </w:rPr>
              <w:tab/>
              <w:delText>18</w:delText>
            </w:r>
          </w:del>
        </w:p>
        <w:p w14:paraId="0CC8A770" w14:textId="3BB05C8C" w:rsidR="006F08FE" w:rsidDel="007E6C57" w:rsidRDefault="006F08FE">
          <w:pPr>
            <w:pStyle w:val="TOC1"/>
            <w:tabs>
              <w:tab w:val="right" w:leader="dot" w:pos="10456"/>
            </w:tabs>
            <w:rPr>
              <w:del w:id="300" w:author="Peter Hambly" w:date="2018-09-07T13:39:00Z"/>
              <w:rFonts w:eastAsiaTheme="minorEastAsia"/>
              <w:noProof/>
              <w:lang w:eastAsia="en-GB"/>
            </w:rPr>
          </w:pPr>
          <w:del w:id="301" w:author="Peter Hambly" w:date="2018-09-07T13:39:00Z">
            <w:r w:rsidRPr="007E6C57" w:rsidDel="007E6C57">
              <w:rPr>
                <w:rStyle w:val="Hyperlink"/>
                <w:noProof/>
              </w:rPr>
              <w:delText>5. Data viewer</w:delText>
            </w:r>
            <w:r w:rsidDel="007E6C57">
              <w:rPr>
                <w:noProof/>
                <w:webHidden/>
              </w:rPr>
              <w:tab/>
              <w:delText>20</w:delText>
            </w:r>
          </w:del>
        </w:p>
        <w:p w14:paraId="08CC39C0" w14:textId="0772FFED" w:rsidR="006F08FE" w:rsidDel="007E6C57" w:rsidRDefault="006F08FE">
          <w:pPr>
            <w:pStyle w:val="TOC2"/>
            <w:tabs>
              <w:tab w:val="right" w:leader="dot" w:pos="10456"/>
            </w:tabs>
            <w:rPr>
              <w:del w:id="302" w:author="Peter Hambly" w:date="2018-09-07T13:39:00Z"/>
              <w:rFonts w:eastAsiaTheme="minorEastAsia"/>
              <w:noProof/>
              <w:lang w:eastAsia="en-GB"/>
            </w:rPr>
          </w:pPr>
          <w:del w:id="303" w:author="Peter Hambly" w:date="2018-09-07T13:39:00Z">
            <w:r w:rsidRPr="007E6C57" w:rsidDel="007E6C57">
              <w:rPr>
                <w:rStyle w:val="Hyperlink"/>
                <w:noProof/>
              </w:rPr>
              <w:delText>5.1 Choropleth map</w:delText>
            </w:r>
            <w:r w:rsidDel="007E6C57">
              <w:rPr>
                <w:noProof/>
                <w:webHidden/>
              </w:rPr>
              <w:tab/>
              <w:delText>20</w:delText>
            </w:r>
          </w:del>
        </w:p>
        <w:p w14:paraId="1DD027DC" w14:textId="7B03DB02" w:rsidR="006F08FE" w:rsidDel="007E6C57" w:rsidRDefault="006F08FE">
          <w:pPr>
            <w:pStyle w:val="TOC2"/>
            <w:tabs>
              <w:tab w:val="right" w:leader="dot" w:pos="10456"/>
            </w:tabs>
            <w:rPr>
              <w:del w:id="304" w:author="Peter Hambly" w:date="2018-09-07T13:39:00Z"/>
              <w:rFonts w:eastAsiaTheme="minorEastAsia"/>
              <w:noProof/>
              <w:lang w:eastAsia="en-GB"/>
            </w:rPr>
          </w:pPr>
          <w:del w:id="305" w:author="Peter Hambly" w:date="2018-09-07T13:39:00Z">
            <w:r w:rsidRPr="007E6C57" w:rsidDel="007E6C57">
              <w:rPr>
                <w:rStyle w:val="Hyperlink"/>
                <w:noProof/>
              </w:rPr>
              <w:delText>5.2 Data table</w:delText>
            </w:r>
            <w:r w:rsidDel="007E6C57">
              <w:rPr>
                <w:noProof/>
                <w:webHidden/>
              </w:rPr>
              <w:tab/>
              <w:delText>21</w:delText>
            </w:r>
          </w:del>
        </w:p>
        <w:p w14:paraId="5595E3BC" w14:textId="7E3C55CC" w:rsidR="006F08FE" w:rsidDel="007E6C57" w:rsidRDefault="006F08FE">
          <w:pPr>
            <w:pStyle w:val="TOC2"/>
            <w:tabs>
              <w:tab w:val="right" w:leader="dot" w:pos="10456"/>
            </w:tabs>
            <w:rPr>
              <w:del w:id="306" w:author="Peter Hambly" w:date="2018-09-07T13:39:00Z"/>
              <w:rFonts w:eastAsiaTheme="minorEastAsia"/>
              <w:noProof/>
              <w:lang w:eastAsia="en-GB"/>
            </w:rPr>
          </w:pPr>
          <w:del w:id="307" w:author="Peter Hambly" w:date="2018-09-07T13:39:00Z">
            <w:r w:rsidRPr="007E6C57" w:rsidDel="007E6C57">
              <w:rPr>
                <w:rStyle w:val="Hyperlink"/>
                <w:noProof/>
              </w:rPr>
              <w:delText>5.3 Population pyramid</w:delText>
            </w:r>
            <w:r w:rsidDel="007E6C57">
              <w:rPr>
                <w:noProof/>
                <w:webHidden/>
              </w:rPr>
              <w:tab/>
              <w:delText>22</w:delText>
            </w:r>
          </w:del>
        </w:p>
        <w:p w14:paraId="724E81B4" w14:textId="1008F54F" w:rsidR="006F08FE" w:rsidDel="007E6C57" w:rsidRDefault="006F08FE">
          <w:pPr>
            <w:pStyle w:val="TOC2"/>
            <w:tabs>
              <w:tab w:val="right" w:leader="dot" w:pos="10456"/>
            </w:tabs>
            <w:rPr>
              <w:del w:id="308" w:author="Peter Hambly" w:date="2018-09-07T13:39:00Z"/>
              <w:rFonts w:eastAsiaTheme="minorEastAsia"/>
              <w:noProof/>
              <w:lang w:eastAsia="en-GB"/>
            </w:rPr>
          </w:pPr>
          <w:del w:id="309" w:author="Peter Hambly" w:date="2018-09-07T13:39:00Z">
            <w:r w:rsidRPr="007E6C57" w:rsidDel="007E6C57">
              <w:rPr>
                <w:rStyle w:val="Hyperlink"/>
                <w:noProof/>
              </w:rPr>
              <w:delText>5.4 Frequency distribution</w:delText>
            </w:r>
            <w:r w:rsidDel="007E6C57">
              <w:rPr>
                <w:noProof/>
                <w:webHidden/>
              </w:rPr>
              <w:tab/>
              <w:delText>22</w:delText>
            </w:r>
          </w:del>
        </w:p>
        <w:p w14:paraId="48D2D17F" w14:textId="23EB7311" w:rsidR="006F08FE" w:rsidDel="007E6C57" w:rsidRDefault="006F08FE">
          <w:pPr>
            <w:pStyle w:val="TOC1"/>
            <w:tabs>
              <w:tab w:val="right" w:leader="dot" w:pos="10456"/>
            </w:tabs>
            <w:rPr>
              <w:del w:id="310" w:author="Peter Hambly" w:date="2018-09-07T13:39:00Z"/>
              <w:rFonts w:eastAsiaTheme="minorEastAsia"/>
              <w:noProof/>
              <w:lang w:eastAsia="en-GB"/>
            </w:rPr>
          </w:pPr>
          <w:del w:id="311" w:author="Peter Hambly" w:date="2018-09-07T13:39:00Z">
            <w:r w:rsidRPr="007E6C57" w:rsidDel="007E6C57">
              <w:rPr>
                <w:rStyle w:val="Hyperlink"/>
                <w:noProof/>
              </w:rPr>
              <w:delText>6. Disease mapping</w:delText>
            </w:r>
            <w:r w:rsidDel="007E6C57">
              <w:rPr>
                <w:noProof/>
                <w:webHidden/>
              </w:rPr>
              <w:tab/>
              <w:delText>24</w:delText>
            </w:r>
          </w:del>
        </w:p>
        <w:p w14:paraId="5ABBDFC2" w14:textId="2CB41BB2" w:rsidR="006F08FE" w:rsidDel="007E6C57" w:rsidRDefault="006F08FE">
          <w:pPr>
            <w:pStyle w:val="TOC2"/>
            <w:tabs>
              <w:tab w:val="right" w:leader="dot" w:pos="10456"/>
            </w:tabs>
            <w:rPr>
              <w:del w:id="312" w:author="Peter Hambly" w:date="2018-09-07T13:39:00Z"/>
              <w:rFonts w:eastAsiaTheme="minorEastAsia"/>
              <w:noProof/>
              <w:lang w:eastAsia="en-GB"/>
            </w:rPr>
          </w:pPr>
          <w:del w:id="313" w:author="Peter Hambly" w:date="2018-09-07T13:39:00Z">
            <w:r w:rsidRPr="007E6C57" w:rsidDel="007E6C57">
              <w:rPr>
                <w:rStyle w:val="Hyperlink"/>
                <w:noProof/>
              </w:rPr>
              <w:delText>6.1 Choropleth maps</w:delText>
            </w:r>
            <w:r w:rsidDel="007E6C57">
              <w:rPr>
                <w:noProof/>
                <w:webHidden/>
              </w:rPr>
              <w:tab/>
              <w:delText>24</w:delText>
            </w:r>
          </w:del>
        </w:p>
        <w:p w14:paraId="74840185" w14:textId="606092BA" w:rsidR="006F08FE" w:rsidDel="007E6C57" w:rsidRDefault="006F08FE">
          <w:pPr>
            <w:pStyle w:val="TOC2"/>
            <w:tabs>
              <w:tab w:val="right" w:leader="dot" w:pos="10456"/>
            </w:tabs>
            <w:rPr>
              <w:del w:id="314" w:author="Peter Hambly" w:date="2018-09-07T13:39:00Z"/>
              <w:rFonts w:eastAsiaTheme="minorEastAsia"/>
              <w:noProof/>
              <w:lang w:eastAsia="en-GB"/>
            </w:rPr>
          </w:pPr>
          <w:del w:id="315" w:author="Peter Hambly" w:date="2018-09-07T13:39:00Z">
            <w:r w:rsidRPr="007E6C57" w:rsidDel="007E6C57">
              <w:rPr>
                <w:rStyle w:val="Hyperlink"/>
                <w:noProof/>
              </w:rPr>
              <w:delText>6.2 Disease map charts</w:delText>
            </w:r>
            <w:r w:rsidDel="007E6C57">
              <w:rPr>
                <w:noProof/>
                <w:webHidden/>
              </w:rPr>
              <w:tab/>
              <w:delText>24</w:delText>
            </w:r>
          </w:del>
        </w:p>
        <w:p w14:paraId="073B48AD" w14:textId="3563A93A" w:rsidR="006F08FE" w:rsidDel="007E6C57" w:rsidRDefault="006F08FE">
          <w:pPr>
            <w:pStyle w:val="TOC1"/>
            <w:tabs>
              <w:tab w:val="right" w:leader="dot" w:pos="10456"/>
            </w:tabs>
            <w:rPr>
              <w:del w:id="316" w:author="Peter Hambly" w:date="2018-09-07T13:39:00Z"/>
              <w:rFonts w:eastAsiaTheme="minorEastAsia"/>
              <w:noProof/>
              <w:lang w:eastAsia="en-GB"/>
            </w:rPr>
          </w:pPr>
          <w:del w:id="317" w:author="Peter Hambly" w:date="2018-09-07T13:39:00Z">
            <w:r w:rsidRPr="007E6C57" w:rsidDel="007E6C57">
              <w:rPr>
                <w:rStyle w:val="Hyperlink"/>
                <w:noProof/>
              </w:rPr>
              <w:delText>7 Export</w:delText>
            </w:r>
            <w:r w:rsidDel="007E6C57">
              <w:rPr>
                <w:noProof/>
                <w:webHidden/>
              </w:rPr>
              <w:tab/>
              <w:delText>25</w:delText>
            </w:r>
          </w:del>
        </w:p>
        <w:p w14:paraId="085FC3FB" w14:textId="0E5EB756" w:rsidR="006F08FE" w:rsidDel="007E6C57" w:rsidRDefault="006F08FE">
          <w:pPr>
            <w:pStyle w:val="TOC1"/>
            <w:tabs>
              <w:tab w:val="right" w:leader="dot" w:pos="10456"/>
            </w:tabs>
            <w:rPr>
              <w:del w:id="318" w:author="Peter Hambly" w:date="2018-09-07T13:39:00Z"/>
              <w:rFonts w:eastAsiaTheme="minorEastAsia"/>
              <w:noProof/>
              <w:lang w:eastAsia="en-GB"/>
            </w:rPr>
          </w:pPr>
          <w:del w:id="319" w:author="Peter Hambly" w:date="2018-09-07T13:39:00Z">
            <w:r w:rsidRPr="007E6C57" w:rsidDel="007E6C57">
              <w:rPr>
                <w:rStyle w:val="Hyperlink"/>
                <w:noProof/>
              </w:rPr>
              <w:delText>Appendices</w:delText>
            </w:r>
            <w:r w:rsidDel="007E6C57">
              <w:rPr>
                <w:noProof/>
                <w:webHidden/>
              </w:rPr>
              <w:tab/>
              <w:delText>26</w:delText>
            </w:r>
          </w:del>
        </w:p>
        <w:p w14:paraId="5CEE3153" w14:textId="41199F41" w:rsidR="006F08FE" w:rsidDel="007E6C57" w:rsidRDefault="006F08FE">
          <w:pPr>
            <w:pStyle w:val="TOC2"/>
            <w:tabs>
              <w:tab w:val="right" w:leader="dot" w:pos="10456"/>
            </w:tabs>
            <w:rPr>
              <w:del w:id="320" w:author="Peter Hambly" w:date="2018-09-07T13:39:00Z"/>
              <w:rFonts w:eastAsiaTheme="minorEastAsia"/>
              <w:noProof/>
              <w:lang w:eastAsia="en-GB"/>
            </w:rPr>
          </w:pPr>
          <w:del w:id="321" w:author="Peter Hambly" w:date="2018-09-07T13:39:00Z">
            <w:r w:rsidRPr="007E6C57" w:rsidDel="007E6C57">
              <w:rPr>
                <w:rStyle w:val="Hyperlink"/>
                <w:noProof/>
              </w:rPr>
              <w:delText>Appendix A. Statistical methods</w:delText>
            </w:r>
            <w:r w:rsidDel="007E6C57">
              <w:rPr>
                <w:noProof/>
                <w:webHidden/>
              </w:rPr>
              <w:tab/>
              <w:delText>26</w:delText>
            </w:r>
          </w:del>
        </w:p>
        <w:p w14:paraId="38E71F62" w14:textId="540BC354" w:rsidR="006F08FE" w:rsidDel="007E6C57" w:rsidRDefault="006F08FE">
          <w:pPr>
            <w:pStyle w:val="TOC3"/>
            <w:tabs>
              <w:tab w:val="right" w:leader="dot" w:pos="10456"/>
            </w:tabs>
            <w:rPr>
              <w:del w:id="322" w:author="Peter Hambly" w:date="2018-09-07T13:39:00Z"/>
              <w:rFonts w:eastAsiaTheme="minorEastAsia"/>
              <w:noProof/>
              <w:lang w:eastAsia="en-GB"/>
            </w:rPr>
          </w:pPr>
          <w:del w:id="323" w:author="Peter Hambly" w:date="2018-09-07T13:39:00Z">
            <w:r w:rsidRPr="007E6C57" w:rsidDel="007E6C57">
              <w:rPr>
                <w:rStyle w:val="Hyperlink"/>
                <w:noProof/>
              </w:rPr>
              <w:delText>Indirectly standardised risks</w:delText>
            </w:r>
            <w:r w:rsidDel="007E6C57">
              <w:rPr>
                <w:noProof/>
                <w:webHidden/>
              </w:rPr>
              <w:tab/>
              <w:delText>26</w:delText>
            </w:r>
          </w:del>
        </w:p>
        <w:p w14:paraId="15ABD177" w14:textId="472E2C04" w:rsidR="006F08FE" w:rsidDel="007E6C57" w:rsidRDefault="006F08FE">
          <w:pPr>
            <w:pStyle w:val="TOC3"/>
            <w:tabs>
              <w:tab w:val="right" w:leader="dot" w:pos="10456"/>
            </w:tabs>
            <w:rPr>
              <w:del w:id="324" w:author="Peter Hambly" w:date="2018-09-07T13:39:00Z"/>
              <w:rFonts w:eastAsiaTheme="minorEastAsia"/>
              <w:noProof/>
              <w:lang w:eastAsia="en-GB"/>
            </w:rPr>
          </w:pPr>
          <w:del w:id="325" w:author="Peter Hambly" w:date="2018-09-07T13:39:00Z">
            <w:r w:rsidRPr="007E6C57" w:rsidDel="007E6C57">
              <w:rPr>
                <w:rStyle w:val="Hyperlink"/>
                <w:noProof/>
              </w:rPr>
              <w:delText>Empirical Bayes Analysis</w:delText>
            </w:r>
            <w:r w:rsidDel="007E6C57">
              <w:rPr>
                <w:noProof/>
                <w:webHidden/>
              </w:rPr>
              <w:tab/>
              <w:delText>27</w:delText>
            </w:r>
          </w:del>
        </w:p>
        <w:p w14:paraId="7B8F740E" w14:textId="48EEDF51" w:rsidR="006F08FE" w:rsidDel="007E6C57" w:rsidRDefault="006F08FE">
          <w:pPr>
            <w:pStyle w:val="TOC3"/>
            <w:tabs>
              <w:tab w:val="right" w:leader="dot" w:pos="10456"/>
            </w:tabs>
            <w:rPr>
              <w:del w:id="326" w:author="Peter Hambly" w:date="2018-09-07T13:39:00Z"/>
              <w:rFonts w:eastAsiaTheme="minorEastAsia"/>
              <w:noProof/>
              <w:lang w:eastAsia="en-GB"/>
            </w:rPr>
          </w:pPr>
          <w:del w:id="327" w:author="Peter Hambly" w:date="2018-09-07T13:39:00Z">
            <w:r w:rsidRPr="007E6C57" w:rsidDel="007E6C57">
              <w:rPr>
                <w:rStyle w:val="Hyperlink"/>
                <w:noProof/>
              </w:rPr>
              <w:delText>Full Bayesian smoothing</w:delText>
            </w:r>
            <w:r w:rsidDel="007E6C57">
              <w:rPr>
                <w:noProof/>
                <w:webHidden/>
              </w:rPr>
              <w:tab/>
              <w:delText>28</w:delText>
            </w:r>
          </w:del>
        </w:p>
        <w:p w14:paraId="49643545" w14:textId="643DF7AA" w:rsidR="006F08FE" w:rsidDel="007E6C57" w:rsidRDefault="006F08FE">
          <w:pPr>
            <w:pStyle w:val="TOC3"/>
            <w:tabs>
              <w:tab w:val="right" w:leader="dot" w:pos="10456"/>
            </w:tabs>
            <w:rPr>
              <w:del w:id="328" w:author="Peter Hambly" w:date="2018-09-07T13:39:00Z"/>
              <w:rFonts w:eastAsiaTheme="minorEastAsia"/>
              <w:noProof/>
              <w:lang w:eastAsia="en-GB"/>
            </w:rPr>
          </w:pPr>
          <w:del w:id="329" w:author="Peter Hambly" w:date="2018-09-07T13:39:00Z">
            <w:r w:rsidRPr="007E6C57" w:rsidDel="007E6C57">
              <w:rPr>
                <w:rStyle w:val="Hyperlink"/>
                <w:noProof/>
              </w:rPr>
              <w:delText>R and R-INLA</w:delText>
            </w:r>
            <w:r w:rsidDel="007E6C57">
              <w:rPr>
                <w:noProof/>
                <w:webHidden/>
              </w:rPr>
              <w:tab/>
              <w:delText>29</w:delText>
            </w:r>
          </w:del>
        </w:p>
        <w:p w14:paraId="245C7F65" w14:textId="49405427" w:rsidR="006F08FE" w:rsidDel="007E6C57" w:rsidRDefault="006F08FE">
          <w:pPr>
            <w:pStyle w:val="TOC2"/>
            <w:tabs>
              <w:tab w:val="right" w:leader="dot" w:pos="10456"/>
            </w:tabs>
            <w:rPr>
              <w:del w:id="330" w:author="Peter Hambly" w:date="2018-09-07T13:39:00Z"/>
              <w:rFonts w:eastAsiaTheme="minorEastAsia"/>
              <w:noProof/>
              <w:lang w:eastAsia="en-GB"/>
            </w:rPr>
          </w:pPr>
          <w:del w:id="331" w:author="Peter Hambly" w:date="2018-09-07T13:39:00Z">
            <w:r w:rsidRPr="007E6C57" w:rsidDel="007E6C57">
              <w:rPr>
                <w:rStyle w:val="Hyperlink"/>
                <w:noProof/>
              </w:rPr>
              <w:delText>Appendix B. Descriptive analysis of Sahsuland</w:delText>
            </w:r>
            <w:r w:rsidDel="007E6C57">
              <w:rPr>
                <w:noProof/>
                <w:webHidden/>
              </w:rPr>
              <w:tab/>
              <w:delText>30</w:delText>
            </w:r>
          </w:del>
        </w:p>
        <w:p w14:paraId="0B900BAE" w14:textId="26136A8A" w:rsidR="006F08FE" w:rsidDel="007E6C57" w:rsidRDefault="006F08FE">
          <w:pPr>
            <w:pStyle w:val="TOC3"/>
            <w:tabs>
              <w:tab w:val="right" w:leader="dot" w:pos="10456"/>
            </w:tabs>
            <w:rPr>
              <w:del w:id="332" w:author="Peter Hambly" w:date="2018-09-07T13:39:00Z"/>
              <w:rFonts w:eastAsiaTheme="minorEastAsia"/>
              <w:noProof/>
              <w:lang w:eastAsia="en-GB"/>
            </w:rPr>
          </w:pPr>
          <w:del w:id="333" w:author="Peter Hambly" w:date="2018-09-07T13:39:00Z">
            <w:r w:rsidRPr="007E6C57" w:rsidDel="007E6C57">
              <w:rPr>
                <w:rStyle w:val="Hyperlink"/>
                <w:noProof/>
              </w:rPr>
              <w:delText>Sahsuland population</w:delText>
            </w:r>
            <w:r w:rsidDel="007E6C57">
              <w:rPr>
                <w:noProof/>
                <w:webHidden/>
              </w:rPr>
              <w:tab/>
              <w:delText>30</w:delText>
            </w:r>
          </w:del>
        </w:p>
        <w:p w14:paraId="301CB85A" w14:textId="2F7AF4E6" w:rsidR="006F08FE" w:rsidDel="007E6C57" w:rsidRDefault="006F08FE">
          <w:pPr>
            <w:pStyle w:val="TOC3"/>
            <w:tabs>
              <w:tab w:val="right" w:leader="dot" w:pos="10456"/>
            </w:tabs>
            <w:rPr>
              <w:del w:id="334" w:author="Peter Hambly" w:date="2018-09-07T13:39:00Z"/>
              <w:rFonts w:eastAsiaTheme="minorEastAsia"/>
              <w:noProof/>
              <w:lang w:eastAsia="en-GB"/>
            </w:rPr>
          </w:pPr>
          <w:del w:id="335" w:author="Peter Hambly" w:date="2018-09-07T13:39:00Z">
            <w:r w:rsidRPr="007E6C57" w:rsidDel="007E6C57">
              <w:rPr>
                <w:rStyle w:val="Hyperlink"/>
                <w:noProof/>
              </w:rPr>
              <w:delText>Sahsuland numerator data</w:delText>
            </w:r>
            <w:r w:rsidDel="007E6C57">
              <w:rPr>
                <w:noProof/>
                <w:webHidden/>
              </w:rPr>
              <w:tab/>
              <w:delText>32</w:delText>
            </w:r>
          </w:del>
        </w:p>
        <w:p w14:paraId="58D919A1" w14:textId="65081087" w:rsidR="006F08FE" w:rsidDel="007E6C57" w:rsidRDefault="006F08FE">
          <w:pPr>
            <w:pStyle w:val="TOC2"/>
            <w:tabs>
              <w:tab w:val="right" w:leader="dot" w:pos="10456"/>
            </w:tabs>
            <w:rPr>
              <w:del w:id="336" w:author="Peter Hambly" w:date="2018-09-07T13:39:00Z"/>
              <w:rFonts w:eastAsiaTheme="minorEastAsia"/>
              <w:noProof/>
              <w:lang w:eastAsia="en-GB"/>
            </w:rPr>
          </w:pPr>
          <w:del w:id="337" w:author="Peter Hambly" w:date="2018-09-07T13:39:00Z">
            <w:r w:rsidRPr="007E6C57" w:rsidDel="007E6C57">
              <w:rPr>
                <w:rStyle w:val="Hyperlink"/>
                <w:noProof/>
              </w:rPr>
              <w:delText>References</w:delText>
            </w:r>
            <w:r w:rsidDel="007E6C57">
              <w:rPr>
                <w:noProof/>
                <w:webHidden/>
              </w:rPr>
              <w:tab/>
              <w:delText>36</w:delText>
            </w:r>
          </w:del>
        </w:p>
        <w:p w14:paraId="235ED627" w14:textId="0A0DA252" w:rsidR="00253D8D" w:rsidDel="006F08FE" w:rsidRDefault="00253D8D">
          <w:pPr>
            <w:pStyle w:val="TOC1"/>
            <w:tabs>
              <w:tab w:val="right" w:leader="dot" w:pos="9016"/>
            </w:tabs>
            <w:rPr>
              <w:del w:id="338" w:author="Peter Hambly" w:date="2018-09-07T11:43:00Z"/>
              <w:rFonts w:eastAsiaTheme="minorEastAsia"/>
              <w:noProof/>
              <w:lang w:eastAsia="en-GB"/>
            </w:rPr>
          </w:pPr>
          <w:del w:id="339" w:author="Peter Hambly" w:date="2018-09-07T11:43:00Z">
            <w:r w:rsidRPr="00EE3A9B" w:rsidDel="006F08FE">
              <w:rPr>
                <w:rStyle w:val="Hyperlink"/>
                <w:noProof/>
              </w:rPr>
              <w:delText>The Rapid Inquiry Facility (RIF)</w:delText>
            </w:r>
            <w:r w:rsidDel="006F08FE">
              <w:rPr>
                <w:noProof/>
                <w:webHidden/>
              </w:rPr>
              <w:tab/>
            </w:r>
            <w:r w:rsidR="00F41B52" w:rsidDel="006F08FE">
              <w:rPr>
                <w:noProof/>
                <w:webHidden/>
              </w:rPr>
              <w:delText>1</w:delText>
            </w:r>
          </w:del>
        </w:p>
        <w:p w14:paraId="084A5F60" w14:textId="4D3D8008" w:rsidR="00253D8D" w:rsidDel="006F08FE" w:rsidRDefault="00253D8D">
          <w:pPr>
            <w:pStyle w:val="TOC1"/>
            <w:tabs>
              <w:tab w:val="right" w:leader="dot" w:pos="9016"/>
            </w:tabs>
            <w:rPr>
              <w:del w:id="340" w:author="Peter Hambly" w:date="2018-09-07T11:43:00Z"/>
              <w:rFonts w:eastAsiaTheme="minorEastAsia"/>
              <w:noProof/>
              <w:lang w:eastAsia="en-GB"/>
            </w:rPr>
          </w:pPr>
          <w:del w:id="341" w:author="Peter Hambly" w:date="2018-09-07T11:43:00Z">
            <w:r w:rsidRPr="00AF3B28" w:rsidDel="006F08FE">
              <w:rPr>
                <w:rStyle w:val="Hyperlink"/>
                <w:noProof/>
              </w:rPr>
              <w:delText>Version 4.0</w:delText>
            </w:r>
            <w:r w:rsidDel="006F08FE">
              <w:rPr>
                <w:noProof/>
                <w:webHidden/>
              </w:rPr>
              <w:tab/>
            </w:r>
            <w:r w:rsidR="00F41B52" w:rsidDel="006F08FE">
              <w:rPr>
                <w:noProof/>
                <w:webHidden/>
              </w:rPr>
              <w:delText>1</w:delText>
            </w:r>
          </w:del>
        </w:p>
        <w:p w14:paraId="2839AB1C" w14:textId="716E8FE0" w:rsidR="00253D8D" w:rsidDel="006F08FE" w:rsidRDefault="00253D8D">
          <w:pPr>
            <w:pStyle w:val="TOC1"/>
            <w:tabs>
              <w:tab w:val="right" w:leader="dot" w:pos="9016"/>
            </w:tabs>
            <w:rPr>
              <w:del w:id="342" w:author="Peter Hambly" w:date="2018-09-07T11:43:00Z"/>
              <w:rFonts w:eastAsiaTheme="minorEastAsia"/>
              <w:noProof/>
              <w:lang w:eastAsia="en-GB"/>
            </w:rPr>
          </w:pPr>
          <w:del w:id="343" w:author="Peter Hambly" w:date="2018-09-07T11:43:00Z">
            <w:r w:rsidRPr="00AF3B28" w:rsidDel="006F08FE">
              <w:rPr>
                <w:rStyle w:val="Hyperlink"/>
                <w:noProof/>
              </w:rPr>
              <w:delText>How to use the RIF 4.0 client</w:delText>
            </w:r>
            <w:r w:rsidDel="006F08FE">
              <w:rPr>
                <w:noProof/>
                <w:webHidden/>
              </w:rPr>
              <w:tab/>
            </w:r>
            <w:r w:rsidR="00F41B52" w:rsidDel="006F08FE">
              <w:rPr>
                <w:noProof/>
                <w:webHidden/>
              </w:rPr>
              <w:delText>1</w:delText>
            </w:r>
          </w:del>
        </w:p>
        <w:p w14:paraId="476624B7" w14:textId="37B34B09" w:rsidR="00253D8D" w:rsidDel="006F08FE" w:rsidRDefault="00253D8D">
          <w:pPr>
            <w:pStyle w:val="TOC1"/>
            <w:tabs>
              <w:tab w:val="right" w:leader="dot" w:pos="9016"/>
            </w:tabs>
            <w:rPr>
              <w:del w:id="344" w:author="Peter Hambly" w:date="2018-09-07T11:43:00Z"/>
              <w:rFonts w:eastAsiaTheme="minorEastAsia"/>
              <w:noProof/>
              <w:lang w:eastAsia="en-GB"/>
            </w:rPr>
          </w:pPr>
          <w:del w:id="345" w:author="Peter Hambly" w:date="2018-09-07T11:43:00Z">
            <w:r w:rsidRPr="00AF3B28" w:rsidDel="006F08FE">
              <w:rPr>
                <w:rStyle w:val="Hyperlink"/>
                <w:noProof/>
              </w:rPr>
              <w:delText>1. Introduction to the RIF</w:delText>
            </w:r>
            <w:r w:rsidDel="006F08FE">
              <w:rPr>
                <w:noProof/>
                <w:webHidden/>
              </w:rPr>
              <w:tab/>
            </w:r>
            <w:r w:rsidR="00F41B52" w:rsidDel="006F08FE">
              <w:rPr>
                <w:noProof/>
                <w:webHidden/>
              </w:rPr>
              <w:delText>4</w:delText>
            </w:r>
          </w:del>
        </w:p>
        <w:p w14:paraId="349B6EA0" w14:textId="12EFD993" w:rsidR="00253D8D" w:rsidDel="006F08FE" w:rsidRDefault="00253D8D">
          <w:pPr>
            <w:pStyle w:val="TOC2"/>
            <w:tabs>
              <w:tab w:val="right" w:leader="dot" w:pos="9016"/>
            </w:tabs>
            <w:rPr>
              <w:del w:id="346" w:author="Peter Hambly" w:date="2018-09-07T11:43:00Z"/>
              <w:rFonts w:eastAsiaTheme="minorEastAsia"/>
              <w:noProof/>
              <w:lang w:eastAsia="en-GB"/>
            </w:rPr>
          </w:pPr>
          <w:del w:id="347" w:author="Peter Hambly" w:date="2018-09-07T11:43:00Z">
            <w:r w:rsidRPr="00AF3B28" w:rsidDel="006F08FE">
              <w:rPr>
                <w:rStyle w:val="Hyperlink"/>
                <w:noProof/>
              </w:rPr>
              <w:delText>1.1 Purpose</w:delText>
            </w:r>
            <w:r w:rsidDel="006F08FE">
              <w:rPr>
                <w:noProof/>
                <w:webHidden/>
              </w:rPr>
              <w:tab/>
            </w:r>
            <w:r w:rsidR="00F41B52" w:rsidDel="006F08FE">
              <w:rPr>
                <w:noProof/>
                <w:webHidden/>
              </w:rPr>
              <w:delText>4</w:delText>
            </w:r>
          </w:del>
        </w:p>
        <w:p w14:paraId="49EFCA6A" w14:textId="09BCA04A" w:rsidR="00253D8D" w:rsidDel="006F08FE" w:rsidRDefault="00253D8D">
          <w:pPr>
            <w:pStyle w:val="TOC2"/>
            <w:tabs>
              <w:tab w:val="right" w:leader="dot" w:pos="9016"/>
            </w:tabs>
            <w:rPr>
              <w:del w:id="348" w:author="Peter Hambly" w:date="2018-09-07T11:43:00Z"/>
              <w:rFonts w:eastAsiaTheme="minorEastAsia"/>
              <w:noProof/>
              <w:lang w:eastAsia="en-GB"/>
            </w:rPr>
          </w:pPr>
          <w:del w:id="349" w:author="Peter Hambly" w:date="2018-09-07T11:43:00Z">
            <w:r w:rsidRPr="00AF3B28" w:rsidDel="006F08FE">
              <w:rPr>
                <w:rStyle w:val="Hyperlink"/>
                <w:noProof/>
              </w:rPr>
              <w:delText>1.2 Principal Features</w:delText>
            </w:r>
            <w:r w:rsidDel="006F08FE">
              <w:rPr>
                <w:noProof/>
                <w:webHidden/>
              </w:rPr>
              <w:tab/>
            </w:r>
            <w:r w:rsidR="00F41B52" w:rsidDel="006F08FE">
              <w:rPr>
                <w:noProof/>
                <w:webHidden/>
              </w:rPr>
              <w:delText>4</w:delText>
            </w:r>
          </w:del>
        </w:p>
        <w:p w14:paraId="0F3519A1" w14:textId="60627CFC" w:rsidR="00253D8D" w:rsidDel="006F08FE" w:rsidRDefault="00253D8D">
          <w:pPr>
            <w:pStyle w:val="TOC2"/>
            <w:tabs>
              <w:tab w:val="right" w:leader="dot" w:pos="9016"/>
            </w:tabs>
            <w:rPr>
              <w:del w:id="350" w:author="Peter Hambly" w:date="2018-09-07T11:43:00Z"/>
              <w:rFonts w:eastAsiaTheme="minorEastAsia"/>
              <w:noProof/>
              <w:lang w:eastAsia="en-GB"/>
            </w:rPr>
          </w:pPr>
          <w:del w:id="351" w:author="Peter Hambly" w:date="2018-09-07T11:43:00Z">
            <w:r w:rsidRPr="00AF3B28" w:rsidDel="006F08FE">
              <w:rPr>
                <w:rStyle w:val="Hyperlink"/>
                <w:noProof/>
              </w:rPr>
              <w:delText>1.3 Input Facilities</w:delText>
            </w:r>
            <w:r w:rsidDel="006F08FE">
              <w:rPr>
                <w:noProof/>
                <w:webHidden/>
              </w:rPr>
              <w:tab/>
            </w:r>
            <w:r w:rsidR="00F41B52" w:rsidDel="006F08FE">
              <w:rPr>
                <w:noProof/>
                <w:webHidden/>
              </w:rPr>
              <w:delText>4</w:delText>
            </w:r>
          </w:del>
        </w:p>
        <w:p w14:paraId="0324F628" w14:textId="5F7E2469" w:rsidR="00253D8D" w:rsidDel="006F08FE" w:rsidRDefault="00253D8D">
          <w:pPr>
            <w:pStyle w:val="TOC2"/>
            <w:tabs>
              <w:tab w:val="right" w:leader="dot" w:pos="9016"/>
            </w:tabs>
            <w:rPr>
              <w:del w:id="352" w:author="Peter Hambly" w:date="2018-09-07T11:43:00Z"/>
              <w:rFonts w:eastAsiaTheme="minorEastAsia"/>
              <w:noProof/>
              <w:lang w:eastAsia="en-GB"/>
            </w:rPr>
          </w:pPr>
          <w:del w:id="353" w:author="Peter Hambly" w:date="2018-09-07T11:43:00Z">
            <w:r w:rsidRPr="00AF3B28" w:rsidDel="006F08FE">
              <w:rPr>
                <w:rStyle w:val="Hyperlink"/>
                <w:noProof/>
              </w:rPr>
              <w:delText xml:space="preserve">1.4 </w:delText>
            </w:r>
            <w:r w:rsidRPr="006F08FE" w:rsidDel="006F08FE">
              <w:rPr>
                <w:rStyle w:val="Hyperlink"/>
                <w:noProof/>
              </w:rPr>
              <w:delText>Export Capability</w:delText>
            </w:r>
            <w:r w:rsidDel="006F08FE">
              <w:rPr>
                <w:noProof/>
                <w:webHidden/>
              </w:rPr>
              <w:tab/>
            </w:r>
            <w:r w:rsidR="00F41B52" w:rsidDel="006F08FE">
              <w:rPr>
                <w:noProof/>
                <w:webHidden/>
              </w:rPr>
              <w:delText>4</w:delText>
            </w:r>
          </w:del>
        </w:p>
        <w:p w14:paraId="3C0406A4" w14:textId="7994C6DF" w:rsidR="00253D8D" w:rsidDel="006F08FE" w:rsidRDefault="00253D8D">
          <w:pPr>
            <w:pStyle w:val="TOC2"/>
            <w:tabs>
              <w:tab w:val="right" w:leader="dot" w:pos="9016"/>
            </w:tabs>
            <w:rPr>
              <w:del w:id="354" w:author="Peter Hambly" w:date="2018-09-07T11:43:00Z"/>
              <w:rFonts w:eastAsiaTheme="minorEastAsia"/>
              <w:noProof/>
              <w:lang w:eastAsia="en-GB"/>
            </w:rPr>
          </w:pPr>
          <w:del w:id="355" w:author="Peter Hambly" w:date="2018-09-07T11:43:00Z">
            <w:r w:rsidRPr="00AF3B28" w:rsidDel="006F08FE">
              <w:rPr>
                <w:rStyle w:val="Hyperlink"/>
                <w:noProof/>
              </w:rPr>
              <w:delText>1.5 Scope of this Manual</w:delText>
            </w:r>
            <w:r w:rsidDel="006F08FE">
              <w:rPr>
                <w:noProof/>
                <w:webHidden/>
              </w:rPr>
              <w:tab/>
            </w:r>
            <w:r w:rsidR="00F41B52" w:rsidDel="006F08FE">
              <w:rPr>
                <w:noProof/>
                <w:webHidden/>
              </w:rPr>
              <w:delText>4</w:delText>
            </w:r>
          </w:del>
        </w:p>
        <w:p w14:paraId="017F9E92" w14:textId="31382D51" w:rsidR="00253D8D" w:rsidDel="006F08FE" w:rsidRDefault="00253D8D">
          <w:pPr>
            <w:pStyle w:val="TOC1"/>
            <w:tabs>
              <w:tab w:val="right" w:leader="dot" w:pos="9016"/>
            </w:tabs>
            <w:rPr>
              <w:del w:id="356" w:author="Peter Hambly" w:date="2018-09-07T11:43:00Z"/>
              <w:rFonts w:eastAsiaTheme="minorEastAsia"/>
              <w:noProof/>
              <w:lang w:eastAsia="en-GB"/>
            </w:rPr>
          </w:pPr>
          <w:del w:id="357" w:author="Peter Hambly" w:date="2018-09-07T11:43:00Z">
            <w:r w:rsidRPr="00AF3B28" w:rsidDel="006F08FE">
              <w:rPr>
                <w:rStyle w:val="Hyperlink"/>
                <w:noProof/>
              </w:rPr>
              <w:delText>2. Background Considerations</w:delText>
            </w:r>
            <w:r w:rsidDel="006F08FE">
              <w:rPr>
                <w:noProof/>
                <w:webHidden/>
              </w:rPr>
              <w:tab/>
            </w:r>
            <w:r w:rsidR="00F41B52" w:rsidDel="006F08FE">
              <w:rPr>
                <w:noProof/>
                <w:webHidden/>
              </w:rPr>
              <w:delText>5</w:delText>
            </w:r>
          </w:del>
        </w:p>
        <w:p w14:paraId="17F2FB1E" w14:textId="0C569B22" w:rsidR="00253D8D" w:rsidDel="006F08FE" w:rsidRDefault="00253D8D">
          <w:pPr>
            <w:pStyle w:val="TOC2"/>
            <w:tabs>
              <w:tab w:val="right" w:leader="dot" w:pos="9016"/>
            </w:tabs>
            <w:rPr>
              <w:del w:id="358" w:author="Peter Hambly" w:date="2018-09-07T11:43:00Z"/>
              <w:rFonts w:eastAsiaTheme="minorEastAsia"/>
              <w:noProof/>
              <w:lang w:eastAsia="en-GB"/>
            </w:rPr>
          </w:pPr>
          <w:del w:id="359" w:author="Peter Hambly" w:date="2018-09-07T11:43:00Z">
            <w:r w:rsidRPr="00AF3B28" w:rsidDel="006F08FE">
              <w:rPr>
                <w:rStyle w:val="Hyperlink"/>
                <w:noProof/>
              </w:rPr>
              <w:delText>2.1 Disease mapping or risk analysis</w:delText>
            </w:r>
            <w:r w:rsidDel="006F08FE">
              <w:rPr>
                <w:noProof/>
                <w:webHidden/>
              </w:rPr>
              <w:tab/>
            </w:r>
            <w:r w:rsidR="00F41B52" w:rsidDel="006F08FE">
              <w:rPr>
                <w:noProof/>
                <w:webHidden/>
              </w:rPr>
              <w:delText>5</w:delText>
            </w:r>
          </w:del>
        </w:p>
        <w:p w14:paraId="5F986A97" w14:textId="7E989723" w:rsidR="00253D8D" w:rsidDel="006F08FE" w:rsidRDefault="00253D8D">
          <w:pPr>
            <w:pStyle w:val="TOC2"/>
            <w:tabs>
              <w:tab w:val="right" w:leader="dot" w:pos="9016"/>
            </w:tabs>
            <w:rPr>
              <w:del w:id="360" w:author="Peter Hambly" w:date="2018-09-07T11:43:00Z"/>
              <w:rFonts w:eastAsiaTheme="minorEastAsia"/>
              <w:noProof/>
              <w:lang w:eastAsia="en-GB"/>
            </w:rPr>
          </w:pPr>
          <w:del w:id="361" w:author="Peter Hambly" w:date="2018-09-07T11:43:00Z">
            <w:r w:rsidRPr="00AF3B28" w:rsidDel="006F08FE">
              <w:rPr>
                <w:rStyle w:val="Hyperlink"/>
                <w:noProof/>
              </w:rPr>
              <w:delText>2.2 Geographical data issues</w:delText>
            </w:r>
            <w:r w:rsidDel="006F08FE">
              <w:rPr>
                <w:noProof/>
                <w:webHidden/>
              </w:rPr>
              <w:tab/>
            </w:r>
            <w:r w:rsidR="00F41B52" w:rsidDel="006F08FE">
              <w:rPr>
                <w:noProof/>
                <w:webHidden/>
              </w:rPr>
              <w:delText>6</w:delText>
            </w:r>
          </w:del>
        </w:p>
        <w:p w14:paraId="753E0D23" w14:textId="1625B6B8" w:rsidR="00253D8D" w:rsidDel="006F08FE" w:rsidRDefault="00253D8D">
          <w:pPr>
            <w:pStyle w:val="TOC2"/>
            <w:tabs>
              <w:tab w:val="right" w:leader="dot" w:pos="9016"/>
            </w:tabs>
            <w:rPr>
              <w:del w:id="362" w:author="Peter Hambly" w:date="2018-09-07T11:43:00Z"/>
              <w:rFonts w:eastAsiaTheme="minorEastAsia"/>
              <w:noProof/>
              <w:lang w:eastAsia="en-GB"/>
            </w:rPr>
          </w:pPr>
          <w:del w:id="363" w:author="Peter Hambly" w:date="2018-09-07T11:43:00Z">
            <w:r w:rsidRPr="00AF3B28" w:rsidDel="006F08FE">
              <w:rPr>
                <w:rStyle w:val="Hyperlink"/>
                <w:noProof/>
              </w:rPr>
              <w:delText>2.3 Health and population database issues</w:delText>
            </w:r>
            <w:r w:rsidDel="006F08FE">
              <w:rPr>
                <w:noProof/>
                <w:webHidden/>
              </w:rPr>
              <w:tab/>
            </w:r>
            <w:r w:rsidR="00F41B52" w:rsidDel="006F08FE">
              <w:rPr>
                <w:noProof/>
                <w:webHidden/>
              </w:rPr>
              <w:delText>6</w:delText>
            </w:r>
          </w:del>
        </w:p>
        <w:p w14:paraId="688AFDFC" w14:textId="42CE8CAC" w:rsidR="00253D8D" w:rsidDel="006F08FE" w:rsidRDefault="00253D8D">
          <w:pPr>
            <w:pStyle w:val="TOC2"/>
            <w:tabs>
              <w:tab w:val="right" w:leader="dot" w:pos="9016"/>
            </w:tabs>
            <w:rPr>
              <w:del w:id="364" w:author="Peter Hambly" w:date="2018-09-07T11:43:00Z"/>
              <w:rFonts w:eastAsiaTheme="minorEastAsia"/>
              <w:noProof/>
              <w:lang w:eastAsia="en-GB"/>
            </w:rPr>
          </w:pPr>
          <w:del w:id="365" w:author="Peter Hambly" w:date="2018-09-07T11:43:00Z">
            <w:r w:rsidRPr="00AF3B28" w:rsidDel="006F08FE">
              <w:rPr>
                <w:rStyle w:val="Hyperlink"/>
                <w:noProof/>
              </w:rPr>
              <w:delText>2.4 Exposure data</w:delText>
            </w:r>
            <w:r w:rsidDel="006F08FE">
              <w:rPr>
                <w:noProof/>
                <w:webHidden/>
              </w:rPr>
              <w:tab/>
            </w:r>
            <w:r w:rsidR="00F41B52" w:rsidDel="006F08FE">
              <w:rPr>
                <w:noProof/>
                <w:webHidden/>
              </w:rPr>
              <w:delText>7</w:delText>
            </w:r>
          </w:del>
        </w:p>
        <w:p w14:paraId="373E9992" w14:textId="5000084E" w:rsidR="00253D8D" w:rsidDel="006F08FE" w:rsidRDefault="00253D8D">
          <w:pPr>
            <w:pStyle w:val="TOC2"/>
            <w:tabs>
              <w:tab w:val="right" w:leader="dot" w:pos="9016"/>
            </w:tabs>
            <w:rPr>
              <w:del w:id="366" w:author="Peter Hambly" w:date="2018-09-07T11:43:00Z"/>
              <w:rFonts w:eastAsiaTheme="minorEastAsia"/>
              <w:noProof/>
              <w:lang w:eastAsia="en-GB"/>
            </w:rPr>
          </w:pPr>
          <w:del w:id="367" w:author="Peter Hambly" w:date="2018-09-07T11:43:00Z">
            <w:r w:rsidRPr="00AF3B28" w:rsidDel="006F08FE">
              <w:rPr>
                <w:rStyle w:val="Hyperlink"/>
                <w:noProof/>
              </w:rPr>
              <w:delText>2.5 Statistics</w:delText>
            </w:r>
            <w:r w:rsidDel="006F08FE">
              <w:rPr>
                <w:noProof/>
                <w:webHidden/>
              </w:rPr>
              <w:tab/>
            </w:r>
            <w:r w:rsidR="00F41B52" w:rsidDel="006F08FE">
              <w:rPr>
                <w:noProof/>
                <w:webHidden/>
              </w:rPr>
              <w:delText>7</w:delText>
            </w:r>
          </w:del>
        </w:p>
        <w:p w14:paraId="77963487" w14:textId="516AB89B" w:rsidR="00253D8D" w:rsidDel="006F08FE" w:rsidRDefault="00253D8D">
          <w:pPr>
            <w:pStyle w:val="TOC2"/>
            <w:tabs>
              <w:tab w:val="right" w:leader="dot" w:pos="9016"/>
            </w:tabs>
            <w:rPr>
              <w:del w:id="368" w:author="Peter Hambly" w:date="2018-09-07T11:43:00Z"/>
              <w:rFonts w:eastAsiaTheme="minorEastAsia"/>
              <w:noProof/>
              <w:lang w:eastAsia="en-GB"/>
            </w:rPr>
          </w:pPr>
          <w:del w:id="369" w:author="Peter Hambly" w:date="2018-09-07T11:43:00Z">
            <w:r w:rsidRPr="00AF3B28" w:rsidDel="006F08FE">
              <w:rPr>
                <w:rStyle w:val="Hyperlink"/>
                <w:noProof/>
              </w:rPr>
              <w:delText>2.6 Interpretation and Limi</w:delText>
            </w:r>
            <w:r w:rsidRPr="006F08FE" w:rsidDel="006F08FE">
              <w:rPr>
                <w:rStyle w:val="Hyperlink"/>
                <w:noProof/>
              </w:rPr>
              <w:delText>tations</w:delText>
            </w:r>
            <w:r w:rsidDel="006F08FE">
              <w:rPr>
                <w:noProof/>
                <w:webHidden/>
              </w:rPr>
              <w:tab/>
            </w:r>
            <w:r w:rsidR="00F41B52" w:rsidDel="006F08FE">
              <w:rPr>
                <w:noProof/>
                <w:webHidden/>
              </w:rPr>
              <w:delText>8</w:delText>
            </w:r>
          </w:del>
        </w:p>
        <w:p w14:paraId="586A0B9D" w14:textId="14125A31" w:rsidR="00253D8D" w:rsidDel="006F08FE" w:rsidRDefault="00253D8D">
          <w:pPr>
            <w:pStyle w:val="TOC2"/>
            <w:tabs>
              <w:tab w:val="right" w:leader="dot" w:pos="9016"/>
            </w:tabs>
            <w:rPr>
              <w:del w:id="370" w:author="Peter Hambly" w:date="2018-09-07T11:43:00Z"/>
              <w:rFonts w:eastAsiaTheme="minorEastAsia"/>
              <w:noProof/>
              <w:lang w:eastAsia="en-GB"/>
            </w:rPr>
          </w:pPr>
          <w:del w:id="371" w:author="Peter Hambly" w:date="2018-09-07T11:43:00Z">
            <w:r w:rsidRPr="00AF3B28" w:rsidDel="006F08FE">
              <w:rPr>
                <w:rStyle w:val="Hyperlink"/>
                <w:noProof/>
              </w:rPr>
              <w:delText>2.7 References</w:delText>
            </w:r>
            <w:r w:rsidDel="006F08FE">
              <w:rPr>
                <w:noProof/>
                <w:webHidden/>
              </w:rPr>
              <w:tab/>
            </w:r>
            <w:r w:rsidR="00F41B52" w:rsidDel="006F08FE">
              <w:rPr>
                <w:noProof/>
                <w:webHidden/>
              </w:rPr>
              <w:delText>8</w:delText>
            </w:r>
          </w:del>
        </w:p>
        <w:p w14:paraId="774C6784" w14:textId="5836054B" w:rsidR="00253D8D" w:rsidDel="006F08FE" w:rsidRDefault="00253D8D">
          <w:pPr>
            <w:pStyle w:val="TOC1"/>
            <w:tabs>
              <w:tab w:val="right" w:leader="dot" w:pos="9016"/>
            </w:tabs>
            <w:rPr>
              <w:del w:id="372" w:author="Peter Hambly" w:date="2018-09-07T11:43:00Z"/>
              <w:rFonts w:eastAsiaTheme="minorEastAsia"/>
              <w:noProof/>
              <w:lang w:eastAsia="en-GB"/>
            </w:rPr>
          </w:pPr>
          <w:del w:id="373" w:author="Peter Hambly" w:date="2018-09-07T11:43:00Z">
            <w:r w:rsidRPr="00AF3B28" w:rsidDel="006F08FE">
              <w:rPr>
                <w:rStyle w:val="Hyperlink"/>
                <w:noProof/>
              </w:rPr>
              <w:delText>3. Starting up</w:delText>
            </w:r>
            <w:r w:rsidDel="006F08FE">
              <w:rPr>
                <w:noProof/>
                <w:webHidden/>
              </w:rPr>
              <w:tab/>
            </w:r>
            <w:r w:rsidR="00F41B52" w:rsidDel="006F08FE">
              <w:rPr>
                <w:noProof/>
                <w:webHidden/>
              </w:rPr>
              <w:delText>10</w:delText>
            </w:r>
          </w:del>
        </w:p>
        <w:p w14:paraId="492C18DB" w14:textId="674EFBCC" w:rsidR="00253D8D" w:rsidDel="006F08FE" w:rsidRDefault="00253D8D">
          <w:pPr>
            <w:pStyle w:val="TOC2"/>
            <w:tabs>
              <w:tab w:val="right" w:leader="dot" w:pos="9016"/>
            </w:tabs>
            <w:rPr>
              <w:del w:id="374" w:author="Peter Hambly" w:date="2018-09-07T11:43:00Z"/>
              <w:rFonts w:eastAsiaTheme="minorEastAsia"/>
              <w:noProof/>
              <w:lang w:eastAsia="en-GB"/>
            </w:rPr>
          </w:pPr>
          <w:del w:id="375" w:author="Peter Hambly" w:date="2018-09-07T11:43:00Z">
            <w:r w:rsidRPr="00AF3B28" w:rsidDel="006F08FE">
              <w:rPr>
                <w:rStyle w:val="Hyperlink"/>
                <w:noProof/>
              </w:rPr>
              <w:delText>3.1 Test data</w:delText>
            </w:r>
            <w:r w:rsidDel="006F08FE">
              <w:rPr>
                <w:noProof/>
                <w:webHidden/>
              </w:rPr>
              <w:tab/>
            </w:r>
            <w:r w:rsidR="00F41B52" w:rsidDel="006F08FE">
              <w:rPr>
                <w:noProof/>
                <w:webHidden/>
              </w:rPr>
              <w:delText>10</w:delText>
            </w:r>
          </w:del>
        </w:p>
        <w:p w14:paraId="3BC26499" w14:textId="5304172F" w:rsidR="00253D8D" w:rsidDel="006F08FE" w:rsidRDefault="00253D8D">
          <w:pPr>
            <w:pStyle w:val="TOC2"/>
            <w:tabs>
              <w:tab w:val="right" w:leader="dot" w:pos="9016"/>
            </w:tabs>
            <w:rPr>
              <w:del w:id="376" w:author="Peter Hambly" w:date="2018-09-07T11:43:00Z"/>
              <w:rFonts w:eastAsiaTheme="minorEastAsia"/>
              <w:noProof/>
              <w:lang w:eastAsia="en-GB"/>
            </w:rPr>
          </w:pPr>
          <w:del w:id="377" w:author="Peter Hambly" w:date="2018-09-07T11:43:00Z">
            <w:r w:rsidRPr="00AF3B28" w:rsidDel="006F08FE">
              <w:rPr>
                <w:rStyle w:val="Hyperlink"/>
                <w:noProof/>
              </w:rPr>
              <w:delText>3.2 Logging in</w:delText>
            </w:r>
            <w:r w:rsidDel="006F08FE">
              <w:rPr>
                <w:noProof/>
                <w:webHidden/>
              </w:rPr>
              <w:tab/>
            </w:r>
            <w:r w:rsidR="00F41B52" w:rsidDel="006F08FE">
              <w:rPr>
                <w:noProof/>
                <w:webHidden/>
              </w:rPr>
              <w:delText>11</w:delText>
            </w:r>
          </w:del>
        </w:p>
        <w:p w14:paraId="2B9A0FA9" w14:textId="72D8673E" w:rsidR="00253D8D" w:rsidDel="006F08FE" w:rsidRDefault="00253D8D">
          <w:pPr>
            <w:pStyle w:val="TOC2"/>
            <w:tabs>
              <w:tab w:val="right" w:leader="dot" w:pos="9016"/>
            </w:tabs>
            <w:rPr>
              <w:del w:id="378" w:author="Peter Hambly" w:date="2018-09-07T11:43:00Z"/>
              <w:rFonts w:eastAsiaTheme="minorEastAsia"/>
              <w:noProof/>
              <w:lang w:eastAsia="en-GB"/>
            </w:rPr>
          </w:pPr>
          <w:del w:id="379" w:author="Peter Hambly" w:date="2018-09-07T11:43:00Z">
            <w:r w:rsidRPr="00AF3B28" w:rsidDel="006F08FE">
              <w:rPr>
                <w:rStyle w:val="Hyperlink"/>
                <w:noProof/>
              </w:rPr>
              <w:delText>3.3 RIF mapping tools</w:delText>
            </w:r>
            <w:r w:rsidDel="006F08FE">
              <w:rPr>
                <w:noProof/>
                <w:webHidden/>
              </w:rPr>
              <w:tab/>
            </w:r>
            <w:r w:rsidR="00F41B52" w:rsidDel="006F08FE">
              <w:rPr>
                <w:noProof/>
                <w:webHidden/>
              </w:rPr>
              <w:delText>11</w:delText>
            </w:r>
          </w:del>
        </w:p>
        <w:p w14:paraId="50578436" w14:textId="1EB3056F" w:rsidR="00253D8D" w:rsidDel="006F08FE" w:rsidRDefault="00253D8D">
          <w:pPr>
            <w:pStyle w:val="TOC1"/>
            <w:tabs>
              <w:tab w:val="right" w:leader="dot" w:pos="9016"/>
            </w:tabs>
            <w:rPr>
              <w:del w:id="380" w:author="Peter Hambly" w:date="2018-09-07T11:43:00Z"/>
              <w:rFonts w:eastAsiaTheme="minorEastAsia"/>
              <w:noProof/>
              <w:lang w:eastAsia="en-GB"/>
            </w:rPr>
          </w:pPr>
          <w:del w:id="381" w:author="Peter Hambly" w:date="2018-09-07T11:43:00Z">
            <w:r w:rsidRPr="00AF3B28" w:rsidDel="006F08FE">
              <w:rPr>
                <w:rStyle w:val="Hyperlink"/>
                <w:noProof/>
              </w:rPr>
              <w:delText>4. Running a new RIF study</w:delText>
            </w:r>
            <w:r w:rsidDel="006F08FE">
              <w:rPr>
                <w:noProof/>
                <w:webHidden/>
              </w:rPr>
              <w:tab/>
            </w:r>
            <w:r w:rsidR="00F41B52" w:rsidDel="006F08FE">
              <w:rPr>
                <w:noProof/>
                <w:webHidden/>
              </w:rPr>
              <w:delText>13</w:delText>
            </w:r>
          </w:del>
        </w:p>
        <w:p w14:paraId="4877DFD6" w14:textId="53D0A628" w:rsidR="00253D8D" w:rsidDel="006F08FE" w:rsidRDefault="00253D8D">
          <w:pPr>
            <w:pStyle w:val="TOC2"/>
            <w:tabs>
              <w:tab w:val="right" w:leader="dot" w:pos="9016"/>
            </w:tabs>
            <w:rPr>
              <w:del w:id="382" w:author="Peter Hambly" w:date="2018-09-07T11:43:00Z"/>
              <w:rFonts w:eastAsiaTheme="minorEastAsia"/>
              <w:noProof/>
              <w:lang w:eastAsia="en-GB"/>
            </w:rPr>
          </w:pPr>
          <w:del w:id="383" w:author="Peter Hambly" w:date="2018-09-07T11:43:00Z">
            <w:r w:rsidRPr="00AF3B28" w:rsidDel="006F08FE">
              <w:rPr>
                <w:rStyle w:val="Hyperlink"/>
                <w:noProof/>
              </w:rPr>
              <w:delText>4.1 Study details</w:delText>
            </w:r>
            <w:r w:rsidDel="006F08FE">
              <w:rPr>
                <w:noProof/>
                <w:webHidden/>
              </w:rPr>
              <w:tab/>
            </w:r>
            <w:r w:rsidR="00F41B52" w:rsidDel="006F08FE">
              <w:rPr>
                <w:noProof/>
                <w:webHidden/>
              </w:rPr>
              <w:delText>13</w:delText>
            </w:r>
          </w:del>
        </w:p>
        <w:p w14:paraId="39D2F4E0" w14:textId="673A0428" w:rsidR="00253D8D" w:rsidDel="006F08FE" w:rsidRDefault="00253D8D">
          <w:pPr>
            <w:pStyle w:val="TOC2"/>
            <w:tabs>
              <w:tab w:val="right" w:leader="dot" w:pos="9016"/>
            </w:tabs>
            <w:rPr>
              <w:del w:id="384" w:author="Peter Hambly" w:date="2018-09-07T11:43:00Z"/>
              <w:rFonts w:eastAsiaTheme="minorEastAsia"/>
              <w:noProof/>
              <w:lang w:eastAsia="en-GB"/>
            </w:rPr>
          </w:pPr>
          <w:del w:id="385" w:author="Peter Hambly" w:date="2018-09-07T11:43:00Z">
            <w:r w:rsidRPr="00AF3B28" w:rsidDel="006F08FE">
              <w:rPr>
                <w:rStyle w:val="Hyperlink"/>
                <w:noProof/>
              </w:rPr>
              <w:delText>4.2 Study area</w:delText>
            </w:r>
            <w:r w:rsidDel="006F08FE">
              <w:rPr>
                <w:noProof/>
                <w:webHidden/>
              </w:rPr>
              <w:tab/>
            </w:r>
            <w:r w:rsidR="00F41B52" w:rsidDel="006F08FE">
              <w:rPr>
                <w:noProof/>
                <w:webHidden/>
              </w:rPr>
              <w:delText>14</w:delText>
            </w:r>
          </w:del>
        </w:p>
        <w:p w14:paraId="6D0910EF" w14:textId="757A1F6E" w:rsidR="00253D8D" w:rsidDel="006F08FE" w:rsidRDefault="00253D8D">
          <w:pPr>
            <w:pStyle w:val="TOC2"/>
            <w:tabs>
              <w:tab w:val="right" w:leader="dot" w:pos="9016"/>
            </w:tabs>
            <w:rPr>
              <w:del w:id="386" w:author="Peter Hambly" w:date="2018-09-07T11:43:00Z"/>
              <w:rFonts w:eastAsiaTheme="minorEastAsia"/>
              <w:noProof/>
              <w:lang w:eastAsia="en-GB"/>
            </w:rPr>
          </w:pPr>
          <w:del w:id="387" w:author="Peter Hambly" w:date="2018-09-07T11:43:00Z">
            <w:r w:rsidRPr="00AF3B28" w:rsidDel="006F08FE">
              <w:rPr>
                <w:rStyle w:val="Hyperlink"/>
                <w:noProof/>
              </w:rPr>
              <w:delText>4.3 Comparison area</w:delText>
            </w:r>
            <w:r w:rsidDel="006F08FE">
              <w:rPr>
                <w:noProof/>
                <w:webHidden/>
              </w:rPr>
              <w:tab/>
            </w:r>
            <w:r w:rsidR="00F41B52" w:rsidDel="006F08FE">
              <w:rPr>
                <w:noProof/>
                <w:webHidden/>
              </w:rPr>
              <w:delText>15</w:delText>
            </w:r>
          </w:del>
        </w:p>
        <w:p w14:paraId="0FDB9FAE" w14:textId="16AA0542" w:rsidR="00253D8D" w:rsidDel="006F08FE" w:rsidRDefault="00253D8D">
          <w:pPr>
            <w:pStyle w:val="TOC2"/>
            <w:tabs>
              <w:tab w:val="right" w:leader="dot" w:pos="9016"/>
            </w:tabs>
            <w:rPr>
              <w:del w:id="388" w:author="Peter Hambly" w:date="2018-09-07T11:43:00Z"/>
              <w:rFonts w:eastAsiaTheme="minorEastAsia"/>
              <w:noProof/>
              <w:lang w:eastAsia="en-GB"/>
            </w:rPr>
          </w:pPr>
          <w:del w:id="389" w:author="Peter Hambly" w:date="2018-09-07T11:43:00Z">
            <w:r w:rsidRPr="00AF3B28" w:rsidDel="006F08FE">
              <w:rPr>
                <w:rStyle w:val="Hyperlink"/>
                <w:noProof/>
              </w:rPr>
              <w:delText>4.4 Investigation parameters</w:delText>
            </w:r>
            <w:r w:rsidDel="006F08FE">
              <w:rPr>
                <w:noProof/>
                <w:webHidden/>
              </w:rPr>
              <w:tab/>
            </w:r>
            <w:r w:rsidR="00F41B52" w:rsidDel="006F08FE">
              <w:rPr>
                <w:noProof/>
                <w:webHidden/>
              </w:rPr>
              <w:delText>15</w:delText>
            </w:r>
          </w:del>
        </w:p>
        <w:p w14:paraId="77899D9D" w14:textId="7C468427" w:rsidR="00253D8D" w:rsidDel="006F08FE" w:rsidRDefault="00253D8D">
          <w:pPr>
            <w:pStyle w:val="TOC2"/>
            <w:tabs>
              <w:tab w:val="right" w:leader="dot" w:pos="9016"/>
            </w:tabs>
            <w:rPr>
              <w:del w:id="390" w:author="Peter Hambly" w:date="2018-09-07T11:43:00Z"/>
              <w:rFonts w:eastAsiaTheme="minorEastAsia"/>
              <w:noProof/>
              <w:lang w:eastAsia="en-GB"/>
            </w:rPr>
          </w:pPr>
          <w:del w:id="391" w:author="Peter Hambly" w:date="2018-09-07T11:43:00Z">
            <w:r w:rsidRPr="00AF3B28" w:rsidDel="006F08FE">
              <w:rPr>
                <w:rStyle w:val="Hyperlink"/>
                <w:noProof/>
              </w:rPr>
              <w:delText>4.5 Statistical methods</w:delText>
            </w:r>
            <w:r w:rsidDel="006F08FE">
              <w:rPr>
                <w:noProof/>
                <w:webHidden/>
              </w:rPr>
              <w:tab/>
            </w:r>
            <w:r w:rsidR="00F41B52" w:rsidDel="006F08FE">
              <w:rPr>
                <w:noProof/>
                <w:webHidden/>
              </w:rPr>
              <w:delText>16</w:delText>
            </w:r>
          </w:del>
        </w:p>
        <w:p w14:paraId="75709435" w14:textId="383CD560" w:rsidR="00253D8D" w:rsidDel="006F08FE" w:rsidRDefault="00253D8D">
          <w:pPr>
            <w:pStyle w:val="TOC2"/>
            <w:tabs>
              <w:tab w:val="right" w:leader="dot" w:pos="9016"/>
            </w:tabs>
            <w:rPr>
              <w:del w:id="392" w:author="Peter Hambly" w:date="2018-09-07T11:43:00Z"/>
              <w:rFonts w:eastAsiaTheme="minorEastAsia"/>
              <w:noProof/>
              <w:lang w:eastAsia="en-GB"/>
            </w:rPr>
          </w:pPr>
          <w:del w:id="393" w:author="Peter Hambly" w:date="2018-09-07T11:43:00Z">
            <w:r w:rsidRPr="00AF3B28" w:rsidDel="006F08FE">
              <w:rPr>
                <w:rStyle w:val="Hyperlink"/>
                <w:noProof/>
              </w:rPr>
              <w:delText>4.6 Saving and reloading studies</w:delText>
            </w:r>
            <w:r w:rsidDel="006F08FE">
              <w:rPr>
                <w:noProof/>
                <w:webHidden/>
              </w:rPr>
              <w:tab/>
            </w:r>
            <w:r w:rsidR="00F41B52" w:rsidDel="006F08FE">
              <w:rPr>
                <w:noProof/>
                <w:webHidden/>
              </w:rPr>
              <w:delText>17</w:delText>
            </w:r>
          </w:del>
        </w:p>
        <w:p w14:paraId="7AF29EF9" w14:textId="5EA90FB9" w:rsidR="00253D8D" w:rsidDel="006F08FE" w:rsidRDefault="00253D8D">
          <w:pPr>
            <w:pStyle w:val="TOC2"/>
            <w:tabs>
              <w:tab w:val="right" w:leader="dot" w:pos="9016"/>
            </w:tabs>
            <w:rPr>
              <w:del w:id="394" w:author="Peter Hambly" w:date="2018-09-07T11:43:00Z"/>
              <w:rFonts w:eastAsiaTheme="minorEastAsia"/>
              <w:noProof/>
              <w:lang w:eastAsia="en-GB"/>
            </w:rPr>
          </w:pPr>
          <w:del w:id="395" w:author="Peter Hambly" w:date="2018-09-07T11:43:00Z">
            <w:r w:rsidRPr="00AF3B28" w:rsidDel="006F08FE">
              <w:rPr>
                <w:rStyle w:val="Hyperlink"/>
                <w:noProof/>
              </w:rPr>
              <w:delText>4.7 Study status</w:delText>
            </w:r>
            <w:r w:rsidDel="006F08FE">
              <w:rPr>
                <w:noProof/>
                <w:webHidden/>
              </w:rPr>
              <w:tab/>
            </w:r>
            <w:r w:rsidR="00F41B52" w:rsidDel="006F08FE">
              <w:rPr>
                <w:noProof/>
                <w:webHidden/>
              </w:rPr>
              <w:delText>17</w:delText>
            </w:r>
          </w:del>
        </w:p>
        <w:p w14:paraId="48C9C20C" w14:textId="7675060E" w:rsidR="00253D8D" w:rsidDel="006F08FE" w:rsidRDefault="00253D8D">
          <w:pPr>
            <w:pStyle w:val="TOC2"/>
            <w:tabs>
              <w:tab w:val="right" w:leader="dot" w:pos="9016"/>
            </w:tabs>
            <w:rPr>
              <w:del w:id="396" w:author="Peter Hambly" w:date="2018-09-07T11:43:00Z"/>
              <w:rFonts w:eastAsiaTheme="minorEastAsia"/>
              <w:noProof/>
              <w:lang w:eastAsia="en-GB"/>
            </w:rPr>
          </w:pPr>
          <w:del w:id="397" w:author="Peter Hambly" w:date="2018-09-07T11:43:00Z">
            <w:r w:rsidRPr="00AF3B28" w:rsidDel="006F08FE">
              <w:rPr>
                <w:rStyle w:val="Hyperlink"/>
                <w:noProof/>
              </w:rPr>
              <w:delText>4.8 Run study</w:delText>
            </w:r>
            <w:r w:rsidDel="006F08FE">
              <w:rPr>
                <w:noProof/>
                <w:webHidden/>
              </w:rPr>
              <w:tab/>
            </w:r>
            <w:r w:rsidR="00F41B52" w:rsidDel="006F08FE">
              <w:rPr>
                <w:noProof/>
                <w:webHidden/>
              </w:rPr>
              <w:delText>18</w:delText>
            </w:r>
          </w:del>
        </w:p>
        <w:p w14:paraId="7F262F7B" w14:textId="49B55BD6" w:rsidR="00253D8D" w:rsidDel="006F08FE" w:rsidRDefault="00253D8D">
          <w:pPr>
            <w:pStyle w:val="TOC1"/>
            <w:tabs>
              <w:tab w:val="right" w:leader="dot" w:pos="9016"/>
            </w:tabs>
            <w:rPr>
              <w:del w:id="398" w:author="Peter Hambly" w:date="2018-09-07T11:43:00Z"/>
              <w:rFonts w:eastAsiaTheme="minorEastAsia"/>
              <w:noProof/>
              <w:lang w:eastAsia="en-GB"/>
            </w:rPr>
          </w:pPr>
          <w:del w:id="399" w:author="Peter Hambly" w:date="2018-09-07T11:43:00Z">
            <w:r w:rsidRPr="00AF3B28" w:rsidDel="006F08FE">
              <w:rPr>
                <w:rStyle w:val="Hyperlink"/>
                <w:noProof/>
              </w:rPr>
              <w:delText>5. Data viewer</w:delText>
            </w:r>
            <w:r w:rsidDel="006F08FE">
              <w:rPr>
                <w:noProof/>
                <w:webHidden/>
              </w:rPr>
              <w:tab/>
            </w:r>
            <w:r w:rsidR="00F41B52" w:rsidDel="006F08FE">
              <w:rPr>
                <w:noProof/>
                <w:webHidden/>
              </w:rPr>
              <w:delText>20</w:delText>
            </w:r>
          </w:del>
        </w:p>
        <w:p w14:paraId="76F87BD0" w14:textId="7C0050BC" w:rsidR="00253D8D" w:rsidDel="006F08FE" w:rsidRDefault="00253D8D">
          <w:pPr>
            <w:pStyle w:val="TOC2"/>
            <w:tabs>
              <w:tab w:val="right" w:leader="dot" w:pos="9016"/>
            </w:tabs>
            <w:rPr>
              <w:del w:id="400" w:author="Peter Hambly" w:date="2018-09-07T11:43:00Z"/>
              <w:rFonts w:eastAsiaTheme="minorEastAsia"/>
              <w:noProof/>
              <w:lang w:eastAsia="en-GB"/>
            </w:rPr>
          </w:pPr>
          <w:del w:id="401" w:author="Peter Hambly" w:date="2018-09-07T11:43:00Z">
            <w:r w:rsidRPr="00AF3B28" w:rsidDel="006F08FE">
              <w:rPr>
                <w:rStyle w:val="Hyperlink"/>
                <w:noProof/>
              </w:rPr>
              <w:delText>5.1 Choropleth map</w:delText>
            </w:r>
            <w:r w:rsidDel="006F08FE">
              <w:rPr>
                <w:noProof/>
                <w:webHidden/>
              </w:rPr>
              <w:tab/>
            </w:r>
            <w:r w:rsidR="00F41B52" w:rsidDel="006F08FE">
              <w:rPr>
                <w:noProof/>
                <w:webHidden/>
              </w:rPr>
              <w:delText>20</w:delText>
            </w:r>
          </w:del>
        </w:p>
        <w:p w14:paraId="35B2DDC3" w14:textId="38E02D23" w:rsidR="00253D8D" w:rsidDel="006F08FE" w:rsidRDefault="00253D8D">
          <w:pPr>
            <w:pStyle w:val="TOC2"/>
            <w:tabs>
              <w:tab w:val="right" w:leader="dot" w:pos="9016"/>
            </w:tabs>
            <w:rPr>
              <w:del w:id="402" w:author="Peter Hambly" w:date="2018-09-07T11:43:00Z"/>
              <w:rFonts w:eastAsiaTheme="minorEastAsia"/>
              <w:noProof/>
              <w:lang w:eastAsia="en-GB"/>
            </w:rPr>
          </w:pPr>
          <w:del w:id="403" w:author="Peter Hambly" w:date="2018-09-07T11:43:00Z">
            <w:r w:rsidRPr="00AF3B28" w:rsidDel="006F08FE">
              <w:rPr>
                <w:rStyle w:val="Hyperlink"/>
                <w:noProof/>
              </w:rPr>
              <w:delText>5.2 Data table</w:delText>
            </w:r>
            <w:r w:rsidDel="006F08FE">
              <w:rPr>
                <w:noProof/>
                <w:webHidden/>
              </w:rPr>
              <w:tab/>
            </w:r>
            <w:r w:rsidR="00F41B52" w:rsidDel="006F08FE">
              <w:rPr>
                <w:noProof/>
                <w:webHidden/>
              </w:rPr>
              <w:delText>22</w:delText>
            </w:r>
          </w:del>
        </w:p>
        <w:p w14:paraId="29F25DC7" w14:textId="65CE20B6" w:rsidR="00253D8D" w:rsidDel="006F08FE" w:rsidRDefault="00253D8D">
          <w:pPr>
            <w:pStyle w:val="TOC2"/>
            <w:tabs>
              <w:tab w:val="right" w:leader="dot" w:pos="9016"/>
            </w:tabs>
            <w:rPr>
              <w:del w:id="404" w:author="Peter Hambly" w:date="2018-09-07T11:43:00Z"/>
              <w:rFonts w:eastAsiaTheme="minorEastAsia"/>
              <w:noProof/>
              <w:lang w:eastAsia="en-GB"/>
            </w:rPr>
          </w:pPr>
          <w:del w:id="405" w:author="Peter Hambly" w:date="2018-09-07T11:43:00Z">
            <w:r w:rsidRPr="00AF3B28" w:rsidDel="006F08FE">
              <w:rPr>
                <w:rStyle w:val="Hyperlink"/>
                <w:noProof/>
              </w:rPr>
              <w:delText>5.3 Population pyramid</w:delText>
            </w:r>
            <w:r w:rsidDel="006F08FE">
              <w:rPr>
                <w:noProof/>
                <w:webHidden/>
              </w:rPr>
              <w:tab/>
            </w:r>
            <w:r w:rsidR="00F41B52" w:rsidDel="006F08FE">
              <w:rPr>
                <w:noProof/>
                <w:webHidden/>
              </w:rPr>
              <w:delText>22</w:delText>
            </w:r>
          </w:del>
        </w:p>
        <w:p w14:paraId="52047043" w14:textId="0D6B2B0E" w:rsidR="00253D8D" w:rsidDel="006F08FE" w:rsidRDefault="00253D8D">
          <w:pPr>
            <w:pStyle w:val="TOC2"/>
            <w:tabs>
              <w:tab w:val="right" w:leader="dot" w:pos="9016"/>
            </w:tabs>
            <w:rPr>
              <w:del w:id="406" w:author="Peter Hambly" w:date="2018-09-07T11:43:00Z"/>
              <w:rFonts w:eastAsiaTheme="minorEastAsia"/>
              <w:noProof/>
              <w:lang w:eastAsia="en-GB"/>
            </w:rPr>
          </w:pPr>
          <w:del w:id="407" w:author="Peter Hambly" w:date="2018-09-07T11:43:00Z">
            <w:r w:rsidRPr="00AF3B28" w:rsidDel="006F08FE">
              <w:rPr>
                <w:rStyle w:val="Hyperlink"/>
                <w:noProof/>
              </w:rPr>
              <w:delText>5.4 Frequency distribution</w:delText>
            </w:r>
            <w:r w:rsidDel="006F08FE">
              <w:rPr>
                <w:noProof/>
                <w:webHidden/>
              </w:rPr>
              <w:tab/>
            </w:r>
            <w:r w:rsidR="00F41B52" w:rsidDel="006F08FE">
              <w:rPr>
                <w:noProof/>
                <w:webHidden/>
              </w:rPr>
              <w:delText>23</w:delText>
            </w:r>
          </w:del>
        </w:p>
        <w:p w14:paraId="0F53936F" w14:textId="02E9C74E" w:rsidR="00253D8D" w:rsidDel="006F08FE" w:rsidRDefault="00253D8D">
          <w:pPr>
            <w:pStyle w:val="TOC1"/>
            <w:tabs>
              <w:tab w:val="right" w:leader="dot" w:pos="9016"/>
            </w:tabs>
            <w:rPr>
              <w:del w:id="408" w:author="Peter Hambly" w:date="2018-09-07T11:43:00Z"/>
              <w:rFonts w:eastAsiaTheme="minorEastAsia"/>
              <w:noProof/>
              <w:lang w:eastAsia="en-GB"/>
            </w:rPr>
          </w:pPr>
          <w:del w:id="409" w:author="Peter Hambly" w:date="2018-09-07T11:43:00Z">
            <w:r w:rsidRPr="00AF3B28" w:rsidDel="006F08FE">
              <w:rPr>
                <w:rStyle w:val="Hyperlink"/>
                <w:noProof/>
              </w:rPr>
              <w:delText>6. Disease mapping</w:delText>
            </w:r>
            <w:r w:rsidDel="006F08FE">
              <w:rPr>
                <w:noProof/>
                <w:webHidden/>
              </w:rPr>
              <w:tab/>
            </w:r>
            <w:r w:rsidR="00F41B52" w:rsidDel="006F08FE">
              <w:rPr>
                <w:noProof/>
                <w:webHidden/>
              </w:rPr>
              <w:delText>24</w:delText>
            </w:r>
          </w:del>
        </w:p>
        <w:p w14:paraId="144BBBAE" w14:textId="3F40E668" w:rsidR="00253D8D" w:rsidDel="006F08FE" w:rsidRDefault="00253D8D">
          <w:pPr>
            <w:pStyle w:val="TOC2"/>
            <w:tabs>
              <w:tab w:val="right" w:leader="dot" w:pos="9016"/>
            </w:tabs>
            <w:rPr>
              <w:del w:id="410" w:author="Peter Hambly" w:date="2018-09-07T11:43:00Z"/>
              <w:rFonts w:eastAsiaTheme="minorEastAsia"/>
              <w:noProof/>
              <w:lang w:eastAsia="en-GB"/>
            </w:rPr>
          </w:pPr>
          <w:del w:id="411" w:author="Peter Hambly" w:date="2018-09-07T11:43:00Z">
            <w:r w:rsidRPr="00AF3B28" w:rsidDel="006F08FE">
              <w:rPr>
                <w:rStyle w:val="Hyperlink"/>
                <w:noProof/>
              </w:rPr>
              <w:delText>6.1 Choropleth maps</w:delText>
            </w:r>
            <w:r w:rsidDel="006F08FE">
              <w:rPr>
                <w:noProof/>
                <w:webHidden/>
              </w:rPr>
              <w:tab/>
            </w:r>
            <w:r w:rsidR="00F41B52" w:rsidDel="006F08FE">
              <w:rPr>
                <w:noProof/>
                <w:webHidden/>
              </w:rPr>
              <w:delText>24</w:delText>
            </w:r>
          </w:del>
        </w:p>
        <w:p w14:paraId="386BB816" w14:textId="748D8ED5" w:rsidR="00253D8D" w:rsidDel="006F08FE" w:rsidRDefault="00253D8D">
          <w:pPr>
            <w:pStyle w:val="TOC2"/>
            <w:tabs>
              <w:tab w:val="right" w:leader="dot" w:pos="9016"/>
            </w:tabs>
            <w:rPr>
              <w:del w:id="412" w:author="Peter Hambly" w:date="2018-09-07T11:43:00Z"/>
              <w:rFonts w:eastAsiaTheme="minorEastAsia"/>
              <w:noProof/>
              <w:lang w:eastAsia="en-GB"/>
            </w:rPr>
          </w:pPr>
          <w:del w:id="413" w:author="Peter Hambly" w:date="2018-09-07T11:43:00Z">
            <w:r w:rsidRPr="00AF3B28" w:rsidDel="006F08FE">
              <w:rPr>
                <w:rStyle w:val="Hyperlink"/>
                <w:noProof/>
              </w:rPr>
              <w:delText>6.2 Disease map charts</w:delText>
            </w:r>
            <w:r w:rsidDel="006F08FE">
              <w:rPr>
                <w:noProof/>
                <w:webHidden/>
              </w:rPr>
              <w:tab/>
            </w:r>
            <w:r w:rsidR="00F41B52" w:rsidDel="006F08FE">
              <w:rPr>
                <w:noProof/>
                <w:webHidden/>
              </w:rPr>
              <w:delText>24</w:delText>
            </w:r>
          </w:del>
        </w:p>
        <w:p w14:paraId="1781EE79" w14:textId="57A13F29" w:rsidR="00253D8D" w:rsidDel="006F08FE" w:rsidRDefault="00253D8D">
          <w:pPr>
            <w:pStyle w:val="TOC1"/>
            <w:tabs>
              <w:tab w:val="right" w:leader="dot" w:pos="9016"/>
            </w:tabs>
            <w:rPr>
              <w:del w:id="414" w:author="Peter Hambly" w:date="2018-09-07T11:43:00Z"/>
              <w:rFonts w:eastAsiaTheme="minorEastAsia"/>
              <w:noProof/>
              <w:lang w:eastAsia="en-GB"/>
            </w:rPr>
          </w:pPr>
          <w:del w:id="415" w:author="Peter Hambly" w:date="2018-09-07T11:43:00Z">
            <w:r w:rsidRPr="00AF3B28" w:rsidDel="006F08FE">
              <w:rPr>
                <w:rStyle w:val="Hyperlink"/>
                <w:noProof/>
              </w:rPr>
              <w:delText>7 Export</w:delText>
            </w:r>
            <w:r w:rsidDel="006F08FE">
              <w:rPr>
                <w:noProof/>
                <w:webHidden/>
              </w:rPr>
              <w:tab/>
            </w:r>
            <w:r w:rsidR="00F41B52" w:rsidDel="006F08FE">
              <w:rPr>
                <w:noProof/>
                <w:webHidden/>
              </w:rPr>
              <w:delText>25</w:delText>
            </w:r>
          </w:del>
        </w:p>
        <w:p w14:paraId="6EA6608F" w14:textId="23D168B3" w:rsidR="00253D8D" w:rsidDel="006F08FE" w:rsidRDefault="00253D8D">
          <w:pPr>
            <w:pStyle w:val="TOC1"/>
            <w:tabs>
              <w:tab w:val="right" w:leader="dot" w:pos="9016"/>
            </w:tabs>
            <w:rPr>
              <w:del w:id="416" w:author="Peter Hambly" w:date="2018-09-07T11:43:00Z"/>
              <w:rFonts w:eastAsiaTheme="minorEastAsia"/>
              <w:noProof/>
              <w:lang w:eastAsia="en-GB"/>
            </w:rPr>
          </w:pPr>
          <w:del w:id="417" w:author="Peter Hambly" w:date="2018-09-07T11:43:00Z">
            <w:r w:rsidRPr="00AF3B28" w:rsidDel="006F08FE">
              <w:rPr>
                <w:rStyle w:val="Hyperlink"/>
                <w:noProof/>
              </w:rPr>
              <w:delText>Appendices</w:delText>
            </w:r>
            <w:r w:rsidDel="006F08FE">
              <w:rPr>
                <w:noProof/>
                <w:webHidden/>
              </w:rPr>
              <w:tab/>
            </w:r>
            <w:r w:rsidR="00F41B52" w:rsidDel="006F08FE">
              <w:rPr>
                <w:noProof/>
                <w:webHidden/>
              </w:rPr>
              <w:delText>26</w:delText>
            </w:r>
          </w:del>
        </w:p>
        <w:p w14:paraId="7FD34E86" w14:textId="518DF486" w:rsidR="00253D8D" w:rsidDel="006F08FE" w:rsidRDefault="00253D8D">
          <w:pPr>
            <w:pStyle w:val="TOC2"/>
            <w:tabs>
              <w:tab w:val="right" w:leader="dot" w:pos="9016"/>
            </w:tabs>
            <w:rPr>
              <w:del w:id="418" w:author="Peter Hambly" w:date="2018-09-07T11:43:00Z"/>
              <w:rFonts w:eastAsiaTheme="minorEastAsia"/>
              <w:noProof/>
              <w:lang w:eastAsia="en-GB"/>
            </w:rPr>
          </w:pPr>
          <w:del w:id="419" w:author="Peter Hambly" w:date="2018-09-07T11:43:00Z">
            <w:r w:rsidRPr="00AF3B28" w:rsidDel="006F08FE">
              <w:rPr>
                <w:rStyle w:val="Hyperlink"/>
                <w:noProof/>
              </w:rPr>
              <w:delText>Appendix A. Statistical methods</w:delText>
            </w:r>
            <w:r w:rsidDel="006F08FE">
              <w:rPr>
                <w:noProof/>
                <w:webHidden/>
              </w:rPr>
              <w:tab/>
            </w:r>
            <w:r w:rsidR="00F41B52" w:rsidDel="006F08FE">
              <w:rPr>
                <w:noProof/>
                <w:webHidden/>
              </w:rPr>
              <w:delText>26</w:delText>
            </w:r>
          </w:del>
        </w:p>
        <w:p w14:paraId="68785F31" w14:textId="2C683417" w:rsidR="00253D8D" w:rsidDel="006F08FE" w:rsidRDefault="00253D8D">
          <w:pPr>
            <w:pStyle w:val="TOC3"/>
            <w:tabs>
              <w:tab w:val="right" w:leader="dot" w:pos="9016"/>
            </w:tabs>
            <w:rPr>
              <w:del w:id="420" w:author="Peter Hambly" w:date="2018-09-07T11:43:00Z"/>
              <w:rFonts w:eastAsiaTheme="minorEastAsia"/>
              <w:noProof/>
              <w:lang w:eastAsia="en-GB"/>
            </w:rPr>
          </w:pPr>
          <w:del w:id="421" w:author="Peter Hambly" w:date="2018-09-07T11:43:00Z">
            <w:r w:rsidRPr="00AF3B28" w:rsidDel="006F08FE">
              <w:rPr>
                <w:rStyle w:val="Hyperlink"/>
                <w:noProof/>
              </w:rPr>
              <w:delText>Indirectly standardised risks</w:delText>
            </w:r>
            <w:r w:rsidDel="006F08FE">
              <w:rPr>
                <w:noProof/>
                <w:webHidden/>
              </w:rPr>
              <w:tab/>
            </w:r>
            <w:r w:rsidR="00F41B52" w:rsidDel="006F08FE">
              <w:rPr>
                <w:noProof/>
                <w:webHidden/>
              </w:rPr>
              <w:delText>26</w:delText>
            </w:r>
          </w:del>
        </w:p>
        <w:p w14:paraId="6CE8C605" w14:textId="3F5A0108" w:rsidR="00253D8D" w:rsidDel="006F08FE" w:rsidRDefault="00253D8D">
          <w:pPr>
            <w:pStyle w:val="TOC3"/>
            <w:tabs>
              <w:tab w:val="right" w:leader="dot" w:pos="9016"/>
            </w:tabs>
            <w:rPr>
              <w:del w:id="422" w:author="Peter Hambly" w:date="2018-09-07T11:43:00Z"/>
              <w:rFonts w:eastAsiaTheme="minorEastAsia"/>
              <w:noProof/>
              <w:lang w:eastAsia="en-GB"/>
            </w:rPr>
          </w:pPr>
          <w:del w:id="423" w:author="Peter Hambly" w:date="2018-09-07T11:43:00Z">
            <w:r w:rsidRPr="00AF3B28" w:rsidDel="006F08FE">
              <w:rPr>
                <w:rStyle w:val="Hyperlink"/>
                <w:noProof/>
              </w:rPr>
              <w:delText>Empirical Bayes Analysis</w:delText>
            </w:r>
            <w:r w:rsidDel="006F08FE">
              <w:rPr>
                <w:noProof/>
                <w:webHidden/>
              </w:rPr>
              <w:tab/>
            </w:r>
            <w:r w:rsidR="00F41B52" w:rsidDel="006F08FE">
              <w:rPr>
                <w:noProof/>
                <w:webHidden/>
              </w:rPr>
              <w:delText>28</w:delText>
            </w:r>
          </w:del>
        </w:p>
        <w:p w14:paraId="3901AB3F" w14:textId="509869E1" w:rsidR="00253D8D" w:rsidDel="006F08FE" w:rsidRDefault="00253D8D">
          <w:pPr>
            <w:pStyle w:val="TOC3"/>
            <w:tabs>
              <w:tab w:val="right" w:leader="dot" w:pos="9016"/>
            </w:tabs>
            <w:rPr>
              <w:del w:id="424" w:author="Peter Hambly" w:date="2018-09-07T11:43:00Z"/>
              <w:rFonts w:eastAsiaTheme="minorEastAsia"/>
              <w:noProof/>
              <w:lang w:eastAsia="en-GB"/>
            </w:rPr>
          </w:pPr>
          <w:del w:id="425" w:author="Peter Hambly" w:date="2018-09-07T11:43:00Z">
            <w:r w:rsidRPr="00AF3B28" w:rsidDel="006F08FE">
              <w:rPr>
                <w:rStyle w:val="Hyperlink"/>
                <w:noProof/>
              </w:rPr>
              <w:delText>Full Bayesian smoothing</w:delText>
            </w:r>
            <w:r w:rsidDel="006F08FE">
              <w:rPr>
                <w:noProof/>
                <w:webHidden/>
              </w:rPr>
              <w:tab/>
            </w:r>
            <w:r w:rsidR="00F41B52" w:rsidDel="006F08FE">
              <w:rPr>
                <w:noProof/>
                <w:webHidden/>
              </w:rPr>
              <w:delText>28</w:delText>
            </w:r>
          </w:del>
        </w:p>
        <w:p w14:paraId="10136C6D" w14:textId="7D326CC6" w:rsidR="00253D8D" w:rsidDel="006F08FE" w:rsidRDefault="00253D8D">
          <w:pPr>
            <w:pStyle w:val="TOC3"/>
            <w:tabs>
              <w:tab w:val="right" w:leader="dot" w:pos="9016"/>
            </w:tabs>
            <w:rPr>
              <w:del w:id="426" w:author="Peter Hambly" w:date="2018-09-07T11:43:00Z"/>
              <w:rFonts w:eastAsiaTheme="minorEastAsia"/>
              <w:noProof/>
              <w:lang w:eastAsia="en-GB"/>
            </w:rPr>
          </w:pPr>
          <w:del w:id="427" w:author="Peter Hambly" w:date="2018-09-07T11:43:00Z">
            <w:r w:rsidRPr="00AF3B28" w:rsidDel="006F08FE">
              <w:rPr>
                <w:rStyle w:val="Hyperlink"/>
                <w:noProof/>
              </w:rPr>
              <w:delText>R and R-INLA</w:delText>
            </w:r>
            <w:r w:rsidDel="006F08FE">
              <w:rPr>
                <w:noProof/>
                <w:webHidden/>
              </w:rPr>
              <w:tab/>
            </w:r>
            <w:r w:rsidR="00F41B52" w:rsidDel="006F08FE">
              <w:rPr>
                <w:noProof/>
                <w:webHidden/>
              </w:rPr>
              <w:delText>29</w:delText>
            </w:r>
          </w:del>
        </w:p>
        <w:p w14:paraId="54335196" w14:textId="166EA127" w:rsidR="00253D8D" w:rsidDel="006F08FE" w:rsidRDefault="00253D8D">
          <w:pPr>
            <w:pStyle w:val="TOC2"/>
            <w:tabs>
              <w:tab w:val="right" w:leader="dot" w:pos="9016"/>
            </w:tabs>
            <w:rPr>
              <w:del w:id="428" w:author="Peter Hambly" w:date="2018-09-07T11:43:00Z"/>
              <w:rFonts w:eastAsiaTheme="minorEastAsia"/>
              <w:noProof/>
              <w:lang w:eastAsia="en-GB"/>
            </w:rPr>
          </w:pPr>
          <w:del w:id="429" w:author="Peter Hambly" w:date="2018-09-07T11:43:00Z">
            <w:r w:rsidRPr="00AF3B28" w:rsidDel="006F08FE">
              <w:rPr>
                <w:rStyle w:val="Hyperlink"/>
                <w:noProof/>
              </w:rPr>
              <w:delText>Appendix B. Descriptive analysis of Sahsuland</w:delText>
            </w:r>
            <w:r w:rsidDel="006F08FE">
              <w:rPr>
                <w:noProof/>
                <w:webHidden/>
              </w:rPr>
              <w:tab/>
            </w:r>
            <w:r w:rsidR="00F41B52" w:rsidDel="006F08FE">
              <w:rPr>
                <w:noProof/>
                <w:webHidden/>
              </w:rPr>
              <w:delText>31</w:delText>
            </w:r>
          </w:del>
        </w:p>
        <w:p w14:paraId="4FCDC5FA" w14:textId="09A9CA3D" w:rsidR="00253D8D" w:rsidDel="006F08FE" w:rsidRDefault="00253D8D">
          <w:pPr>
            <w:pStyle w:val="TOC3"/>
            <w:tabs>
              <w:tab w:val="right" w:leader="dot" w:pos="9016"/>
            </w:tabs>
            <w:rPr>
              <w:del w:id="430" w:author="Peter Hambly" w:date="2018-09-07T11:43:00Z"/>
              <w:rFonts w:eastAsiaTheme="minorEastAsia"/>
              <w:noProof/>
              <w:lang w:eastAsia="en-GB"/>
            </w:rPr>
          </w:pPr>
          <w:del w:id="431" w:author="Peter Hambly" w:date="2018-09-07T11:43:00Z">
            <w:r w:rsidRPr="00AF3B28" w:rsidDel="006F08FE">
              <w:rPr>
                <w:rStyle w:val="Hyperlink"/>
                <w:noProof/>
              </w:rPr>
              <w:delText>Sahsuland population</w:delText>
            </w:r>
            <w:r w:rsidDel="006F08FE">
              <w:rPr>
                <w:noProof/>
                <w:webHidden/>
              </w:rPr>
              <w:tab/>
            </w:r>
            <w:r w:rsidR="00F41B52" w:rsidDel="006F08FE">
              <w:rPr>
                <w:noProof/>
                <w:webHidden/>
              </w:rPr>
              <w:delText>32</w:delText>
            </w:r>
          </w:del>
        </w:p>
        <w:p w14:paraId="2430E389" w14:textId="17651B80" w:rsidR="00253D8D" w:rsidDel="006F08FE" w:rsidRDefault="00253D8D">
          <w:pPr>
            <w:pStyle w:val="TOC3"/>
            <w:tabs>
              <w:tab w:val="right" w:leader="dot" w:pos="9016"/>
            </w:tabs>
            <w:rPr>
              <w:del w:id="432" w:author="Peter Hambly" w:date="2018-09-07T11:43:00Z"/>
              <w:rFonts w:eastAsiaTheme="minorEastAsia"/>
              <w:noProof/>
              <w:lang w:eastAsia="en-GB"/>
            </w:rPr>
          </w:pPr>
          <w:del w:id="433" w:author="Peter Hambly" w:date="2018-09-07T11:43:00Z">
            <w:r w:rsidRPr="00AF3B28" w:rsidDel="006F08FE">
              <w:rPr>
                <w:rStyle w:val="Hyperlink"/>
                <w:noProof/>
              </w:rPr>
              <w:delText>Sahsuland numera</w:delText>
            </w:r>
            <w:r w:rsidRPr="006F08FE" w:rsidDel="006F08FE">
              <w:rPr>
                <w:rStyle w:val="Hyperlink"/>
                <w:noProof/>
              </w:rPr>
              <w:delText>tor data</w:delText>
            </w:r>
            <w:r w:rsidDel="006F08FE">
              <w:rPr>
                <w:noProof/>
                <w:webHidden/>
              </w:rPr>
              <w:tab/>
            </w:r>
            <w:r w:rsidR="00F41B52" w:rsidDel="006F08FE">
              <w:rPr>
                <w:noProof/>
                <w:webHidden/>
              </w:rPr>
              <w:delText>33</w:delText>
            </w:r>
          </w:del>
        </w:p>
        <w:p w14:paraId="0295BED6" w14:textId="0E2982C2" w:rsidR="00253D8D" w:rsidDel="006F08FE" w:rsidRDefault="00253D8D">
          <w:pPr>
            <w:pStyle w:val="TOC2"/>
            <w:tabs>
              <w:tab w:val="right" w:leader="dot" w:pos="9016"/>
            </w:tabs>
            <w:rPr>
              <w:del w:id="434" w:author="Peter Hambly" w:date="2018-09-07T11:43:00Z"/>
              <w:rFonts w:eastAsiaTheme="minorEastAsia"/>
              <w:noProof/>
              <w:lang w:eastAsia="en-GB"/>
            </w:rPr>
          </w:pPr>
          <w:del w:id="435" w:author="Peter Hambly" w:date="2018-09-07T11:43:00Z">
            <w:r w:rsidRPr="00AF3B28" w:rsidDel="006F08FE">
              <w:rPr>
                <w:rStyle w:val="Hyperlink"/>
                <w:noProof/>
              </w:rPr>
              <w:delText>References</w:delText>
            </w:r>
            <w:r w:rsidDel="006F08FE">
              <w:rPr>
                <w:noProof/>
                <w:webHidden/>
              </w:rPr>
              <w:tab/>
            </w:r>
            <w:r w:rsidR="00F41B52" w:rsidDel="006F08FE">
              <w:rPr>
                <w:noProof/>
                <w:webHidden/>
              </w:rPr>
              <w:delText>38</w:delText>
            </w:r>
          </w:del>
        </w:p>
        <w:p w14:paraId="501A0098" w14:textId="6A142F13" w:rsidR="00F56C9B" w:rsidRDefault="00F56C9B">
          <w:r>
            <w:rPr>
              <w:b/>
              <w:bCs/>
              <w:noProof/>
            </w:rPr>
            <w:fldChar w:fldCharType="end"/>
          </w:r>
        </w:p>
      </w:sdtContent>
    </w:sdt>
    <w:p w14:paraId="1095B990" w14:textId="77777777" w:rsidR="00D44E5D" w:rsidRDefault="00D44E5D" w:rsidP="00BA0511">
      <w:pPr>
        <w:jc w:val="both"/>
        <w:rPr>
          <w:rFonts w:asciiTheme="majorHAnsi" w:eastAsiaTheme="majorEastAsia" w:hAnsiTheme="majorHAnsi" w:cstheme="majorBidi"/>
          <w:color w:val="365F91" w:themeColor="accent1" w:themeShade="BF"/>
          <w:sz w:val="28"/>
          <w:szCs w:val="28"/>
        </w:rPr>
      </w:pPr>
      <w:r>
        <w:br w:type="page"/>
      </w:r>
    </w:p>
    <w:p w14:paraId="5AFC83D5" w14:textId="77777777" w:rsidR="00D44E5D" w:rsidRDefault="00D44E5D" w:rsidP="00BA0511">
      <w:pPr>
        <w:pStyle w:val="Heading1"/>
        <w:jc w:val="both"/>
      </w:pPr>
      <w:bookmarkStart w:id="436" w:name="_Toc2779472"/>
      <w:r>
        <w:lastRenderedPageBreak/>
        <w:t>1. Introduction to the RIF</w:t>
      </w:r>
      <w:bookmarkEnd w:id="436"/>
    </w:p>
    <w:p w14:paraId="245A56E6" w14:textId="77777777" w:rsidR="00D44E5D" w:rsidRDefault="00D44E5D" w:rsidP="00BA0511">
      <w:pPr>
        <w:pStyle w:val="Heading2"/>
        <w:jc w:val="both"/>
      </w:pPr>
      <w:bookmarkStart w:id="437" w:name="_Toc2779473"/>
      <w:r>
        <w:t>1.1 Purpose</w:t>
      </w:r>
      <w:bookmarkEnd w:id="437"/>
    </w:p>
    <w:p w14:paraId="38C48B33" w14:textId="77777777" w:rsidR="00D44E5D" w:rsidRDefault="00D44E5D" w:rsidP="00BA0511">
      <w:pPr>
        <w:jc w:val="both"/>
      </w:pPr>
      <w:r>
        <w:t xml:space="preserve">The Rapid Inquiry Facility (RIF) is an automated tool to allow </w:t>
      </w:r>
      <w:commentRangeStart w:id="438"/>
      <w:r>
        <w:t xml:space="preserve">epidemiologists </w:t>
      </w:r>
      <w:commentRangeEnd w:id="438"/>
      <w:r>
        <w:rPr>
          <w:rStyle w:val="CommentReference"/>
        </w:rPr>
        <w:commentReference w:id="438"/>
      </w:r>
      <w:r>
        <w:t>to rapidly address epidemiological and public health questions using routines collected health and population data.</w:t>
      </w:r>
    </w:p>
    <w:p w14:paraId="671CEE9A" w14:textId="0D596DEE" w:rsidR="00352B1A" w:rsidRDefault="00352B1A" w:rsidP="00BA0511">
      <w:pPr>
        <w:jc w:val="both"/>
      </w:pPr>
      <w:r>
        <w:t xml:space="preserve">The RIF can perform risk analysis around putative hazardous </w:t>
      </w:r>
      <w:del w:id="439" w:author="Peter Hambly" w:date="2018-09-07T09:45:00Z">
        <w:r w:rsidDel="00AC0582">
          <w:delText>sources, and</w:delText>
        </w:r>
      </w:del>
      <w:ins w:id="440" w:author="Peter Hambly" w:date="2018-09-07T09:45:00Z">
        <w:r w:rsidR="00AC0582">
          <w:t>sources and</w:t>
        </w:r>
      </w:ins>
      <w:r>
        <w:t xml:space="preserve"> can be used for disease mapping. It generates </w:t>
      </w:r>
      <w:commentRangeStart w:id="441"/>
      <w:r>
        <w:t xml:space="preserve">indirectly </w:t>
      </w:r>
      <w:commentRangeEnd w:id="441"/>
      <w:r>
        <w:rPr>
          <w:rStyle w:val="CommentReference"/>
        </w:rPr>
        <w:commentReference w:id="441"/>
      </w:r>
      <w:r>
        <w:t>standardised rates and relative risks for any given health outcome, for specified age and year ranges, for any given geographical area.</w:t>
      </w:r>
    </w:p>
    <w:p w14:paraId="5BFA8A4C" w14:textId="278EF891" w:rsidR="00C30EB5" w:rsidRPr="00D44E5D" w:rsidRDefault="00C30EB5" w:rsidP="00BA0511">
      <w:pPr>
        <w:jc w:val="both"/>
      </w:pPr>
      <w:r>
        <w:t>The RIF has been developed by</w:t>
      </w:r>
      <w:ins w:id="442" w:author="Peter Hambly" w:date="2018-09-07T09:45:00Z">
        <w:r w:rsidR="00AC0582">
          <w:t xml:space="preserve"> the UK Small Area Health Unit at Imperial College London</w:t>
        </w:r>
      </w:ins>
      <w:ins w:id="443" w:author="Peter Hambly" w:date="2018-09-07T09:46:00Z">
        <w:r w:rsidR="00AC0582">
          <w:t xml:space="preserve"> and funded by the </w:t>
        </w:r>
      </w:ins>
      <w:ins w:id="444" w:author="Peter Hambly" w:date="2018-09-07T09:48:00Z">
        <w:r w:rsidR="00AC0582">
          <w:fldChar w:fldCharType="begin"/>
        </w:r>
      </w:ins>
      <w:ins w:id="445" w:author="Peter Hambly" w:date="2018-09-07T09:49:00Z">
        <w:r w:rsidR="00AC0582">
          <w:instrText>HYPERLINK "http://www.cdc.gov/"</w:instrText>
        </w:r>
      </w:ins>
      <w:ins w:id="446" w:author="Peter Hambly" w:date="2018-09-07T09:48:00Z">
        <w:r w:rsidR="00AC0582">
          <w:fldChar w:fldCharType="separate"/>
        </w:r>
      </w:ins>
      <w:ins w:id="447" w:author="Peter Hambly" w:date="2018-09-07T09:49:00Z">
        <w:r w:rsidR="00AC0582">
          <w:rPr>
            <w:rStyle w:val="Hyperlink"/>
          </w:rPr>
          <w:t xml:space="preserve">US </w:t>
        </w:r>
        <w:proofErr w:type="spellStart"/>
        <w:r w:rsidR="00AC0582">
          <w:rPr>
            <w:rStyle w:val="Hyperlink"/>
          </w:rPr>
          <w:t>Centers</w:t>
        </w:r>
        <w:proofErr w:type="spellEnd"/>
        <w:r w:rsidR="00AC0582">
          <w:rPr>
            <w:rStyle w:val="Hyperlink"/>
          </w:rPr>
          <w:t xml:space="preserve"> for Disease Control and Prevention (CDC) </w:t>
        </w:r>
      </w:ins>
      <w:ins w:id="448" w:author="Peter Hambly" w:date="2018-09-07T09:48:00Z">
        <w:r w:rsidR="00AC0582">
          <w:fldChar w:fldCharType="end"/>
        </w:r>
      </w:ins>
      <w:ins w:id="449" w:author="Peter Hambly" w:date="2018-09-07T09:49:00Z">
        <w:r w:rsidR="00AC0582">
          <w:t xml:space="preserve">and </w:t>
        </w:r>
      </w:ins>
      <w:ins w:id="450" w:author="Peter Hambly" w:date="2018-09-07T09:52:00Z">
        <w:r w:rsidR="00AC0582">
          <w:t xml:space="preserve">the </w:t>
        </w:r>
      </w:ins>
      <w:ins w:id="451" w:author="Peter Hambly" w:date="2018-09-07T09:49:00Z">
        <w:r w:rsidR="00AC0582">
          <w:fldChar w:fldCharType="begin"/>
        </w:r>
      </w:ins>
      <w:ins w:id="452" w:author="Peter Hambly" w:date="2018-09-07T09:52:00Z">
        <w:r w:rsidR="00AC0582">
          <w:instrText>HYPERLINK "http://www.nihr.ac.uk/"</w:instrText>
        </w:r>
      </w:ins>
      <w:ins w:id="453" w:author="Peter Hambly" w:date="2018-09-07T09:49:00Z">
        <w:r w:rsidR="00AC0582">
          <w:fldChar w:fldCharType="separate"/>
        </w:r>
      </w:ins>
      <w:ins w:id="454" w:author="Peter Hambly" w:date="2018-09-07T09:52:00Z">
        <w:r w:rsidR="00AC0582">
          <w:rPr>
            <w:rStyle w:val="Hyperlink"/>
          </w:rPr>
          <w:t>National Institute for Health Research Health Protection Research Unit</w:t>
        </w:r>
      </w:ins>
      <w:ins w:id="455" w:author="Peter Hambly" w:date="2018-09-07T09:49:00Z">
        <w:r w:rsidR="00AC0582">
          <w:fldChar w:fldCharType="end"/>
        </w:r>
        <w:r w:rsidR="00AC0582">
          <w:t xml:space="preserve">. </w:t>
        </w:r>
      </w:ins>
      <w:ins w:id="456" w:author="Peter Hambly" w:date="2018-09-07T09:48:00Z">
        <w:r w:rsidR="00AC0582">
          <w:t xml:space="preserve"> </w:t>
        </w:r>
      </w:ins>
      <w:ins w:id="457" w:author="Peter Hambly" w:date="2018-09-07T09:46:00Z">
        <w:r w:rsidR="00AC0582" w:rsidRPr="00AC0582" w:rsidDel="00AC0582">
          <w:t xml:space="preserve"> </w:t>
        </w:r>
      </w:ins>
      <w:del w:id="458" w:author="Peter Hambly" w:date="2018-09-07T09:45:00Z">
        <w:r w:rsidDel="00AC0582">
          <w:delText>…</w:delText>
        </w:r>
      </w:del>
    </w:p>
    <w:p w14:paraId="35986538" w14:textId="59835A05" w:rsidR="00C30EB5" w:rsidRDefault="00C30EB5" w:rsidP="00BA0511">
      <w:pPr>
        <w:jc w:val="both"/>
        <w:rPr>
          <w:ins w:id="459" w:author="Peter Hambly" w:date="2018-09-07T09:52:00Z"/>
        </w:rPr>
      </w:pPr>
      <w:r>
        <w:t xml:space="preserve">This manual describes version </w:t>
      </w:r>
      <w:r>
        <w:rPr>
          <w:b/>
        </w:rPr>
        <w:t>4.0</w:t>
      </w:r>
      <w:r>
        <w:t xml:space="preserve"> of the RIF (last update </w:t>
      </w:r>
      <w:del w:id="460" w:author="Peter Hambly" w:date="2018-09-07T09:45:00Z">
        <w:r w:rsidDel="00AC0582">
          <w:delText>XXX</w:delText>
        </w:r>
      </w:del>
      <w:ins w:id="461" w:author="Peter Hambly" w:date="2019-03-06T15:08:00Z">
        <w:r w:rsidR="001D3008">
          <w:t xml:space="preserve">March </w:t>
        </w:r>
      </w:ins>
      <w:ins w:id="462" w:author="Peter Hambly" w:date="2018-09-07T09:45:00Z">
        <w:r w:rsidR="00AC0582">
          <w:t>201</w:t>
        </w:r>
      </w:ins>
      <w:ins w:id="463" w:author="Peter Hambly" w:date="2019-03-06T15:08:00Z">
        <w:r w:rsidR="001D3008">
          <w:t>9</w:t>
        </w:r>
      </w:ins>
      <w:r>
        <w:t xml:space="preserve">). </w:t>
      </w:r>
      <w:ins w:id="464" w:author="Peter Hambly" w:date="2018-09-07T09:52:00Z">
        <w:r w:rsidR="00AC0582">
          <w:t>This version of the RIF s</w:t>
        </w:r>
      </w:ins>
      <w:del w:id="465" w:author="Peter Hambly" w:date="2018-09-07T09:52:00Z">
        <w:r w:rsidDel="00AC0582">
          <w:delText>S</w:delText>
        </w:r>
      </w:del>
      <w:r>
        <w:t xml:space="preserve">upports </w:t>
      </w:r>
      <w:ins w:id="466" w:author="Peter Hambly" w:date="2018-09-07T09:52:00Z">
        <w:r w:rsidR="00AC0582">
          <w:t xml:space="preserve">the following </w:t>
        </w:r>
      </w:ins>
      <w:r>
        <w:t>browser</w:t>
      </w:r>
      <w:ins w:id="467" w:author="Peter Hambly" w:date="2018-09-07T09:52:00Z">
        <w:r w:rsidR="00AC0582">
          <w:t>s:</w:t>
        </w:r>
      </w:ins>
      <w:del w:id="468" w:author="Peter Hambly" w:date="2018-09-07T09:52:00Z">
        <w:r w:rsidDel="00AC0582">
          <w:delText>s… versions…</w:delText>
        </w:r>
      </w:del>
    </w:p>
    <w:p w14:paraId="37A738E9" w14:textId="11705416" w:rsidR="00AC0582" w:rsidRDefault="006977A6" w:rsidP="00AC0582">
      <w:pPr>
        <w:pStyle w:val="ListParagraph"/>
        <w:numPr>
          <w:ilvl w:val="0"/>
          <w:numId w:val="17"/>
        </w:numPr>
        <w:jc w:val="both"/>
        <w:rPr>
          <w:ins w:id="469" w:author="Peter Hambly" w:date="2018-09-07T09:54:00Z"/>
        </w:rPr>
      </w:pPr>
      <w:ins w:id="470" w:author="Peter Hambly" w:date="2018-09-07T09:53:00Z">
        <w:r>
          <w:t>Firefox 62.0 (64 bit</w:t>
        </w:r>
      </w:ins>
      <w:ins w:id="471" w:author="Peter Hambly" w:date="2018-09-07T09:54:00Z">
        <w:r>
          <w:t>)</w:t>
        </w:r>
      </w:ins>
      <w:ins w:id="472" w:author="Peter Hambly" w:date="2018-09-07T09:55:00Z">
        <w:r>
          <w:t xml:space="preserve"> or greater</w:t>
        </w:r>
      </w:ins>
      <w:ins w:id="473" w:author="Peter Hambly" w:date="2018-09-07T09:54:00Z">
        <w:r>
          <w:t>: preferred</w:t>
        </w:r>
      </w:ins>
      <w:ins w:id="474" w:author="Peter Hambly" w:date="2018-09-07T09:57:00Z">
        <w:r>
          <w:t xml:space="preserve"> as it handles the large memory requirements of </w:t>
        </w:r>
        <w:proofErr w:type="gramStart"/>
        <w:r>
          <w:t>high resolution</w:t>
        </w:r>
        <w:proofErr w:type="gramEnd"/>
        <w:r>
          <w:t xml:space="preserve"> </w:t>
        </w:r>
      </w:ins>
      <w:ins w:id="475" w:author="Peter Hambly" w:date="2018-09-07T09:58:00Z">
        <w:r>
          <w:t xml:space="preserve">administrative </w:t>
        </w:r>
      </w:ins>
      <w:ins w:id="476" w:author="Peter Hambly" w:date="2018-09-07T09:57:00Z">
        <w:r>
          <w:t>ge</w:t>
        </w:r>
      </w:ins>
      <w:ins w:id="477" w:author="Peter Hambly" w:date="2018-09-07T09:58:00Z">
        <w:r>
          <w:t>ographies (e.g. UK Census Output Area) best</w:t>
        </w:r>
      </w:ins>
      <w:ins w:id="478" w:author="Peter Hambly" w:date="2018-09-07T09:54:00Z">
        <w:r>
          <w:t>;</w:t>
        </w:r>
      </w:ins>
    </w:p>
    <w:p w14:paraId="15C6C7DB" w14:textId="0EFA9D2B" w:rsidR="006977A6" w:rsidRDefault="006977A6" w:rsidP="00AC0582">
      <w:pPr>
        <w:pStyle w:val="ListParagraph"/>
        <w:numPr>
          <w:ilvl w:val="0"/>
          <w:numId w:val="17"/>
        </w:numPr>
        <w:jc w:val="both"/>
        <w:rPr>
          <w:ins w:id="479" w:author="Peter Hambly" w:date="2018-09-07T09:55:00Z"/>
        </w:rPr>
      </w:pPr>
      <w:ins w:id="480" w:author="Peter Hambly" w:date="2018-09-07T09:54:00Z">
        <w:r>
          <w:t>Chrome</w:t>
        </w:r>
      </w:ins>
      <w:ins w:id="481" w:author="Peter Hambly" w:date="2018-09-07T09:55:00Z">
        <w:r>
          <w:t xml:space="preserve"> 69.0 (64 bit) or greater;</w:t>
        </w:r>
      </w:ins>
    </w:p>
    <w:p w14:paraId="3F6C4207" w14:textId="48A388B0" w:rsidR="006977A6" w:rsidRDefault="006977A6" w:rsidP="00AC0582">
      <w:pPr>
        <w:pStyle w:val="ListParagraph"/>
        <w:numPr>
          <w:ilvl w:val="0"/>
          <w:numId w:val="17"/>
        </w:numPr>
        <w:jc w:val="both"/>
        <w:rPr>
          <w:ins w:id="482" w:author="Peter Hambly" w:date="2018-09-07T09:56:00Z"/>
        </w:rPr>
      </w:pPr>
      <w:ins w:id="483" w:author="Peter Hambly" w:date="2018-09-07T09:55:00Z">
        <w:r>
          <w:t>Microsoft Edge</w:t>
        </w:r>
      </w:ins>
      <w:ins w:id="484" w:author="Peter Hambly" w:date="2018-09-07T09:56:00Z">
        <w:r>
          <w:t xml:space="preserve"> 42.17134 or greater;</w:t>
        </w:r>
      </w:ins>
    </w:p>
    <w:p w14:paraId="44BFAC7E" w14:textId="0823430D" w:rsidR="006977A6" w:rsidRDefault="006977A6" w:rsidP="00AF3B28">
      <w:pPr>
        <w:jc w:val="both"/>
      </w:pPr>
      <w:ins w:id="485" w:author="Peter Hambly" w:date="2018-09-07T09:58:00Z">
        <w:r>
          <w:t xml:space="preserve">The RIF will work with </w:t>
        </w:r>
      </w:ins>
      <w:ins w:id="486" w:author="Peter Hambly" w:date="2018-09-07T09:56:00Z">
        <w:r>
          <w:t>Microsoft Internet Explorer</w:t>
        </w:r>
      </w:ins>
      <w:ins w:id="487" w:author="Peter Hambly" w:date="2018-09-07T10:04:00Z">
        <w:r w:rsidR="00F151B1">
          <w:t xml:space="preserve"> </w:t>
        </w:r>
      </w:ins>
      <w:ins w:id="488" w:author="Peter Hambly" w:date="2018-09-07T10:05:00Z">
        <w:r w:rsidR="00F151B1">
          <w:t xml:space="preserve">(IE) </w:t>
        </w:r>
      </w:ins>
      <w:ins w:id="489" w:author="Peter Hambly" w:date="2018-09-07T10:04:00Z">
        <w:r w:rsidR="00F151B1">
          <w:t>11.0.</w:t>
        </w:r>
      </w:ins>
      <w:ins w:id="490" w:author="Peter Hambly" w:date="2018-09-07T10:05:00Z">
        <w:r w:rsidR="00F151B1">
          <w:t xml:space="preserve">9600 or greater. Use of IE is not advised as </w:t>
        </w:r>
      </w:ins>
      <w:ins w:id="491" w:author="Peter Hambly" w:date="2018-09-07T10:07:00Z">
        <w:r w:rsidR="00F151B1">
          <w:t>it w</w:t>
        </w:r>
      </w:ins>
      <w:ins w:id="492" w:author="Peter Hambly" w:date="2018-09-07T10:08:00Z">
        <w:r w:rsidR="00F151B1">
          <w:t xml:space="preserve">ill run slowly and crash at medium levels of resolution (e.g. US Counties). </w:t>
        </w:r>
      </w:ins>
    </w:p>
    <w:p w14:paraId="326FE67E" w14:textId="77777777" w:rsidR="00C30EB5" w:rsidRDefault="00C30EB5" w:rsidP="00BA0511">
      <w:pPr>
        <w:pStyle w:val="Heading2"/>
        <w:jc w:val="both"/>
      </w:pPr>
      <w:bookmarkStart w:id="493" w:name="_Toc2779474"/>
      <w:r>
        <w:t>1.2 Principal Features</w:t>
      </w:r>
      <w:bookmarkEnd w:id="493"/>
    </w:p>
    <w:p w14:paraId="3B82DCBD" w14:textId="77EB7680" w:rsidR="0015116B" w:rsidRDefault="00C30EB5" w:rsidP="0015116B">
      <w:pPr>
        <w:pStyle w:val="ListParagraph"/>
        <w:numPr>
          <w:ilvl w:val="0"/>
          <w:numId w:val="1"/>
        </w:numPr>
        <w:jc w:val="both"/>
        <w:rPr>
          <w:ins w:id="494" w:author="Peter Hambly" w:date="2018-09-07T10:25:00Z"/>
        </w:rPr>
      </w:pPr>
      <w:r>
        <w:t xml:space="preserve">The system is designed using </w:t>
      </w:r>
      <w:ins w:id="495" w:author="Peter Hambly" w:date="2018-09-07T10:27:00Z">
        <w:r w:rsidR="00DB6C47">
          <w:t>a three</w:t>
        </w:r>
      </w:ins>
      <w:del w:id="496" w:author="Peter Hambly" w:date="2018-09-07T10:27:00Z">
        <w:r w:rsidDel="00DB6C47">
          <w:delText>3</w:delText>
        </w:r>
      </w:del>
      <w:r>
        <w:t xml:space="preserve"> tier architecture. The client runs </w:t>
      </w:r>
      <w:commentRangeStart w:id="497"/>
      <w:r>
        <w:t xml:space="preserve">entirely within the user’s browser and does not require installation of any software on the client’s machine. All data is stored in a secure database on the server with user access, security and data processing performed by the </w:t>
      </w:r>
      <w:commentRangeEnd w:id="497"/>
      <w:r>
        <w:rPr>
          <w:rStyle w:val="CommentReference"/>
        </w:rPr>
        <w:commentReference w:id="497"/>
      </w:r>
      <w:r>
        <w:t xml:space="preserve">middleware, also running on the server. </w:t>
      </w:r>
      <w:del w:id="498" w:author="Peter Hambly" w:date="2018-09-07T10:25:00Z">
        <w:r w:rsidDel="0015116B">
          <w:delText>For more information see….</w:delText>
        </w:r>
      </w:del>
    </w:p>
    <w:p w14:paraId="3CD6AB23" w14:textId="1373B135" w:rsidR="0015116B" w:rsidRDefault="0015116B">
      <w:pPr>
        <w:pStyle w:val="ListParagraph"/>
        <w:jc w:val="center"/>
        <w:rPr>
          <w:ins w:id="499" w:author="Peter Hambly" w:date="2018-09-07T10:25:00Z"/>
        </w:rPr>
        <w:pPrChange w:id="500" w:author="Peter Hambly" w:date="2018-09-07T10:26:00Z">
          <w:pPr>
            <w:pStyle w:val="ListParagraph"/>
            <w:numPr>
              <w:numId w:val="1"/>
            </w:numPr>
            <w:ind w:hanging="360"/>
            <w:jc w:val="both"/>
          </w:pPr>
        </w:pPrChange>
      </w:pPr>
      <w:ins w:id="501" w:author="Peter Hambly" w:date="2018-09-07T10:25:00Z">
        <w:r>
          <w:rPr>
            <w:noProof/>
          </w:rPr>
          <w:drawing>
            <wp:inline distT="0" distB="0" distL="0" distR="0" wp14:anchorId="3CA59837" wp14:editId="22F70F67">
              <wp:extent cx="4394063" cy="3159707"/>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2773" cy="3209115"/>
                      </a:xfrm>
                      <a:prstGeom prst="rect">
                        <a:avLst/>
                      </a:prstGeom>
                      <a:noFill/>
                      <a:ln>
                        <a:noFill/>
                      </a:ln>
                    </pic:spPr>
                  </pic:pic>
                </a:graphicData>
              </a:graphic>
            </wp:inline>
          </w:drawing>
        </w:r>
      </w:ins>
    </w:p>
    <w:p w14:paraId="4B023814" w14:textId="1EF18B02" w:rsidR="0015116B" w:rsidRDefault="0015116B">
      <w:pPr>
        <w:ind w:left="360"/>
        <w:jc w:val="center"/>
        <w:pPrChange w:id="502" w:author="Peter Hambly" w:date="2018-09-07T10:25:00Z">
          <w:pPr>
            <w:pStyle w:val="ListParagraph"/>
            <w:numPr>
              <w:numId w:val="1"/>
            </w:numPr>
            <w:ind w:hanging="360"/>
            <w:jc w:val="both"/>
          </w:pPr>
        </w:pPrChange>
      </w:pPr>
      <w:ins w:id="503" w:author="Peter Hambly" w:date="2018-09-07T10:25:00Z">
        <w:r>
          <w:t xml:space="preserve">Figure XXX. The RIF </w:t>
        </w:r>
        <w:proofErr w:type="spellStart"/>
        <w:r>
          <w:t>Arctitecture</w:t>
        </w:r>
        <w:proofErr w:type="spellEnd"/>
        <w:r>
          <w:t>.</w:t>
        </w:r>
      </w:ins>
    </w:p>
    <w:p w14:paraId="7A761075" w14:textId="0B4E5465" w:rsidR="00B52E21" w:rsidRDefault="00B52E21" w:rsidP="00BA0511">
      <w:pPr>
        <w:pStyle w:val="ListParagraph"/>
        <w:numPr>
          <w:ilvl w:val="0"/>
          <w:numId w:val="1"/>
        </w:numPr>
        <w:jc w:val="both"/>
      </w:pPr>
      <w:r>
        <w:t xml:space="preserve">In addition to the point source ‘risk analysis’ and </w:t>
      </w:r>
      <w:ins w:id="504" w:author="Peter Hambly" w:date="2018-09-07T10:14:00Z">
        <w:r w:rsidR="00C47B1B">
          <w:t>‘</w:t>
        </w:r>
      </w:ins>
      <w:r>
        <w:t>disease mapping</w:t>
      </w:r>
      <w:ins w:id="505" w:author="Peter Hambly" w:date="2018-09-07T10:14:00Z">
        <w:r w:rsidR="00C47B1B">
          <w:t>’</w:t>
        </w:r>
      </w:ins>
      <w:r>
        <w:t xml:space="preserve"> </w:t>
      </w:r>
      <w:commentRangeStart w:id="506"/>
      <w:r>
        <w:t>options, it is also possible to import detailed exposure data, such as output from dispersion modelling</w:t>
      </w:r>
      <w:commentRangeEnd w:id="506"/>
      <w:r>
        <w:rPr>
          <w:rStyle w:val="CommentReference"/>
        </w:rPr>
        <w:commentReference w:id="506"/>
      </w:r>
      <w:r>
        <w:t>.</w:t>
      </w:r>
    </w:p>
    <w:p w14:paraId="1E624800" w14:textId="77777777" w:rsidR="0032044D" w:rsidRDefault="009525D1" w:rsidP="00BA0511">
      <w:pPr>
        <w:pStyle w:val="ListParagraph"/>
        <w:numPr>
          <w:ilvl w:val="0"/>
          <w:numId w:val="1"/>
        </w:numPr>
        <w:jc w:val="both"/>
      </w:pPr>
      <w:r>
        <w:lastRenderedPageBreak/>
        <w:t>Within the risk analysis tool, the RIF performs test on the relative risks to assess for homogeneity and linear trend with exposure.</w:t>
      </w:r>
    </w:p>
    <w:p w14:paraId="3B70E644" w14:textId="77777777" w:rsidR="009525D1" w:rsidRDefault="009525D1" w:rsidP="00BA0511">
      <w:pPr>
        <w:pStyle w:val="ListParagraph"/>
        <w:numPr>
          <w:ilvl w:val="0"/>
          <w:numId w:val="1"/>
        </w:numPr>
        <w:jc w:val="both"/>
      </w:pPr>
      <w:r>
        <w:t xml:space="preserve">Within the disease mapping tool, the RIF can </w:t>
      </w:r>
      <w:commentRangeStart w:id="507"/>
      <w:r>
        <w:t xml:space="preserve">perform empirical Bayes smoothing </w:t>
      </w:r>
      <w:commentRangeEnd w:id="507"/>
      <w:r>
        <w:rPr>
          <w:rStyle w:val="CommentReference"/>
        </w:rPr>
        <w:commentReference w:id="507"/>
      </w:r>
      <w:r>
        <w:t>and full Bayes smoothing using the r-INLA library assessed from the middleware.</w:t>
      </w:r>
    </w:p>
    <w:p w14:paraId="753E965E" w14:textId="0DAFC80C" w:rsidR="009525D1" w:rsidRDefault="009525D1" w:rsidP="00BA0511">
      <w:pPr>
        <w:pStyle w:val="ListParagraph"/>
        <w:numPr>
          <w:ilvl w:val="0"/>
          <w:numId w:val="1"/>
        </w:numPr>
        <w:jc w:val="both"/>
        <w:rPr>
          <w:ins w:id="508" w:author="Peter Hambly" w:date="2018-09-07T10:30:00Z"/>
        </w:rPr>
      </w:pPr>
      <w:r>
        <w:t xml:space="preserve">The RIF can </w:t>
      </w:r>
      <w:commentRangeStart w:id="509"/>
      <w:r>
        <w:t xml:space="preserve">export data for further analysis in other (statistical) software packages such as </w:t>
      </w:r>
      <w:proofErr w:type="spellStart"/>
      <w:r>
        <w:t>SaTScan</w:t>
      </w:r>
      <w:proofErr w:type="spellEnd"/>
      <w:r>
        <w:t xml:space="preserve"> and </w:t>
      </w:r>
      <w:proofErr w:type="spellStart"/>
      <w:r>
        <w:t>WinBUGS</w:t>
      </w:r>
      <w:proofErr w:type="spellEnd"/>
      <w:ins w:id="510" w:author="Peter Hambly" w:date="2018-09-07T10:32:00Z">
        <w:r w:rsidR="00DB6C47">
          <w:t xml:space="preserve"> and GIS packages </w:t>
        </w:r>
      </w:ins>
      <w:ins w:id="511" w:author="Peter Hambly" w:date="2018-09-07T10:33:00Z">
        <w:r w:rsidR="00DB6C47">
          <w:t>s</w:t>
        </w:r>
      </w:ins>
      <w:ins w:id="512" w:author="Peter Hambly" w:date="2018-09-07T10:32:00Z">
        <w:r w:rsidR="00DB6C47">
          <w:t xml:space="preserve">uch as </w:t>
        </w:r>
      </w:ins>
      <w:ins w:id="513" w:author="Peter Hambly" w:date="2018-09-07T10:33:00Z">
        <w:r w:rsidR="00DB6C47">
          <w:t>ArcGIS and QGIS</w:t>
        </w:r>
      </w:ins>
      <w:r>
        <w:t>.</w:t>
      </w:r>
      <w:commentRangeEnd w:id="509"/>
      <w:r>
        <w:rPr>
          <w:rStyle w:val="CommentReference"/>
        </w:rPr>
        <w:commentReference w:id="509"/>
      </w:r>
    </w:p>
    <w:p w14:paraId="2D029E0C" w14:textId="03EF8593" w:rsidR="00DB6C47" w:rsidRDefault="00DB6C47" w:rsidP="00BA0511">
      <w:pPr>
        <w:pStyle w:val="ListParagraph"/>
        <w:numPr>
          <w:ilvl w:val="0"/>
          <w:numId w:val="1"/>
        </w:numPr>
        <w:jc w:val="both"/>
        <w:rPr>
          <w:ins w:id="514" w:author="Peter Hambly" w:date="2018-09-07T10:22:00Z"/>
        </w:rPr>
      </w:pPr>
      <w:ins w:id="515" w:author="Peter Hambly" w:date="2018-09-07T10:30:00Z">
        <w:r>
          <w:t xml:space="preserve">Support for Information Governance via database security features (e.g. </w:t>
        </w:r>
      </w:ins>
      <w:ins w:id="516" w:author="Peter Hambly" w:date="2018-09-07T10:32:00Z">
        <w:r>
          <w:t>role-based</w:t>
        </w:r>
      </w:ins>
      <w:ins w:id="517" w:author="Peter Hambly" w:date="2018-09-07T10:30:00Z">
        <w:r>
          <w:t xml:space="preserve"> access control</w:t>
        </w:r>
      </w:ins>
      <w:ins w:id="518" w:author="Peter Hambly" w:date="2018-09-07T10:31:00Z">
        <w:r>
          <w:t>,</w:t>
        </w:r>
      </w:ins>
      <w:ins w:id="519" w:author="Peter Hambly" w:date="2018-09-07T10:30:00Z">
        <w:r>
          <w:t xml:space="preserve"> </w:t>
        </w:r>
      </w:ins>
      <w:ins w:id="520" w:author="Peter Hambly" w:date="2018-09-07T10:31:00Z">
        <w:r>
          <w:t>auditing)</w:t>
        </w:r>
      </w:ins>
      <w:ins w:id="521" w:author="Peter Hambly" w:date="2018-09-07T10:33:00Z">
        <w:r>
          <w:t xml:space="preserve">. </w:t>
        </w:r>
      </w:ins>
      <w:ins w:id="522" w:author="Peter Hambly" w:date="2018-09-07T10:34:00Z">
        <w:r>
          <w:t xml:space="preserve">Users can only access and utilise data for which they have been granted by the database </w:t>
        </w:r>
      </w:ins>
      <w:ins w:id="523" w:author="Peter Hambly" w:date="2018-09-07T10:37:00Z">
        <w:r w:rsidR="004B26E7">
          <w:t>administrator</w:t>
        </w:r>
      </w:ins>
      <w:ins w:id="524" w:author="Peter Hambly" w:date="2018-09-07T10:34:00Z">
        <w:r>
          <w:t>.</w:t>
        </w:r>
      </w:ins>
    </w:p>
    <w:p w14:paraId="2139E5D9" w14:textId="0476F101" w:rsidR="0015116B" w:rsidDel="0015116B" w:rsidRDefault="0015116B">
      <w:pPr>
        <w:jc w:val="center"/>
        <w:rPr>
          <w:del w:id="525" w:author="Peter Hambly" w:date="2018-09-07T10:24:00Z"/>
        </w:rPr>
        <w:pPrChange w:id="526" w:author="Peter Hambly" w:date="2018-09-07T10:23:00Z">
          <w:pPr>
            <w:pStyle w:val="ListParagraph"/>
            <w:numPr>
              <w:numId w:val="1"/>
            </w:numPr>
            <w:ind w:hanging="360"/>
            <w:jc w:val="both"/>
          </w:pPr>
        </w:pPrChange>
      </w:pPr>
    </w:p>
    <w:p w14:paraId="1F4A716E" w14:textId="45296816" w:rsidR="005E23EE" w:rsidRDefault="00D519F0">
      <w:pPr>
        <w:pStyle w:val="Heading2"/>
        <w:jc w:val="both"/>
        <w:rPr>
          <w:ins w:id="527" w:author="Peter Hambly" w:date="2018-09-07T11:22:00Z"/>
        </w:rPr>
        <w:pPrChange w:id="528" w:author="Peter Hambly" w:date="2018-09-07T11:23:00Z">
          <w:pPr/>
        </w:pPrChange>
      </w:pPr>
      <w:bookmarkStart w:id="529" w:name="_Toc2779475"/>
      <w:commentRangeStart w:id="530"/>
      <w:r>
        <w:t xml:space="preserve">1.3 </w:t>
      </w:r>
      <w:ins w:id="531" w:author="Peter Hambly" w:date="2018-09-07T10:35:00Z">
        <w:r w:rsidR="00DB6C47">
          <w:t>Current Limitations</w:t>
        </w:r>
      </w:ins>
      <w:bookmarkEnd w:id="529"/>
    </w:p>
    <w:p w14:paraId="3D1F4BDF" w14:textId="77777777" w:rsidR="005E23EE" w:rsidRDefault="005E23EE" w:rsidP="005E23EE">
      <w:pPr>
        <w:pStyle w:val="ListParagraph"/>
        <w:numPr>
          <w:ilvl w:val="0"/>
          <w:numId w:val="18"/>
        </w:numPr>
        <w:rPr>
          <w:ins w:id="532" w:author="Peter Hambly" w:date="2018-09-07T11:23:00Z"/>
        </w:rPr>
      </w:pPr>
      <w:ins w:id="533" w:author="Peter Hambly" w:date="2018-09-07T11:22:00Z">
        <w:r>
          <w:t>No support for covariates embedded in numerator or denominator data. Data must be extracted into a separate covariate table. Covariates must be merged into a single table and disaggregated (if required) by year. It is not planned to remove these</w:t>
        </w:r>
      </w:ins>
      <w:ins w:id="534" w:author="Peter Hambly" w:date="2018-09-07T11:23:00Z">
        <w:r>
          <w:t xml:space="preserve"> </w:t>
        </w:r>
      </w:ins>
      <w:ins w:id="535" w:author="Peter Hambly" w:date="2018-09-07T11:22:00Z">
        <w:r>
          <w:t>restrictions which were in the previous RIF.</w:t>
        </w:r>
      </w:ins>
    </w:p>
    <w:p w14:paraId="0DF33839" w14:textId="415DE1D5" w:rsidR="005E23EE" w:rsidRDefault="009F2177" w:rsidP="005E23EE">
      <w:pPr>
        <w:pStyle w:val="ListParagraph"/>
        <w:numPr>
          <w:ilvl w:val="0"/>
          <w:numId w:val="18"/>
        </w:numPr>
        <w:rPr>
          <w:ins w:id="536" w:author="Peter Hambly" w:date="2018-09-07T11:23:00Z"/>
        </w:rPr>
      </w:pPr>
      <w:ins w:id="537" w:author="Peter Hambly" w:date="2018-09-07T11:41:00Z">
        <w:r>
          <w:t>External c</w:t>
        </w:r>
      </w:ins>
      <w:ins w:id="538" w:author="Peter Hambly" w:date="2018-09-07T11:22:00Z">
        <w:r w:rsidR="005E23EE">
          <w:t xml:space="preserve">ovariates must be </w:t>
        </w:r>
        <w:proofErr w:type="spellStart"/>
        <w:r w:rsidR="005E23EE">
          <w:t>quantilised</w:t>
        </w:r>
        <w:proofErr w:type="spellEnd"/>
        <w:r w:rsidR="005E23EE">
          <w:t xml:space="preserve">. Support for continuous variable covariates (i.e. on the fly </w:t>
        </w:r>
        <w:proofErr w:type="spellStart"/>
        <w:r w:rsidR="005E23EE">
          <w:t>quantilisation</w:t>
        </w:r>
        <w:proofErr w:type="spellEnd"/>
        <w:r w:rsidR="005E23EE">
          <w:t>) may be added in future releases</w:t>
        </w:r>
      </w:ins>
      <w:ins w:id="539" w:author="Peter Hambly" w:date="2018-09-07T11:42:00Z">
        <w:r>
          <w:t>;</w:t>
        </w:r>
      </w:ins>
    </w:p>
    <w:p w14:paraId="2EB18877" w14:textId="77777777" w:rsidR="005E23EE" w:rsidRDefault="005E23EE" w:rsidP="005E23EE">
      <w:pPr>
        <w:pStyle w:val="ListParagraph"/>
        <w:numPr>
          <w:ilvl w:val="0"/>
          <w:numId w:val="18"/>
        </w:numPr>
        <w:rPr>
          <w:ins w:id="540" w:author="Peter Hambly" w:date="2018-09-07T11:23:00Z"/>
        </w:rPr>
      </w:pPr>
      <w:ins w:id="541" w:author="Peter Hambly" w:date="2018-09-07T11:22:00Z">
        <w:r>
          <w:t>Denominator data is always used in indirect standardisation. There is no support currently in the RIF for</w:t>
        </w:r>
      </w:ins>
      <w:ins w:id="542" w:author="Peter Hambly" w:date="2018-09-07T11:23:00Z">
        <w:r>
          <w:t xml:space="preserve"> </w:t>
        </w:r>
      </w:ins>
      <w:ins w:id="543" w:author="Peter Hambly" w:date="2018-09-07T11:22:00Z">
        <w:r>
          <w:t>direct standardisation using standard populations. This was supported in previous versions of the RIF and will be put</w:t>
        </w:r>
      </w:ins>
      <w:ins w:id="544" w:author="Peter Hambly" w:date="2018-09-07T11:23:00Z">
        <w:r>
          <w:t xml:space="preserve"> </w:t>
        </w:r>
      </w:ins>
      <w:ins w:id="545" w:author="Peter Hambly" w:date="2018-09-07T11:22:00Z">
        <w:r>
          <w:t>back if required;</w:t>
        </w:r>
      </w:ins>
    </w:p>
    <w:p w14:paraId="23CBA9C0" w14:textId="302713F8" w:rsidR="00322764" w:rsidRDefault="005E23EE" w:rsidP="005E23EE">
      <w:pPr>
        <w:pStyle w:val="ListParagraph"/>
        <w:numPr>
          <w:ilvl w:val="0"/>
          <w:numId w:val="18"/>
        </w:numPr>
        <w:rPr>
          <w:ins w:id="546" w:author="Peter Hambly" w:date="2018-09-07T11:24:00Z"/>
        </w:rPr>
      </w:pPr>
      <w:ins w:id="547" w:author="Peter Hambly" w:date="2018-09-07T11:22:00Z">
        <w:r>
          <w:t>No support for ad-hoc SQL. This functionality will be partially re-implemented in future releases using user specified condition</w:t>
        </w:r>
      </w:ins>
      <w:ins w:id="548" w:author="Peter Hambly" w:date="2018-09-07T11:23:00Z">
        <w:r w:rsidR="00322764">
          <w:t xml:space="preserve">s </w:t>
        </w:r>
      </w:ins>
      <w:ins w:id="549" w:author="Peter Hambly" w:date="2018-09-07T11:22:00Z">
        <w:r>
          <w:t>(pre</w:t>
        </w:r>
      </w:ins>
      <w:ins w:id="550" w:author="Peter Hambly" w:date="2018-09-07T11:33:00Z">
        <w:r w:rsidR="00322764">
          <w:t>-</w:t>
        </w:r>
      </w:ins>
      <w:ins w:id="551" w:author="Peter Hambly" w:date="2018-09-07T11:22:00Z">
        <w:r>
          <w:t>defined groups). The feature was removed as it cannot be implemented in a secure manner (i.e. it permits SQL injection attacks);</w:t>
        </w:r>
      </w:ins>
    </w:p>
    <w:p w14:paraId="1866E8C1" w14:textId="480B767F" w:rsidR="005E23EE" w:rsidRDefault="005E23EE">
      <w:pPr>
        <w:pStyle w:val="ListParagraph"/>
        <w:numPr>
          <w:ilvl w:val="0"/>
          <w:numId w:val="18"/>
        </w:numPr>
        <w:rPr>
          <w:ins w:id="552" w:author="Peter Hambly" w:date="2018-09-07T11:22:00Z"/>
        </w:rPr>
        <w:pPrChange w:id="553" w:author="Peter Hambly" w:date="2018-09-07T11:24:00Z">
          <w:pPr/>
        </w:pPrChange>
      </w:pPr>
      <w:ins w:id="554" w:author="Peter Hambly" w:date="2018-09-07T11:22:00Z">
        <w:r>
          <w:t>Numerators are currently limited to ICD 10 coding only. Support will be added for:</w:t>
        </w:r>
      </w:ins>
    </w:p>
    <w:p w14:paraId="53854746" w14:textId="49AD8F1B" w:rsidR="00322764" w:rsidRDefault="005E23EE" w:rsidP="005E23EE">
      <w:pPr>
        <w:pStyle w:val="ListParagraph"/>
        <w:numPr>
          <w:ilvl w:val="1"/>
          <w:numId w:val="18"/>
        </w:numPr>
        <w:rPr>
          <w:ins w:id="555" w:author="Peter Hambly" w:date="2018-09-07T11:24:00Z"/>
        </w:rPr>
      </w:pPr>
      <w:ins w:id="556" w:author="Peter Hambly" w:date="2018-09-07T11:22:00Z">
        <w:r>
          <w:t>ICD 9</w:t>
        </w:r>
      </w:ins>
      <w:ins w:id="557" w:author="Peter Hambly" w:date="2018-09-07T11:40:00Z">
        <w:r w:rsidR="009F2177">
          <w:t xml:space="preserve"> (</w:t>
        </w:r>
      </w:ins>
      <w:ins w:id="558" w:author="Peter Hambly" w:date="2018-09-07T11:41:00Z">
        <w:r w:rsidR="009F2177">
          <w:t>Autumn</w:t>
        </w:r>
      </w:ins>
      <w:ins w:id="559" w:author="Peter Hambly" w:date="2018-09-07T11:40:00Z">
        <w:r w:rsidR="009F2177">
          <w:t xml:space="preserve"> 2018)</w:t>
        </w:r>
      </w:ins>
      <w:ins w:id="560" w:author="Peter Hambly" w:date="2018-09-07T11:42:00Z">
        <w:r w:rsidR="009F2177">
          <w:t>;</w:t>
        </w:r>
      </w:ins>
    </w:p>
    <w:p w14:paraId="62940AA5" w14:textId="2257D9C6" w:rsidR="005E23EE" w:rsidRDefault="005E23EE">
      <w:pPr>
        <w:pStyle w:val="ListParagraph"/>
        <w:numPr>
          <w:ilvl w:val="1"/>
          <w:numId w:val="18"/>
        </w:numPr>
        <w:rPr>
          <w:ins w:id="561" w:author="Peter Hambly" w:date="2018-09-07T11:22:00Z"/>
        </w:rPr>
        <w:pPrChange w:id="562" w:author="Peter Hambly" w:date="2018-09-07T11:24:00Z">
          <w:pPr/>
        </w:pPrChange>
      </w:pPr>
      <w:ins w:id="563" w:author="Peter Hambly" w:date="2018-09-07T11:22:00Z">
        <w:r>
          <w:t>ICD 11 (subject to the release of the 11th Edition in June 2018)</w:t>
        </w:r>
      </w:ins>
      <w:ins w:id="564" w:author="Peter Hambly" w:date="2018-09-07T11:42:00Z">
        <w:r w:rsidR="009F2177">
          <w:t>.</w:t>
        </w:r>
      </w:ins>
    </w:p>
    <w:p w14:paraId="54A82D3A" w14:textId="52DBFECF" w:rsidR="00322764" w:rsidRDefault="005E23EE" w:rsidP="00AF3B28">
      <w:pPr>
        <w:rPr>
          <w:ins w:id="565" w:author="Peter Hambly" w:date="2018-09-07T11:22:00Z"/>
        </w:rPr>
      </w:pPr>
      <w:ins w:id="566" w:author="Peter Hambly" w:date="2018-09-07T11:22:00Z">
        <w:r>
          <w:t>In the longer term it is expected that support will be added for:</w:t>
        </w:r>
      </w:ins>
    </w:p>
    <w:p w14:paraId="34986824" w14:textId="7EC1D945" w:rsidR="005E23EE" w:rsidRPr="00AF3B28" w:rsidRDefault="005E23EE">
      <w:pPr>
        <w:pStyle w:val="ListParagraph"/>
        <w:numPr>
          <w:ilvl w:val="0"/>
          <w:numId w:val="22"/>
        </w:numPr>
        <w:rPr>
          <w:ins w:id="567" w:author="Peter Hambly" w:date="2018-09-07T11:22:00Z"/>
        </w:rPr>
        <w:pPrChange w:id="568" w:author="Peter Hambly" w:date="2018-09-07T11:25:00Z">
          <w:pPr/>
        </w:pPrChange>
      </w:pPr>
      <w:ins w:id="569" w:author="Peter Hambly" w:date="2018-09-07T11:22:00Z">
        <w:r w:rsidRPr="00AF3B28">
          <w:t>ICD oncology (ICD-O-1)</w:t>
        </w:r>
      </w:ins>
      <w:ins w:id="570" w:author="Peter Hambly" w:date="2018-09-07T11:42:00Z">
        <w:r w:rsidR="009F2177">
          <w:t>;</w:t>
        </w:r>
      </w:ins>
    </w:p>
    <w:p w14:paraId="55DFEC8B" w14:textId="6DB9376E" w:rsidR="005E23EE" w:rsidRPr="00AF3B28" w:rsidRDefault="005E23EE">
      <w:pPr>
        <w:pStyle w:val="ListParagraph"/>
        <w:numPr>
          <w:ilvl w:val="0"/>
          <w:numId w:val="22"/>
        </w:numPr>
        <w:rPr>
          <w:ins w:id="571" w:author="Peter Hambly" w:date="2018-09-07T11:22:00Z"/>
        </w:rPr>
        <w:pPrChange w:id="572" w:author="Peter Hambly" w:date="2018-09-07T11:25:00Z">
          <w:pPr/>
        </w:pPrChange>
      </w:pPr>
      <w:ins w:id="573" w:author="Peter Hambly" w:date="2018-09-07T11:22:00Z">
        <w:r w:rsidRPr="00322764">
          <w:t xml:space="preserve">UK HES </w:t>
        </w:r>
        <w:proofErr w:type="spellStart"/>
        <w:r w:rsidRPr="00322764">
          <w:rPr>
            <w:i/>
            <w:rPrChange w:id="574" w:author="Peter Hambly" w:date="2018-09-07T11:34:00Z">
              <w:rPr/>
            </w:rPrChange>
          </w:rPr>
          <w:t>oper</w:t>
        </w:r>
        <w:proofErr w:type="spellEnd"/>
        <w:r w:rsidRPr="00AF3B28">
          <w:t xml:space="preserve"> and A+E codes</w:t>
        </w:r>
      </w:ins>
      <w:ins w:id="575" w:author="Peter Hambly" w:date="2018-09-07T11:42:00Z">
        <w:r w:rsidR="009F2177">
          <w:t>;</w:t>
        </w:r>
      </w:ins>
    </w:p>
    <w:p w14:paraId="435AD215" w14:textId="7B74EB88" w:rsidR="00322764" w:rsidRDefault="005E23EE" w:rsidP="00AF3B28">
      <w:pPr>
        <w:pStyle w:val="ListParagraph"/>
        <w:numPr>
          <w:ilvl w:val="0"/>
          <w:numId w:val="22"/>
        </w:numPr>
        <w:rPr>
          <w:ins w:id="576" w:author="Peter Hambly" w:date="2018-09-07T11:26:00Z"/>
        </w:rPr>
      </w:pPr>
      <w:ins w:id="577" w:author="Peter Hambly" w:date="2018-09-07T11:22:00Z">
        <w:r w:rsidRPr="00322764">
          <w:t>User specified conditions (pre</w:t>
        </w:r>
      </w:ins>
      <w:ins w:id="578" w:author="Peter Hambly" w:date="2018-09-07T11:34:00Z">
        <w:r w:rsidR="00322764">
          <w:t>-</w:t>
        </w:r>
      </w:ins>
      <w:ins w:id="579" w:author="Peter Hambly" w:date="2018-09-07T11:22:00Z">
        <w:r w:rsidRPr="00AF3B28">
          <w:t>defined groups), e.g. Low birthweight, complex groups of ICD codes, the all record</w:t>
        </w:r>
      </w:ins>
      <w:ins w:id="580" w:author="Peter Hambly" w:date="2018-09-07T11:24:00Z">
        <w:r w:rsidR="00322764" w:rsidRPr="00322764">
          <w:t xml:space="preserve"> </w:t>
        </w:r>
      </w:ins>
      <w:ins w:id="581" w:author="Peter Hambly" w:date="2018-09-07T11:22:00Z">
        <w:r w:rsidRPr="00322764">
          <w:t>condition (the</w:t>
        </w:r>
      </w:ins>
      <w:ins w:id="582" w:author="Peter Hambly" w:date="2018-09-07T11:24:00Z">
        <w:r w:rsidR="00322764" w:rsidRPr="00322764">
          <w:t xml:space="preserve"> </w:t>
        </w:r>
      </w:ins>
      <w:ins w:id="583" w:author="Peter Hambly" w:date="2018-09-07T11:22:00Z">
        <w:r w:rsidRPr="00322764">
          <w:rPr>
            <w:rFonts w:ascii="Courier New" w:hAnsi="Courier New" w:cs="Courier New"/>
            <w:sz w:val="20"/>
            <w:szCs w:val="20"/>
            <w:rPrChange w:id="584" w:author="Peter Hambly" w:date="2018-09-07T11:34:00Z">
              <w:rPr/>
            </w:rPrChange>
          </w:rPr>
          <w:t>1=1</w:t>
        </w:r>
        <w:r w:rsidRPr="00AF3B28">
          <w:t xml:space="preserve"> ad-hoc</w:t>
        </w:r>
        <w:r w:rsidRPr="00322764">
          <w:t xml:space="preserve"> SQL filter in the previous RIF)</w:t>
        </w:r>
      </w:ins>
      <w:ins w:id="585" w:author="Peter Hambly" w:date="2018-09-07T11:27:00Z">
        <w:r w:rsidR="00322764">
          <w:t>;</w:t>
        </w:r>
      </w:ins>
    </w:p>
    <w:p w14:paraId="6E9C9078" w14:textId="1A8F1914" w:rsidR="00322764" w:rsidRDefault="005E23EE" w:rsidP="00322764">
      <w:pPr>
        <w:pStyle w:val="ListParagraph"/>
        <w:numPr>
          <w:ilvl w:val="0"/>
          <w:numId w:val="22"/>
        </w:numPr>
        <w:rPr>
          <w:ins w:id="586" w:author="Peter Hambly" w:date="2018-09-07T11:31:00Z"/>
        </w:rPr>
      </w:pPr>
      <w:ins w:id="587" w:author="Peter Hambly" w:date="2018-09-07T11:22:00Z">
        <w:r>
          <w:t xml:space="preserve">The RIF currently lacks complex support for Information Governance beyond having strong </w:t>
        </w:r>
      </w:ins>
      <w:ins w:id="588" w:author="Peter Hambly" w:date="2018-09-07T11:26:00Z">
        <w:r w:rsidR="00322764">
          <w:t>role-based</w:t>
        </w:r>
      </w:ins>
      <w:ins w:id="589" w:author="Peter Hambly" w:date="2018-09-07T11:22:00Z">
        <w:r>
          <w:t xml:space="preserve"> permissions.</w:t>
        </w:r>
      </w:ins>
      <w:ins w:id="590" w:author="Peter Hambly" w:date="2018-09-07T11:41:00Z">
        <w:r w:rsidR="009F2177">
          <w:t xml:space="preserve"> An information governance tool is envi</w:t>
        </w:r>
      </w:ins>
      <w:ins w:id="591" w:author="Peter Hambly" w:date="2018-09-07T11:42:00Z">
        <w:r w:rsidR="009F2177">
          <w:t>s</w:t>
        </w:r>
      </w:ins>
      <w:ins w:id="592" w:author="Peter Hambly" w:date="2018-09-07T11:41:00Z">
        <w:r w:rsidR="009F2177">
          <w:t>age</w:t>
        </w:r>
      </w:ins>
      <w:ins w:id="593" w:author="Peter Hambly" w:date="2018-09-07T11:42:00Z">
        <w:r w:rsidR="009F2177">
          <w:t>d</w:t>
        </w:r>
      </w:ins>
      <w:ins w:id="594" w:author="Peter Hambly" w:date="2018-09-07T11:41:00Z">
        <w:r w:rsidR="009F2177">
          <w:t xml:space="preserve"> to a</w:t>
        </w:r>
      </w:ins>
      <w:ins w:id="595" w:author="Peter Hambly" w:date="2018-09-07T11:42:00Z">
        <w:r w:rsidR="009F2177">
          <w:t>ssist;</w:t>
        </w:r>
      </w:ins>
    </w:p>
    <w:p w14:paraId="6E04D00F" w14:textId="771E1ED2" w:rsidR="005E23EE" w:rsidRDefault="00322764">
      <w:pPr>
        <w:pStyle w:val="ListParagraph"/>
        <w:numPr>
          <w:ilvl w:val="0"/>
          <w:numId w:val="22"/>
        </w:numPr>
        <w:rPr>
          <w:ins w:id="596" w:author="Peter Hambly" w:date="2018-09-07T11:22:00Z"/>
        </w:rPr>
        <w:pPrChange w:id="597" w:author="Peter Hambly" w:date="2018-09-07T11:31:00Z">
          <w:pPr/>
        </w:pPrChange>
      </w:pPr>
      <w:ins w:id="598" w:author="Peter Hambly" w:date="2018-09-07T11:31:00Z">
        <w:r>
          <w:t>More tha</w:t>
        </w:r>
      </w:ins>
      <w:ins w:id="599" w:author="Peter Hambly" w:date="2018-09-07T11:22:00Z">
        <w:r w:rsidR="005E23EE">
          <w:t>n</w:t>
        </w:r>
      </w:ins>
      <w:ins w:id="600" w:author="Peter Hambly" w:date="2018-09-07T11:31:00Z">
        <w:r>
          <w:t xml:space="preserve"> on</w:t>
        </w:r>
      </w:ins>
      <w:ins w:id="601" w:author="Peter Hambly" w:date="2018-09-07T11:22:00Z">
        <w:r w:rsidR="005E23EE">
          <w:t xml:space="preserve">e </w:t>
        </w:r>
      </w:ins>
      <w:ins w:id="602" w:author="Peter Hambly" w:date="2018-09-07T11:31:00Z">
        <w:r>
          <w:t xml:space="preserve">external </w:t>
        </w:r>
      </w:ins>
      <w:ins w:id="603" w:author="Peter Hambly" w:date="2018-09-07T11:22:00Z">
        <w:r w:rsidR="005E23EE">
          <w:t>covariate;</w:t>
        </w:r>
      </w:ins>
    </w:p>
    <w:p w14:paraId="49AEC4A3" w14:textId="7406E1A5" w:rsidR="005E23EE" w:rsidRDefault="00322764">
      <w:pPr>
        <w:pStyle w:val="ListParagraph"/>
        <w:numPr>
          <w:ilvl w:val="0"/>
          <w:numId w:val="23"/>
        </w:numPr>
        <w:rPr>
          <w:ins w:id="604" w:author="Peter Hambly" w:date="2018-09-07T11:22:00Z"/>
        </w:rPr>
        <w:pPrChange w:id="605" w:author="Peter Hambly" w:date="2018-09-07T11:28:00Z">
          <w:pPr/>
        </w:pPrChange>
      </w:pPr>
      <w:ins w:id="606" w:author="Peter Hambly" w:date="2018-09-07T11:31:00Z">
        <w:r>
          <w:t>More than o</w:t>
        </w:r>
      </w:ins>
      <w:ins w:id="607" w:author="Peter Hambly" w:date="2018-09-07T11:22:00Z">
        <w:r w:rsidR="005E23EE">
          <w:t>ne investigation;</w:t>
        </w:r>
      </w:ins>
    </w:p>
    <w:p w14:paraId="50BA7E5A" w14:textId="213D58C8" w:rsidR="005E23EE" w:rsidRDefault="00322764">
      <w:pPr>
        <w:pStyle w:val="ListParagraph"/>
        <w:numPr>
          <w:ilvl w:val="0"/>
          <w:numId w:val="23"/>
        </w:numPr>
        <w:rPr>
          <w:ins w:id="608" w:author="Peter Hambly" w:date="2018-09-07T11:22:00Z"/>
        </w:rPr>
        <w:pPrChange w:id="609" w:author="Peter Hambly" w:date="2018-09-07T11:28:00Z">
          <w:pPr/>
        </w:pPrChange>
      </w:pPr>
      <w:ins w:id="610" w:author="Peter Hambly" w:date="2018-09-07T11:31:00Z">
        <w:r>
          <w:t>Mul</w:t>
        </w:r>
      </w:ins>
      <w:ins w:id="611" w:author="Peter Hambly" w:date="2018-09-07T11:32:00Z">
        <w:r>
          <w:t>tiple</w:t>
        </w:r>
      </w:ins>
      <w:ins w:id="612" w:author="Peter Hambly" w:date="2018-09-07T11:22:00Z">
        <w:r w:rsidR="005E23EE">
          <w:t xml:space="preserve"> ICD field names</w:t>
        </w:r>
      </w:ins>
      <w:ins w:id="613" w:author="Peter Hambly" w:date="2018-09-07T11:32:00Z">
        <w:r>
          <w:t xml:space="preserve"> (e.g. as used in hospital episode statistics);</w:t>
        </w:r>
      </w:ins>
    </w:p>
    <w:p w14:paraId="3F9C5BCC" w14:textId="3964D6C9" w:rsidR="005E23EE" w:rsidRDefault="00322764">
      <w:pPr>
        <w:pStyle w:val="ListParagraph"/>
        <w:numPr>
          <w:ilvl w:val="0"/>
          <w:numId w:val="23"/>
        </w:numPr>
        <w:rPr>
          <w:ins w:id="614" w:author="Peter Hambly" w:date="2018-09-07T11:22:00Z"/>
        </w:rPr>
        <w:pPrChange w:id="615" w:author="Peter Hambly" w:date="2018-09-07T11:28:00Z">
          <w:pPr/>
        </w:pPrChange>
      </w:pPr>
      <w:ins w:id="616" w:author="Peter Hambly" w:date="2018-09-07T11:30:00Z">
        <w:r>
          <w:t xml:space="preserve">Covariate </w:t>
        </w:r>
      </w:ins>
      <w:proofErr w:type="spellStart"/>
      <w:ins w:id="617" w:author="Peter Hambly" w:date="2018-09-07T11:22:00Z">
        <w:r w:rsidR="005E23EE" w:rsidRPr="00322764">
          <w:rPr>
            <w:i/>
            <w:rPrChange w:id="618" w:author="Peter Hambly" w:date="2018-09-07T11:34:00Z">
              <w:rPr/>
            </w:rPrChange>
          </w:rPr>
          <w:t>geolevel</w:t>
        </w:r>
        <w:proofErr w:type="spellEnd"/>
        <w:r w:rsidR="005E23EE">
          <w:t xml:space="preserve"> cannot be of lower resolution than study </w:t>
        </w:r>
        <w:proofErr w:type="spellStart"/>
        <w:r w:rsidR="005E23EE" w:rsidRPr="00322764">
          <w:rPr>
            <w:i/>
            <w:rPrChange w:id="619" w:author="Peter Hambly" w:date="2018-09-07T11:34:00Z">
              <w:rPr/>
            </w:rPrChange>
          </w:rPr>
          <w:t>geolevel</w:t>
        </w:r>
        <w:proofErr w:type="spellEnd"/>
        <w:r w:rsidR="005E23EE">
          <w:t>;</w:t>
        </w:r>
      </w:ins>
    </w:p>
    <w:p w14:paraId="6C7A6B5C" w14:textId="598D555F" w:rsidR="005E23EE" w:rsidRDefault="00322764">
      <w:pPr>
        <w:pStyle w:val="ListParagraph"/>
        <w:numPr>
          <w:ilvl w:val="0"/>
          <w:numId w:val="23"/>
        </w:numPr>
        <w:rPr>
          <w:ins w:id="620" w:author="Peter Hambly" w:date="2018-09-07T11:22:00Z"/>
        </w:rPr>
        <w:pPrChange w:id="621" w:author="Peter Hambly" w:date="2018-09-07T11:28:00Z">
          <w:pPr/>
        </w:pPrChange>
      </w:pPr>
      <w:ins w:id="622" w:author="Peter Hambly" w:date="2018-09-07T11:32:00Z">
        <w:r>
          <w:t>S</w:t>
        </w:r>
      </w:ins>
      <w:ins w:id="623" w:author="Peter Hambly" w:date="2018-09-07T11:22:00Z">
        <w:r w:rsidR="005E23EE">
          <w:t>eparate AGE_GROUP/AGE/SEX columns;</w:t>
        </w:r>
      </w:ins>
    </w:p>
    <w:p w14:paraId="58530896" w14:textId="4F7CAAF4" w:rsidR="005E23EE" w:rsidRDefault="005E23EE">
      <w:pPr>
        <w:pStyle w:val="ListParagraph"/>
        <w:numPr>
          <w:ilvl w:val="0"/>
          <w:numId w:val="23"/>
        </w:numPr>
        <w:rPr>
          <w:ins w:id="624" w:author="Peter Hambly" w:date="2018-09-07T11:22:00Z"/>
        </w:rPr>
        <w:pPrChange w:id="625" w:author="Peter Hambly" w:date="2018-09-07T11:33:00Z">
          <w:pPr/>
        </w:pPrChange>
      </w:pPr>
      <w:ins w:id="626" w:author="Peter Hambly" w:date="2018-09-07T11:22:00Z">
        <w:r>
          <w:t xml:space="preserve">Support for more than current and previous version of a table outcome (e.g. ICD). This would allow ICD 9, 10 and 11 (or 8, 9 and 10) to be supported all at the same time together the </w:t>
        </w:r>
        <w:proofErr w:type="spellStart"/>
        <w:r>
          <w:t>the</w:t>
        </w:r>
        <w:proofErr w:type="spellEnd"/>
        <w:r>
          <w:t xml:space="preserve"> start and end year for each version in a numerator table.</w:t>
        </w:r>
      </w:ins>
      <w:ins w:id="627" w:author="Peter Hambly" w:date="2018-09-07T11:28:00Z">
        <w:r w:rsidR="00322764">
          <w:t xml:space="preserve"> </w:t>
        </w:r>
      </w:ins>
      <w:ins w:id="628" w:author="Peter Hambly" w:date="2018-09-07T11:22:00Z">
        <w:r>
          <w:t>Currently the RIF applies the same ICD filter to all years. This approach may cause problems if there are coding incompatibiliti</w:t>
        </w:r>
      </w:ins>
      <w:ins w:id="629" w:author="Peter Hambly" w:date="2018-09-07T11:28:00Z">
        <w:r w:rsidR="00322764">
          <w:t xml:space="preserve">es </w:t>
        </w:r>
      </w:ins>
      <w:ins w:id="630" w:author="Peter Hambly" w:date="2018-09-07T11:22:00Z">
        <w:r>
          <w:t>between the version (i.e. the same code means something different in two or more version).</w:t>
        </w:r>
      </w:ins>
    </w:p>
    <w:p w14:paraId="7D1B81EA" w14:textId="35A7A736" w:rsidR="00D519F0" w:rsidRDefault="00DB6C47" w:rsidP="00BA0511">
      <w:pPr>
        <w:pStyle w:val="Heading2"/>
        <w:jc w:val="both"/>
      </w:pPr>
      <w:bookmarkStart w:id="631" w:name="_Toc2779476"/>
      <w:ins w:id="632" w:author="Peter Hambly" w:date="2018-09-07T10:35:00Z">
        <w:r>
          <w:t xml:space="preserve">1.4 </w:t>
        </w:r>
      </w:ins>
      <w:r w:rsidR="00D519F0">
        <w:t>Input Facilities</w:t>
      </w:r>
      <w:commentRangeEnd w:id="530"/>
      <w:r w:rsidR="00D519F0">
        <w:rPr>
          <w:rStyle w:val="CommentReference"/>
          <w:rFonts w:asciiTheme="minorHAnsi" w:eastAsiaTheme="minorHAnsi" w:hAnsiTheme="minorHAnsi" w:cstheme="minorBidi"/>
          <w:b w:val="0"/>
          <w:bCs w:val="0"/>
          <w:color w:val="auto"/>
        </w:rPr>
        <w:commentReference w:id="530"/>
      </w:r>
      <w:bookmarkEnd w:id="631"/>
    </w:p>
    <w:p w14:paraId="2353F242" w14:textId="31D4AD87" w:rsidR="00D519F0" w:rsidRDefault="00D519F0" w:rsidP="00BA0511">
      <w:pPr>
        <w:jc w:val="both"/>
      </w:pPr>
      <w:del w:id="633" w:author="Peter Hambly" w:date="2018-09-07T10:32:00Z">
        <w:r w:rsidDel="00DB6C47">
          <w:delText xml:space="preserve">Provided with the </w:delText>
        </w:r>
      </w:del>
      <w:ins w:id="634" w:author="Peter Hambly" w:date="2018-09-07T10:32:00Z">
        <w:r w:rsidR="00DB6C47">
          <w:t xml:space="preserve">The </w:t>
        </w:r>
      </w:ins>
      <w:r>
        <w:t xml:space="preserve">RIF </w:t>
      </w:r>
      <w:ins w:id="635" w:author="Peter Hambly" w:date="2018-09-07T10:32:00Z">
        <w:r w:rsidR="00DB6C47">
          <w:t xml:space="preserve">will be provided with </w:t>
        </w:r>
      </w:ins>
      <w:del w:id="636" w:author="Peter Hambly" w:date="2018-09-07T10:32:00Z">
        <w:r w:rsidDel="00DB6C47">
          <w:delText xml:space="preserve">is </w:delText>
        </w:r>
      </w:del>
      <w:r>
        <w:t xml:space="preserve">a Data Loader tool that </w:t>
      </w:r>
      <w:commentRangeStart w:id="637"/>
      <w:r>
        <w:t>allows users to import their health and GIS data.</w:t>
      </w:r>
      <w:commentRangeEnd w:id="637"/>
      <w:r>
        <w:rPr>
          <w:rStyle w:val="CommentReference"/>
        </w:rPr>
        <w:commentReference w:id="637"/>
      </w:r>
      <w:ins w:id="638" w:author="Peter Hambly" w:date="2018-09-07T10:45:00Z">
        <w:r w:rsidR="00845368">
          <w:t xml:space="preserve"> For the present there is a </w:t>
        </w:r>
      </w:ins>
      <w:ins w:id="639" w:author="Peter Hambly" w:date="2018-09-07T10:47:00Z">
        <w:r w:rsidR="009350D0">
          <w:fldChar w:fldCharType="begin"/>
        </w:r>
      </w:ins>
      <w:ins w:id="640" w:author="Peter Hambly" w:date="2018-09-07T11:44:00Z">
        <w:r w:rsidR="006F08FE">
          <w:instrText>HYPERLINK "https://smallareahealthstatisticsunit.github.io/rapidInquiryFacility/rifDatabase/DataLoaderData/DataLoading"</w:instrText>
        </w:r>
      </w:ins>
      <w:ins w:id="641" w:author="Peter Hambly" w:date="2018-09-07T10:47:00Z">
        <w:r w:rsidR="009350D0">
          <w:fldChar w:fldCharType="separate"/>
        </w:r>
        <w:r w:rsidR="009350D0">
          <w:rPr>
            <w:rStyle w:val="Hyperlink"/>
          </w:rPr>
          <w:t>RIF Data Loading</w:t>
        </w:r>
        <w:r w:rsidR="009350D0">
          <w:fldChar w:fldCharType="end"/>
        </w:r>
      </w:ins>
      <w:ins w:id="642" w:author="Peter Hambly" w:date="2018-09-07T10:45:00Z">
        <w:r w:rsidR="00845368">
          <w:t xml:space="preserve"> manual that describes how to manually process and load data into the RI</w:t>
        </w:r>
      </w:ins>
      <w:ins w:id="643" w:author="Peter Hambly" w:date="2018-09-07T10:46:00Z">
        <w:r w:rsidR="009350D0">
          <w:t>F</w:t>
        </w:r>
      </w:ins>
      <w:ins w:id="644" w:author="Peter Hambly" w:date="2018-09-07T10:47:00Z">
        <w:r w:rsidR="009350D0">
          <w:t>.</w:t>
        </w:r>
      </w:ins>
    </w:p>
    <w:p w14:paraId="66819861" w14:textId="04F5DAA0" w:rsidR="00D519F0" w:rsidRDefault="00D519F0" w:rsidP="00BA0511">
      <w:pPr>
        <w:pStyle w:val="Heading2"/>
        <w:jc w:val="both"/>
      </w:pPr>
      <w:bookmarkStart w:id="645" w:name="_Toc2779477"/>
      <w:r>
        <w:lastRenderedPageBreak/>
        <w:t>1.</w:t>
      </w:r>
      <w:ins w:id="646" w:author="Peter Hambly" w:date="2018-09-07T10:35:00Z">
        <w:r w:rsidR="00DB6C47">
          <w:t>5</w:t>
        </w:r>
      </w:ins>
      <w:del w:id="647" w:author="Peter Hambly" w:date="2018-09-07T10:35:00Z">
        <w:r w:rsidDel="00DB6C47">
          <w:delText>4</w:delText>
        </w:r>
      </w:del>
      <w:r>
        <w:t xml:space="preserve"> Export Capability</w:t>
      </w:r>
      <w:bookmarkEnd w:id="645"/>
    </w:p>
    <w:p w14:paraId="14BFA93E" w14:textId="44CB325E" w:rsidR="00D519F0" w:rsidRDefault="00D519F0" w:rsidP="00BA0511">
      <w:pPr>
        <w:jc w:val="both"/>
      </w:pPr>
      <w:r>
        <w:t>The R</w:t>
      </w:r>
      <w:ins w:id="648" w:author="Peter Hambly" w:date="2018-09-07T10:37:00Z">
        <w:r w:rsidR="004B26E7">
          <w:t>IF</w:t>
        </w:r>
      </w:ins>
      <w:del w:id="649" w:author="Peter Hambly" w:date="2018-09-07T10:37:00Z">
        <w:r w:rsidDel="004B26E7">
          <w:delText>if</w:delText>
        </w:r>
      </w:del>
      <w:r>
        <w:t xml:space="preserve"> is a versatile tool for generating smoothed disease maps and for calculating relative risks in populations living around putative sources of exposure. There are, </w:t>
      </w:r>
      <w:proofErr w:type="gramStart"/>
      <w:r>
        <w:t>however</w:t>
      </w:r>
      <w:proofErr w:type="gramEnd"/>
      <w:r>
        <w:t xml:space="preserve"> additional software packages that can also be used to explore spatial and temporal trends in data, and to detect statistically significant clusters of disease that many users will wish to employ to aid their investigations. The RIF has been designed to work alongside these </w:t>
      </w:r>
      <w:del w:id="650" w:author="Peter Hambly" w:date="2018-09-07T10:38:00Z">
        <w:r w:rsidDel="004B26E7">
          <w:delText>programmes, and</w:delText>
        </w:r>
      </w:del>
      <w:ins w:id="651" w:author="Peter Hambly" w:date="2018-09-07T10:38:00Z">
        <w:r w:rsidR="004B26E7">
          <w:t>programmes and</w:t>
        </w:r>
      </w:ins>
      <w:r>
        <w:t xml:space="preserve"> can currently </w:t>
      </w:r>
      <w:commentRangeStart w:id="652"/>
      <w:r>
        <w:t xml:space="preserve">export data </w:t>
      </w:r>
      <w:ins w:id="653" w:author="Peter Hambly" w:date="2018-09-07T10:36:00Z">
        <w:r w:rsidR="004B26E7">
          <w:t>in ZIP file format for use in statistical packages (R,</w:t>
        </w:r>
      </w:ins>
      <w:del w:id="654" w:author="Peter Hambly" w:date="2018-09-07T10:36:00Z">
        <w:r w:rsidDel="004B26E7">
          <w:delText>to</w:delText>
        </w:r>
      </w:del>
      <w:r>
        <w:t xml:space="preserve"> </w:t>
      </w:r>
      <w:proofErr w:type="spellStart"/>
      <w:r>
        <w:t>WinBUGS</w:t>
      </w:r>
      <w:proofErr w:type="spellEnd"/>
      <w:r>
        <w:t xml:space="preserve"> and </w:t>
      </w:r>
      <w:proofErr w:type="spellStart"/>
      <w:r>
        <w:t>SaTScan</w:t>
      </w:r>
      <w:proofErr w:type="spellEnd"/>
      <w:ins w:id="655" w:author="Peter Hambly" w:date="2018-09-07T10:36:00Z">
        <w:r w:rsidR="004B26E7">
          <w:t>)</w:t>
        </w:r>
      </w:ins>
      <w:r>
        <w:t xml:space="preserve">, </w:t>
      </w:r>
      <w:ins w:id="656" w:author="Peter Hambly" w:date="2018-09-07T10:37:00Z">
        <w:r w:rsidR="004B26E7">
          <w:t xml:space="preserve">GIS packages via shapefile import </w:t>
        </w:r>
      </w:ins>
      <w:r>
        <w:t xml:space="preserve">as well </w:t>
      </w:r>
      <w:commentRangeEnd w:id="652"/>
      <w:r>
        <w:rPr>
          <w:rStyle w:val="CommentReference"/>
        </w:rPr>
        <w:commentReference w:id="652"/>
      </w:r>
      <w:r>
        <w:t>as to Microsoft Excel for further processing.</w:t>
      </w:r>
    </w:p>
    <w:p w14:paraId="17CC677F" w14:textId="155B6713" w:rsidR="00ED21D8" w:rsidRDefault="00ED21D8" w:rsidP="00BA0511">
      <w:pPr>
        <w:pStyle w:val="Heading2"/>
        <w:jc w:val="both"/>
      </w:pPr>
      <w:bookmarkStart w:id="657" w:name="_Toc2779478"/>
      <w:r>
        <w:t>1.</w:t>
      </w:r>
      <w:ins w:id="658" w:author="Peter Hambly" w:date="2018-09-07T10:35:00Z">
        <w:r w:rsidR="004B26E7">
          <w:t>6</w:t>
        </w:r>
      </w:ins>
      <w:del w:id="659" w:author="Peter Hambly" w:date="2018-09-07T10:35:00Z">
        <w:r w:rsidDel="00DB6C47">
          <w:delText>5</w:delText>
        </w:r>
      </w:del>
      <w:r>
        <w:t xml:space="preserve"> Scope of this Manual</w:t>
      </w:r>
      <w:bookmarkEnd w:id="657"/>
    </w:p>
    <w:p w14:paraId="17AB40EA" w14:textId="2B8C29AC" w:rsidR="006B0B52" w:rsidRPr="006B0B52" w:rsidRDefault="006B0B52" w:rsidP="00BA0511">
      <w:pPr>
        <w:jc w:val="both"/>
      </w:pPr>
      <w:r>
        <w:t xml:space="preserve">This manual explains how a user, typically an epidemiologist, would use the RIF client to set up a new study, run the study and examine the results. In </w:t>
      </w:r>
      <w:del w:id="660" w:author="Peter Hambly" w:date="2018-09-07T10:35:00Z">
        <w:r w:rsidDel="004B26E7">
          <w:delText>addition</w:delText>
        </w:r>
      </w:del>
      <w:ins w:id="661" w:author="Peter Hambly" w:date="2018-09-07T10:35:00Z">
        <w:r w:rsidR="004B26E7">
          <w:t>addition,</w:t>
        </w:r>
      </w:ins>
      <w:r>
        <w:t xml:space="preserve"> there is an appendix covering the statistical methods used by the RIF when a study is run.</w:t>
      </w:r>
    </w:p>
    <w:p w14:paraId="1FE61951" w14:textId="77777777" w:rsidR="00757635" w:rsidRDefault="00757635" w:rsidP="00BA0511">
      <w:pPr>
        <w:jc w:val="both"/>
      </w:pPr>
      <w:r>
        <w:br w:type="page"/>
      </w:r>
    </w:p>
    <w:p w14:paraId="5965F6C4" w14:textId="77777777" w:rsidR="00ED21D8" w:rsidRDefault="00757635" w:rsidP="00BA0511">
      <w:pPr>
        <w:pStyle w:val="Heading1"/>
        <w:jc w:val="both"/>
      </w:pPr>
      <w:bookmarkStart w:id="662" w:name="_Toc2779479"/>
      <w:commentRangeStart w:id="663"/>
      <w:r>
        <w:lastRenderedPageBreak/>
        <w:t>2. Background Considerations</w:t>
      </w:r>
      <w:commentRangeEnd w:id="663"/>
      <w:r>
        <w:rPr>
          <w:rStyle w:val="CommentReference"/>
          <w:rFonts w:asciiTheme="minorHAnsi" w:eastAsiaTheme="minorHAnsi" w:hAnsiTheme="minorHAnsi" w:cstheme="minorBidi"/>
          <w:b w:val="0"/>
          <w:bCs w:val="0"/>
          <w:color w:val="auto"/>
        </w:rPr>
        <w:commentReference w:id="663"/>
      </w:r>
      <w:bookmarkEnd w:id="662"/>
    </w:p>
    <w:p w14:paraId="37B89BD7" w14:textId="77777777" w:rsidR="00A673B9" w:rsidRDefault="00045E64" w:rsidP="00BA0511">
      <w:pPr>
        <w:jc w:val="both"/>
      </w:pPr>
      <w:r>
        <w:t>This chapter will give a very brief overview of some of the considerations that should be made when planning, undertaking and interpreting a RIF study. These considerations are not unique to studies undertaken using the RIF, and although the RIF will help to speed up point source and mapping studies, users are cautioned to plan RIF studies as carefully as they would any other epidemiological investigation they would undertake. More details on these issues can be found in the following papers:</w:t>
      </w:r>
    </w:p>
    <w:p w14:paraId="403F4A64" w14:textId="77777777" w:rsidR="00045E64" w:rsidRDefault="00045E64" w:rsidP="00BA0511">
      <w:pPr>
        <w:ind w:left="426" w:hanging="426"/>
        <w:jc w:val="both"/>
      </w:pPr>
      <w:r>
        <w:t xml:space="preserve">Beale L, Hodgson S, </w:t>
      </w:r>
      <w:proofErr w:type="spellStart"/>
      <w:r>
        <w:t>Abellan</w:t>
      </w:r>
      <w:proofErr w:type="spellEnd"/>
      <w:r>
        <w:t xml:space="preserve"> JJ, LeFevre S, </w:t>
      </w:r>
      <w:proofErr w:type="spellStart"/>
      <w:r>
        <w:t>Jarup</w:t>
      </w:r>
      <w:proofErr w:type="spellEnd"/>
      <w:r>
        <w:t xml:space="preserve"> L, 2010. Evaluation of spatial relationships between health and the environment: The Rapid Inquiry Facility, </w:t>
      </w:r>
      <w:r>
        <w:rPr>
          <w:i/>
        </w:rPr>
        <w:t>Environmental Health Perspectives.</w:t>
      </w:r>
      <w:r>
        <w:t xml:space="preserve"> Doi:10.1289/ehp.0901849</w:t>
      </w:r>
    </w:p>
    <w:p w14:paraId="5715BC83" w14:textId="77777777" w:rsidR="00EA1C1A" w:rsidRDefault="00EA1C1A" w:rsidP="00BA0511">
      <w:pPr>
        <w:ind w:left="426" w:hanging="426"/>
        <w:jc w:val="both"/>
      </w:pPr>
      <w:r>
        <w:t xml:space="preserve">Beal L, </w:t>
      </w:r>
      <w:proofErr w:type="spellStart"/>
      <w:r>
        <w:t>Abellan</w:t>
      </w:r>
      <w:proofErr w:type="spellEnd"/>
      <w:r>
        <w:t xml:space="preserve"> J, Hodgson S, </w:t>
      </w:r>
      <w:proofErr w:type="spellStart"/>
      <w:r>
        <w:t>Jarup</w:t>
      </w:r>
      <w:proofErr w:type="spellEnd"/>
      <w:r>
        <w:t xml:space="preserve"> L, 2008. Risk assessment using spatial epidemiological methods, </w:t>
      </w:r>
      <w:r>
        <w:rPr>
          <w:i/>
        </w:rPr>
        <w:t>Environmental Health Perspectives</w:t>
      </w:r>
      <w:r>
        <w:t>. Volume 116, number 8.</w:t>
      </w:r>
    </w:p>
    <w:p w14:paraId="77EDD3CA" w14:textId="77777777" w:rsidR="00EA1C1A" w:rsidRPr="00EA1C1A" w:rsidRDefault="00EA1C1A" w:rsidP="00BA0511">
      <w:pPr>
        <w:ind w:left="426" w:hanging="426"/>
        <w:jc w:val="both"/>
      </w:pPr>
      <w:r>
        <w:t xml:space="preserve">Ball W, LeFevre S, </w:t>
      </w:r>
      <w:proofErr w:type="spellStart"/>
      <w:r>
        <w:t>Jarup</w:t>
      </w:r>
      <w:proofErr w:type="spellEnd"/>
      <w:r>
        <w:t xml:space="preserve"> L, Beale L, 2008. Comparison of different methods for spatial analysis of cancer data in Utah, </w:t>
      </w:r>
      <w:r>
        <w:rPr>
          <w:i/>
        </w:rPr>
        <w:t>Environmental Health Perspectives</w:t>
      </w:r>
      <w:r>
        <w:t>. Volume 116, number 8.</w:t>
      </w:r>
    </w:p>
    <w:p w14:paraId="79E2E34A" w14:textId="77777777" w:rsidR="00045E64" w:rsidRDefault="00045E64" w:rsidP="00BA0511">
      <w:pPr>
        <w:jc w:val="both"/>
      </w:pPr>
    </w:p>
    <w:p w14:paraId="10369847" w14:textId="77777777" w:rsidR="00A673B9" w:rsidRDefault="00A673B9" w:rsidP="00BA0511">
      <w:pPr>
        <w:pStyle w:val="Heading2"/>
        <w:jc w:val="both"/>
      </w:pPr>
      <w:bookmarkStart w:id="664" w:name="_Toc2779480"/>
      <w:r>
        <w:t>2.1 Disease mapping or risk analysis</w:t>
      </w:r>
      <w:bookmarkEnd w:id="664"/>
    </w:p>
    <w:p w14:paraId="197CA227" w14:textId="758C6157" w:rsidR="00A04A5B" w:rsidRDefault="00A04A5B" w:rsidP="00BA0511">
      <w:pPr>
        <w:jc w:val="both"/>
      </w:pPr>
      <w:r>
        <w:t xml:space="preserve">The intention is to provide two types of study in the RIF, disease mapping and risk analysis. </w:t>
      </w:r>
      <w:r w:rsidR="00C11F6B">
        <w:t>Initially the</w:t>
      </w:r>
      <w:r>
        <w:t xml:space="preserve"> RIF v4.0 will only have disease mapping available.</w:t>
      </w:r>
    </w:p>
    <w:p w14:paraId="5D657B26" w14:textId="77777777" w:rsidR="00A04A5B" w:rsidRDefault="00A04A5B" w:rsidP="00BA0511">
      <w:pPr>
        <w:jc w:val="both"/>
      </w:pPr>
      <w:r>
        <w:t>The disease mapping approach can be used to visualise mortality/morbidity rates and risks across and area. Disease mapping can provide an invaluable tool to explore spatial patterns of health outcomes; identify potential issues regarding data quality by geographical area; and identify areas which need additional resources or remediation.</w:t>
      </w:r>
    </w:p>
    <w:p w14:paraId="19323780" w14:textId="0AD53E36" w:rsidR="00A12CF3" w:rsidRDefault="00A04A5B" w:rsidP="00BA0511">
      <w:pPr>
        <w:jc w:val="both"/>
      </w:pPr>
      <w:r>
        <w:t xml:space="preserve">The risk analysis approach can be used to explore whether a source or some </w:t>
      </w:r>
      <w:proofErr w:type="gramStart"/>
      <w:r>
        <w:t>particular exposure</w:t>
      </w:r>
      <w:proofErr w:type="gramEnd"/>
      <w:r>
        <w:t xml:space="preserve"> (risk factor)</w:t>
      </w:r>
      <w:r w:rsidR="00A12CF3">
        <w:t xml:space="preserve"> </w:t>
      </w:r>
      <w:r>
        <w:t xml:space="preserve">is having an impact on health </w:t>
      </w:r>
      <w:r w:rsidR="00A12CF3">
        <w:t>in a local population. To carry out a risk analysis study the geographical position of the putative ris</w:t>
      </w:r>
      <w:r w:rsidR="00C1057D">
        <w:t>k factor will need to be known (</w:t>
      </w:r>
      <w:r w:rsidR="00A12CF3">
        <w:t xml:space="preserve">as a point or a plume for example), and some consideration should be given to what distance the exposure of interest might be expected to have an impact. Thought should also be given to whether the exposure is likely to have a </w:t>
      </w:r>
      <w:proofErr w:type="gramStart"/>
      <w:r w:rsidR="00A12CF3">
        <w:t>short or long term</w:t>
      </w:r>
      <w:proofErr w:type="gramEnd"/>
      <w:r w:rsidR="00A12CF3">
        <w:t xml:space="preserve"> effect, as this will determine which years of health data will be most appropriate to study.</w:t>
      </w:r>
    </w:p>
    <w:p w14:paraId="3687E30C" w14:textId="77777777" w:rsidR="00A12CF3" w:rsidRDefault="00A12CF3" w:rsidP="00BA0511">
      <w:pPr>
        <w:jc w:val="both"/>
      </w:pPr>
      <w:r>
        <w:t xml:space="preserve">Careful consideration should always be given to the most appropriate scale of investigation, which will depend on local circumstances (i.e. population density), and on the outcome of interest (i.e. whether this is a very rare outcome or not). The most appropriate geographical resolution to be used in any particular study will depend on individual circumstances and is often a compromise between having a high enough resolution to allow differences in disease risk to be assessed by small </w:t>
      </w:r>
      <w:proofErr w:type="gramStart"/>
      <w:r>
        <w:t>area, and</w:t>
      </w:r>
      <w:proofErr w:type="gramEnd"/>
      <w:r>
        <w:t xml:space="preserve"> having a large enough area (or population) to ensure that disease rates are sufficiently stable to permit interpretation. When mapping a rare disease across a sparsely populated area, thought should be given to the value of mapping at the smallest units available; if these units lead to very unstable risk estimates due to small populations, it may be preferable to lose some of the geographical resolution to gain more stable disease rates. While there may be a basis for investigating the population living in very close proximity to a putative pollution source, thought should be given to whether the size of this ’exposed’ population is </w:t>
      </w:r>
      <w:proofErr w:type="gramStart"/>
      <w:r>
        <w:t>sufficient</w:t>
      </w:r>
      <w:proofErr w:type="gramEnd"/>
      <w:r>
        <w:t xml:space="preserve"> to provide a meaningful risk estimate.</w:t>
      </w:r>
    </w:p>
    <w:p w14:paraId="161E0A05" w14:textId="77777777" w:rsidR="00A12CF3" w:rsidRPr="00A04A5B" w:rsidRDefault="00A12CF3" w:rsidP="00BA0511">
      <w:pPr>
        <w:jc w:val="both"/>
      </w:pPr>
      <w:r>
        <w:t>When assessing potential disease clusters pot hoc, special care must be taken to</w:t>
      </w:r>
      <w:r w:rsidR="00BA0511">
        <w:t xml:space="preserve"> </w:t>
      </w:r>
      <w:r>
        <w:t>avoid the ‘Texas sharpshooter’ effect, where the cluster is tightly defined in space and time, thus minimising the population at risk, and maximising the excess risk.</w:t>
      </w:r>
    </w:p>
    <w:p w14:paraId="1973204F" w14:textId="77777777" w:rsidR="00A673B9" w:rsidRDefault="00A673B9" w:rsidP="0055102A">
      <w:pPr>
        <w:pStyle w:val="Heading2"/>
        <w:jc w:val="both"/>
      </w:pPr>
      <w:bookmarkStart w:id="665" w:name="_Toc2779481"/>
      <w:r>
        <w:lastRenderedPageBreak/>
        <w:t>2.2 Geographical data issues</w:t>
      </w:r>
      <w:bookmarkEnd w:id="665"/>
    </w:p>
    <w:p w14:paraId="70AB3CE8" w14:textId="77777777" w:rsidR="0055102A" w:rsidRDefault="0055102A" w:rsidP="0055102A">
      <w:pPr>
        <w:jc w:val="both"/>
      </w:pPr>
      <w:r>
        <w:t xml:space="preserve">There are many different types of enumeration areas (e.g. administrative, health, electoral, postcode etc.) and frequently their boundaries do not align. To use the RIF, however, the geographical data for any study must be hierarchical, with the boundaries at higher resolution areas being subdivisions of the larger areal units. In most </w:t>
      </w:r>
      <w:proofErr w:type="gramStart"/>
      <w:r>
        <w:t>countries</w:t>
      </w:r>
      <w:proofErr w:type="gramEnd"/>
      <w:r>
        <w:t xml:space="preserve"> census data are hierarchical. Since these boundaries tend to be defined administrative boundaries rather than physical boundaries, the boundary locations can, and do, change over time. Area name and codes can also change, which can be further complicated by the fact that different government departments can develop different coding systems for administrative </w:t>
      </w:r>
      <w:proofErr w:type="gramStart"/>
      <w:r>
        <w:t>geographies, or</w:t>
      </w:r>
      <w:proofErr w:type="gramEnd"/>
      <w:r>
        <w:t xml:space="preserve"> use slightly different names for the same area.</w:t>
      </w:r>
    </w:p>
    <w:p w14:paraId="744C71AF" w14:textId="77777777" w:rsidR="0055102A" w:rsidRDefault="0055102A" w:rsidP="0055102A">
      <w:pPr>
        <w:jc w:val="both"/>
      </w:pPr>
      <w:r>
        <w:t xml:space="preserve">Inconsistent geography is problematic for any temporal studies that span time periods when boundary changes have occurred and are a major problem when trying to produce and compare meaningful statistics over time. The </w:t>
      </w:r>
      <w:r>
        <w:rPr>
          <w:b/>
        </w:rPr>
        <w:t>Modifiable Areal Unit Problem (MAUP)</w:t>
      </w:r>
      <w:r>
        <w:t>, as it is known, can affect any spatial study that utilises aggregate data sources (Openshaw, 1984). Since enumeration areas are often arbitrary and can change spatially and temporally, they are said to be ‘modifiable’. Many spatial datasets are collected</w:t>
      </w:r>
      <w:r w:rsidR="0006000D">
        <w:t xml:space="preserve"> at a fine resolution (i.e. </w:t>
      </w:r>
      <w:proofErr w:type="gramStart"/>
      <w:r w:rsidR="0006000D">
        <w:t>a large number of</w:t>
      </w:r>
      <w:proofErr w:type="gramEnd"/>
      <w:r w:rsidR="0006000D">
        <w:t xml:space="preserve"> small spatial units) but are released only after being spatially aggregated to a coarser resolution (i.e. a smaller number of larger spatial units). This is usual for census data which are collected from every </w:t>
      </w:r>
      <w:proofErr w:type="gramStart"/>
      <w:r w:rsidR="0006000D">
        <w:t>household, but</w:t>
      </w:r>
      <w:proofErr w:type="gramEnd"/>
      <w:r w:rsidR="0006000D">
        <w:t xml:space="preserve"> released as aggregated data for an enumeration area. When values are averaged during the process of aggregation, variability in the dataset is lost</w:t>
      </w:r>
      <w:r w:rsidR="0042319C">
        <w:t xml:space="preserve"> and values of statistics computed at different levels of spatial resolution will be different. This change is called the </w:t>
      </w:r>
      <w:r w:rsidR="0042319C">
        <w:rPr>
          <w:b/>
        </w:rPr>
        <w:t>scale effect</w:t>
      </w:r>
      <w:r w:rsidR="0042319C">
        <w:t xml:space="preserve">. The </w:t>
      </w:r>
      <w:r w:rsidR="0042319C">
        <w:rPr>
          <w:b/>
        </w:rPr>
        <w:t>aggregation</w:t>
      </w:r>
      <w:r w:rsidR="0042319C">
        <w:t xml:space="preserve"> or </w:t>
      </w:r>
      <w:r w:rsidR="0042319C">
        <w:rPr>
          <w:b/>
        </w:rPr>
        <w:t>zonation effect</w:t>
      </w:r>
      <w:r w:rsidR="0042319C">
        <w:t xml:space="preserve"> must also be considered, which occurs due to variation in numerical results that can occur due to the grouping of smaller areas into larger units (e.g. enumeration areas into census tracts). If EAs were grouped into zones of similar size to census tracts, but in a different spatial arrangement, it is likely to produce different statistical results between the two groupings of data.</w:t>
      </w:r>
    </w:p>
    <w:p w14:paraId="33B24BDF" w14:textId="77777777" w:rsidR="00034C82" w:rsidRPr="00034C82" w:rsidRDefault="00034C82" w:rsidP="0055102A">
      <w:pPr>
        <w:jc w:val="both"/>
      </w:pPr>
      <w:r>
        <w:t xml:space="preserve">Problems related to the </w:t>
      </w:r>
      <w:r>
        <w:rPr>
          <w:b/>
        </w:rPr>
        <w:t>ecological fallacy</w:t>
      </w:r>
      <w:r>
        <w:t xml:space="preserve"> should also be considered. Users should be wary of interpreting results solely from aggregate statistics and making assumptions about the nature of individuals from data that relates to groups.</w:t>
      </w:r>
    </w:p>
    <w:p w14:paraId="5A15893F" w14:textId="77777777" w:rsidR="00A673B9" w:rsidRDefault="00A673B9" w:rsidP="0055102A">
      <w:pPr>
        <w:pStyle w:val="Heading2"/>
        <w:jc w:val="both"/>
      </w:pPr>
      <w:bookmarkStart w:id="666" w:name="_Toc2779482"/>
      <w:r>
        <w:t>2.3 Health and population database issues</w:t>
      </w:r>
      <w:bookmarkEnd w:id="666"/>
    </w:p>
    <w:p w14:paraId="073F0A8F" w14:textId="77777777" w:rsidR="00034C82" w:rsidRDefault="00F60226" w:rsidP="00F56C9B">
      <w:pPr>
        <w:jc w:val="both"/>
      </w:pPr>
      <w:r>
        <w:t>The appropriate sta</w:t>
      </w:r>
      <w:r w:rsidR="00034C82">
        <w:t>ti</w:t>
      </w:r>
      <w:r>
        <w:t>stical</w:t>
      </w:r>
      <w:r w:rsidR="00034C82">
        <w:t xml:space="preserve"> techniques and </w:t>
      </w:r>
      <w:r>
        <w:t>tools are available to calculate and map small area risks, but meaningful results can only be achieved if the underlying health and population data are accurate and complete. Local variations in ascertainment of health data, changes in health event recording over time (e.g. adoption of a new ICD revision), errors in the denominator (population) data (e.g. due to migration), or incomplete/inaccurate geocoding of either health or population data (e.g. greater positional errors for rural than for urban addresses) may introduce spurious temporal or spatial patterns in risk.</w:t>
      </w:r>
    </w:p>
    <w:p w14:paraId="1884CD2B" w14:textId="77777777" w:rsidR="00F60226" w:rsidRPr="00034C82" w:rsidRDefault="00F60226" w:rsidP="00F56C9B">
      <w:pPr>
        <w:jc w:val="both"/>
      </w:pPr>
      <w:r>
        <w:t>Any underlying data problems are not corrected merely by running the analysis through the RIF. It is vital that any data quality issues are known about, dealt with where possible, and where issues remain, that these are considered fully when interpreting the results.</w:t>
      </w:r>
    </w:p>
    <w:p w14:paraId="39BFAD75" w14:textId="77777777" w:rsidR="00A673B9" w:rsidRDefault="00A673B9" w:rsidP="0055102A">
      <w:pPr>
        <w:pStyle w:val="Heading2"/>
        <w:jc w:val="both"/>
      </w:pPr>
      <w:bookmarkStart w:id="667" w:name="_Toc2779483"/>
      <w:commentRangeStart w:id="668"/>
      <w:r>
        <w:t>2.4 Exposure data</w:t>
      </w:r>
      <w:commentRangeEnd w:id="668"/>
      <w:r w:rsidR="009A528F">
        <w:rPr>
          <w:rStyle w:val="CommentReference"/>
          <w:rFonts w:asciiTheme="minorHAnsi" w:eastAsiaTheme="minorHAnsi" w:hAnsiTheme="minorHAnsi" w:cstheme="minorBidi"/>
          <w:b w:val="0"/>
          <w:bCs w:val="0"/>
          <w:color w:val="auto"/>
        </w:rPr>
        <w:commentReference w:id="668"/>
      </w:r>
      <w:bookmarkEnd w:id="667"/>
    </w:p>
    <w:p w14:paraId="096E3C3F" w14:textId="77777777" w:rsidR="00A673B9" w:rsidRDefault="00A673B9" w:rsidP="00BA0511">
      <w:pPr>
        <w:pStyle w:val="Heading2"/>
        <w:jc w:val="both"/>
      </w:pPr>
      <w:bookmarkStart w:id="669" w:name="_Toc2779484"/>
      <w:r>
        <w:t>2.5 Statistics</w:t>
      </w:r>
      <w:bookmarkEnd w:id="669"/>
    </w:p>
    <w:p w14:paraId="6509EF16" w14:textId="77777777" w:rsidR="00BA0511" w:rsidRDefault="00BA0511" w:rsidP="00BA0511">
      <w:pPr>
        <w:jc w:val="both"/>
      </w:pPr>
      <w:r>
        <w:t xml:space="preserve">One problem associated with investigating health risks in small areas is that small populations have a small number of expected and observed events, which can lead to unstable risk estimates. This can result in misleading risk maps, especially if the area with the smallest populations are quite large (rural areas for instance), as these areas with the least stable risk estimates can dominate a map. </w:t>
      </w:r>
      <w:proofErr w:type="gramStart"/>
      <w:r>
        <w:t>In an attempt to</w:t>
      </w:r>
      <w:proofErr w:type="gramEnd"/>
      <w:r>
        <w:t xml:space="preserve"> overcome this problem and aid interpretation of the disease mapping output, the RIF can perform both empirical and full Bayesian smoothing of the raw, relative risks to account for sampling variability in the observed data. These methods can allow more meaningful risks to be calculated at the small area level; </w:t>
      </w:r>
      <w:proofErr w:type="gramStart"/>
      <w:r>
        <w:t>however</w:t>
      </w:r>
      <w:proofErr w:type="gramEnd"/>
      <w:r>
        <w:t xml:space="preserve"> these statistical techniques need to be applied with due consideration and caution. While raw risks can produce noisy maps that are difficult to interpret, over-smoothed maps may produce a </w:t>
      </w:r>
      <w:r>
        <w:lastRenderedPageBreak/>
        <w:t xml:space="preserve">homogenous risk surface. </w:t>
      </w:r>
      <w:proofErr w:type="gramStart"/>
      <w:r>
        <w:t>Obviously</w:t>
      </w:r>
      <w:proofErr w:type="gramEnd"/>
      <w:r>
        <w:t xml:space="preserve"> there is a </w:t>
      </w:r>
      <w:r w:rsidR="004E7538">
        <w:t>trade-off</w:t>
      </w:r>
      <w:r>
        <w:t xml:space="preserve"> between high sensitivity (where true high risk areas can be identified), and high specificity (where areas of no excess risk are correctly identified) (Richardson et al., 2004).</w:t>
      </w:r>
    </w:p>
    <w:p w14:paraId="492613A8" w14:textId="77777777" w:rsidR="002D407C" w:rsidRDefault="00BA0511" w:rsidP="00BA0511">
      <w:pPr>
        <w:jc w:val="both"/>
      </w:pPr>
      <w:r>
        <w:t xml:space="preserve">The RIF calculates standardised mortality (or incidence/morbidity) ratios (SMRs), however </w:t>
      </w:r>
      <w:proofErr w:type="spellStart"/>
      <w:r>
        <w:t>thse</w:t>
      </w:r>
      <w:proofErr w:type="spellEnd"/>
      <w:r>
        <w:t xml:space="preserve"> measures are not directly comparable between different exposure groups as they are not based on the same standard population (i.e. the age, gender and socio-economic make up between the populations being compared</w:t>
      </w:r>
      <w:r w:rsidR="002D407C">
        <w:t xml:space="preserve"> are not </w:t>
      </w:r>
      <w:proofErr w:type="gramStart"/>
      <w:r w:rsidR="002D407C">
        <w:t>exactly the same</w:t>
      </w:r>
      <w:proofErr w:type="gramEnd"/>
      <w:r w:rsidR="002D407C">
        <w:t xml:space="preserve">). This should only result in misleading comparisons where the population structure is significantly different between the groups being compared (Goldman and </w:t>
      </w:r>
      <w:proofErr w:type="spellStart"/>
      <w:r w:rsidR="002D407C">
        <w:t>Brender</w:t>
      </w:r>
      <w:proofErr w:type="spellEnd"/>
      <w:r w:rsidR="002D407C">
        <w:t>, 2000). An alternative to using indirectly standardised measures would be to use directly standardised rates and assess comparative mortality figures (CMFs) (or incidence/admissions figures) (</w:t>
      </w:r>
      <w:proofErr w:type="spellStart"/>
      <w:r w:rsidR="002D407C">
        <w:t>Julious</w:t>
      </w:r>
      <w:proofErr w:type="spellEnd"/>
      <w:r w:rsidR="002D407C">
        <w:t xml:space="preserve"> et al., 2001). The use of CMFs is advised for studies in which there are substantial numbers of cases in each study area or exposure category; </w:t>
      </w:r>
      <w:proofErr w:type="gramStart"/>
      <w:r w:rsidR="002D407C">
        <w:t>however</w:t>
      </w:r>
      <w:proofErr w:type="gramEnd"/>
      <w:r w:rsidR="002D407C">
        <w:t xml:space="preserve"> at the small geographical level, the number of cases is usually so few that directly </w:t>
      </w:r>
      <w:r w:rsidR="00D20D17">
        <w:t>standardised rates</w:t>
      </w:r>
      <w:r w:rsidR="002D407C">
        <w:t xml:space="preserve"> are unstable and the imprecision of this measure makes comparisons very difficult. In such situations it is appropriate to use SMRs instead of CMFs, provided the stratum specific death rate for each exposure class are proportional to the standard population rates, and bearing in mind that the rates in each exposure group may not be directly comparable with each other (</w:t>
      </w:r>
      <w:proofErr w:type="spellStart"/>
      <w:r w:rsidR="002D407C">
        <w:t>Jarup</w:t>
      </w:r>
      <w:proofErr w:type="spellEnd"/>
      <w:r w:rsidR="002D407C">
        <w:t xml:space="preserve"> and Best, 2003).</w:t>
      </w:r>
      <w:r w:rsidR="00D20D17">
        <w:t xml:space="preserve"> Given that the it is intended for use at smaller geographical levels, the RIF uses indirect standardisation to calculate SMRs and does not currently perform direct standardisation.</w:t>
      </w:r>
      <w:r w:rsidR="00D20D17" w:rsidRPr="00BA0511">
        <w:t xml:space="preserve"> </w:t>
      </w:r>
      <w:commentRangeStart w:id="670"/>
      <w:commentRangeEnd w:id="670"/>
      <w:r w:rsidR="00D20D17">
        <w:rPr>
          <w:rStyle w:val="CommentReference"/>
        </w:rPr>
        <w:commentReference w:id="670"/>
      </w:r>
    </w:p>
    <w:p w14:paraId="54CCE6C0" w14:textId="77777777" w:rsidR="00D20D17" w:rsidRDefault="00D20D17" w:rsidP="00BA0511">
      <w:pPr>
        <w:jc w:val="both"/>
      </w:pPr>
      <w:r>
        <w:t xml:space="preserve">Currently the RIF does not perform any type of temporal analysis. If users are interested in time trends in rates or relative risks, they might use the RIF to explore trends by running several annual (or other time length) periods and then plotting the rates/risks obtained. This would be in spirit </w:t>
      </w:r>
      <w:proofErr w:type="gramStart"/>
      <w:r>
        <w:t>similar to</w:t>
      </w:r>
      <w:proofErr w:type="gramEnd"/>
      <w:r>
        <w:t xml:space="preserve"> moving average analysis. Although this could be valid for explorative purposes, users should be aware that it is not a proper moving average analysis, and therefore it lacks their properties, hence results should be interpreted carefully.</w:t>
      </w:r>
    </w:p>
    <w:p w14:paraId="53BD41F8" w14:textId="77777777" w:rsidR="004E7538" w:rsidRPr="00BA0511" w:rsidRDefault="004E7538" w:rsidP="00BA0511">
      <w:pPr>
        <w:jc w:val="both"/>
      </w:pPr>
      <w:r>
        <w:t>A full description of the statistical methods performed by the RIF is given in appendix A.</w:t>
      </w:r>
    </w:p>
    <w:p w14:paraId="1E98A85A" w14:textId="77777777" w:rsidR="00A673B9" w:rsidRDefault="00A673B9" w:rsidP="008D7ED8">
      <w:pPr>
        <w:pStyle w:val="Heading2"/>
        <w:jc w:val="both"/>
      </w:pPr>
      <w:bookmarkStart w:id="671" w:name="_Toc2779485"/>
      <w:r>
        <w:t>2.6 Interpretation and Limitations</w:t>
      </w:r>
      <w:bookmarkEnd w:id="671"/>
    </w:p>
    <w:p w14:paraId="617F55B1" w14:textId="77777777" w:rsidR="008D7ED8" w:rsidRDefault="009A528F" w:rsidP="008D7ED8">
      <w:pPr>
        <w:jc w:val="both"/>
      </w:pPr>
      <w:r>
        <w:t xml:space="preserve">Crucial to effective communication of spatial information is the use of suitable mapping techniques that convey results objectively. Effective mapping requires both an understanding of the mapped phenomena as well as the mechanisms to present the data appropriately. This is particularly true for maps that display data related to epidemiological risk in order to avoid misinterpretation or to over- or under-emphasise </w:t>
      </w:r>
      <w:proofErr w:type="gramStart"/>
      <w:r>
        <w:t xml:space="preserve">particular </w:t>
      </w:r>
      <w:r w:rsidR="008D7ED8">
        <w:t>results</w:t>
      </w:r>
      <w:proofErr w:type="gramEnd"/>
      <w:r w:rsidR="008D7ED8">
        <w:t>. The map displays in the RIF can be configured with a wide range of base maps available. Additionally; it may be preferable for the user to export the data in order to import it into a GIS system with greater data symbolisation capabilities.</w:t>
      </w:r>
    </w:p>
    <w:p w14:paraId="6D074EB3" w14:textId="77777777" w:rsidR="008D7ED8" w:rsidRDefault="008D7ED8" w:rsidP="008D7ED8">
      <w:pPr>
        <w:jc w:val="both"/>
      </w:pPr>
      <w:r>
        <w:t xml:space="preserve">The main advantages of undertaking spatial epidemiology at the small rather than large area level is increased interpretability – small-area studies are less susceptible to ecological bias created by within-area heterogeneity; they also allow local effects (such </w:t>
      </w:r>
      <w:r w:rsidR="005A7FF7">
        <w:t xml:space="preserve">as impacts of point sources of pollution) to be investigated (Elliot and </w:t>
      </w:r>
      <w:proofErr w:type="spellStart"/>
      <w:r w:rsidR="005A7FF7">
        <w:t>Wartenberg</w:t>
      </w:r>
      <w:proofErr w:type="spellEnd"/>
      <w:r w:rsidR="005A7FF7">
        <w:t xml:space="preserve">, 2004). While analysis at the small area can help reduce components of ecological bias, unless the analysis is carried out at the individual level it is impossible to rule out this bias entirely. Factors associated with disease in individuals (Morgenstern, 1998), and while the RIF can help assess whether a reported cluster is statistically significant or can demonstrate spatial trends in disease risk, the RIF cannot infer a causal relationship between an environmental factor and a disease. If cause for concern around a </w:t>
      </w:r>
      <w:proofErr w:type="gramStart"/>
      <w:r w:rsidR="005A7FF7">
        <w:t>particular site</w:t>
      </w:r>
      <w:proofErr w:type="gramEnd"/>
      <w:r w:rsidR="005A7FF7">
        <w:t xml:space="preserve"> is confirmed, data should be checked and validated (for completeness, diagnostic accuracy, etc.). Replication around other or multiple sites with similar discharges (if they can be found) can be carried out or indeed etiologic studies at the individual level can be designed and carried out.</w:t>
      </w:r>
    </w:p>
    <w:p w14:paraId="4C631C57" w14:textId="77777777" w:rsidR="005A7FF7" w:rsidRDefault="005A7FF7" w:rsidP="008D7ED8">
      <w:pPr>
        <w:jc w:val="both"/>
      </w:pPr>
      <w:r>
        <w:t>It should always be remembered that the RIF-type studies are subject to the limitations outlined above, and the user should therefore always consider what impact inconsistent geography, health and population data, exposure misclassification, ecological bias, and so on, will have on the study output. The RIF output therefore needs to be interpreted with caution and with expert local knowledge.</w:t>
      </w:r>
    </w:p>
    <w:p w14:paraId="1143246D" w14:textId="77777777" w:rsidR="009A528F" w:rsidRPr="009A528F" w:rsidRDefault="009A528F" w:rsidP="008D7ED8">
      <w:pPr>
        <w:jc w:val="both"/>
      </w:pPr>
      <w:r>
        <w:t xml:space="preserve"> </w:t>
      </w:r>
    </w:p>
    <w:p w14:paraId="57D935E0" w14:textId="77777777" w:rsidR="00A673B9" w:rsidRDefault="00A673B9" w:rsidP="008D7ED8">
      <w:pPr>
        <w:pStyle w:val="Heading2"/>
        <w:jc w:val="both"/>
      </w:pPr>
      <w:bookmarkStart w:id="672" w:name="_Toc2779486"/>
      <w:r>
        <w:lastRenderedPageBreak/>
        <w:t>2.7 References</w:t>
      </w:r>
      <w:bookmarkEnd w:id="672"/>
    </w:p>
    <w:p w14:paraId="42F4A8C4" w14:textId="77777777" w:rsidR="006D1163" w:rsidRDefault="006D1163" w:rsidP="00F56C9B">
      <w:pPr>
        <w:ind w:left="284" w:hanging="284"/>
        <w:jc w:val="both"/>
      </w:pPr>
      <w:r>
        <w:t xml:space="preserve">Elliot P and </w:t>
      </w:r>
      <w:proofErr w:type="spellStart"/>
      <w:r>
        <w:t>Wartenberg</w:t>
      </w:r>
      <w:proofErr w:type="spellEnd"/>
      <w:r>
        <w:t xml:space="preserve"> D. 2004 Spatial epidemiology: current approaches and future challenges. Environmental Health Perspectives 112(9):998-1006.</w:t>
      </w:r>
    </w:p>
    <w:p w14:paraId="3EFB519A" w14:textId="77777777" w:rsidR="00F56C9B" w:rsidRDefault="00F56C9B" w:rsidP="00F56C9B">
      <w:pPr>
        <w:ind w:left="284" w:hanging="284"/>
        <w:jc w:val="both"/>
      </w:pPr>
      <w:r>
        <w:t xml:space="preserve">Goldman DA &amp; </w:t>
      </w:r>
      <w:proofErr w:type="spellStart"/>
      <w:r>
        <w:t>Brender</w:t>
      </w:r>
      <w:proofErr w:type="spellEnd"/>
      <w:r>
        <w:t xml:space="preserve"> JD. 2000. Are standardized </w:t>
      </w:r>
      <w:proofErr w:type="spellStart"/>
      <w:r>
        <w:t>mortaility</w:t>
      </w:r>
      <w:proofErr w:type="spellEnd"/>
      <w:r>
        <w:t xml:space="preserve"> ratios valid for public health data analysis? Statistics in Medicine 19(8):1081-1088.</w:t>
      </w:r>
    </w:p>
    <w:p w14:paraId="4A765816" w14:textId="77777777" w:rsidR="006D1163" w:rsidRDefault="006D1163" w:rsidP="00F56C9B">
      <w:pPr>
        <w:ind w:left="284" w:hanging="284"/>
        <w:jc w:val="both"/>
      </w:pPr>
      <w:proofErr w:type="spellStart"/>
      <w:r>
        <w:t>Jarup</w:t>
      </w:r>
      <w:proofErr w:type="spellEnd"/>
      <w:r>
        <w:t xml:space="preserve"> L &amp; Best N. 2003. Editorial comment on Geographical differences in cancer incidence in the Belgian Province of Limburg by </w:t>
      </w:r>
      <w:proofErr w:type="spellStart"/>
      <w:r>
        <w:t>Bruntinx</w:t>
      </w:r>
      <w:proofErr w:type="spellEnd"/>
      <w:r>
        <w:t xml:space="preserve"> and colleagues. European Journal of Cancer 39(14): 1973-1975.</w:t>
      </w:r>
    </w:p>
    <w:p w14:paraId="391E2759" w14:textId="77777777" w:rsidR="00F56C9B" w:rsidRDefault="00F56C9B" w:rsidP="00F56C9B">
      <w:pPr>
        <w:ind w:left="284" w:hanging="284"/>
        <w:jc w:val="both"/>
      </w:pPr>
      <w:proofErr w:type="spellStart"/>
      <w:r>
        <w:t>Julious</w:t>
      </w:r>
      <w:proofErr w:type="spellEnd"/>
      <w:r>
        <w:t xml:space="preserve"> SA, Nicholl J &amp; George S. 2001. Why do we continue to use standardized mortality ratios for small area comparisons? Journal of Public Health Medicine</w:t>
      </w:r>
      <w:r w:rsidR="006D1163">
        <w:t xml:space="preserve"> 23(10):40-46.</w:t>
      </w:r>
    </w:p>
    <w:p w14:paraId="54D855A0" w14:textId="77777777" w:rsidR="00F56C9B" w:rsidRDefault="00F56C9B" w:rsidP="00F56C9B">
      <w:pPr>
        <w:ind w:left="284" w:hanging="284"/>
        <w:jc w:val="both"/>
      </w:pPr>
      <w:r>
        <w:t xml:space="preserve">Openshaw S. 1984. The Modifiable Areal Unit Problem, CATMOG, Concepts and Techniques in Modern Geography, No 38, Norwich, </w:t>
      </w:r>
      <w:proofErr w:type="spellStart"/>
      <w:r>
        <w:t>GeoAbstracts</w:t>
      </w:r>
      <w:proofErr w:type="spellEnd"/>
      <w:r>
        <w:t>.</w:t>
      </w:r>
    </w:p>
    <w:p w14:paraId="0A59C23B" w14:textId="77777777" w:rsidR="006D1163" w:rsidRDefault="006D1163" w:rsidP="00F56C9B">
      <w:pPr>
        <w:ind w:left="284" w:hanging="284"/>
        <w:jc w:val="both"/>
      </w:pPr>
      <w:r>
        <w:t>Morgenstern H. 1998. Ecological Studies, in Modern Epidemiology, Second Edition, KJ Rothman &amp; S Greenland, eds, Lippincott Williams &amp; Wilkins, pp.459-480.</w:t>
      </w:r>
    </w:p>
    <w:p w14:paraId="307D0283" w14:textId="77777777" w:rsidR="00A673B9" w:rsidRDefault="00F56C9B" w:rsidP="00F56C9B">
      <w:pPr>
        <w:ind w:left="284" w:hanging="284"/>
        <w:jc w:val="both"/>
        <w:rPr>
          <w:rFonts w:asciiTheme="majorHAnsi" w:eastAsiaTheme="majorEastAsia" w:hAnsiTheme="majorHAnsi" w:cstheme="majorBidi"/>
          <w:color w:val="4F81BD" w:themeColor="accent1"/>
          <w:sz w:val="26"/>
          <w:szCs w:val="26"/>
        </w:rPr>
      </w:pPr>
      <w:r>
        <w:t>Richardson S, Thompson A, Best N et al. 2004. Interpreting posterior relative risk estimates in disease-mapping studies. Environmental Health Perspectives 112(9):1016-1025.</w:t>
      </w:r>
      <w:r w:rsidR="00A673B9">
        <w:br w:type="page"/>
      </w:r>
    </w:p>
    <w:p w14:paraId="46D63474" w14:textId="77777777" w:rsidR="00A673B9" w:rsidRDefault="00A673B9" w:rsidP="00A673B9">
      <w:pPr>
        <w:pStyle w:val="Heading1"/>
      </w:pPr>
      <w:bookmarkStart w:id="673" w:name="_Toc2779487"/>
      <w:r>
        <w:lastRenderedPageBreak/>
        <w:t>3. Starting up</w:t>
      </w:r>
      <w:bookmarkEnd w:id="673"/>
    </w:p>
    <w:p w14:paraId="22A73051" w14:textId="77777777" w:rsidR="00B16DDB" w:rsidRDefault="006B0B52" w:rsidP="00B16DDB">
      <w:pPr>
        <w:pStyle w:val="Heading2"/>
      </w:pPr>
      <w:bookmarkStart w:id="674" w:name="_Toc2779488"/>
      <w:r>
        <w:t>3.1</w:t>
      </w:r>
      <w:r w:rsidR="00B16DDB">
        <w:t xml:space="preserve"> Test data</w:t>
      </w:r>
      <w:bookmarkEnd w:id="674"/>
    </w:p>
    <w:p w14:paraId="02F555AB" w14:textId="77777777" w:rsidR="00B16DDB" w:rsidRDefault="00B16DDB" w:rsidP="00B16DDB">
      <w:r>
        <w:t xml:space="preserve">Before using your own data, we recommend using the sample health, population and geography data sets provided with the RIF software. These data give an idea of how the RIF works and help indicate what format data need to be in before they can be used in the RIF. The test data are automatically installed with RIF software, and in this version of the RIF/manual these data relate to a fictitious area known as </w:t>
      </w:r>
      <w:proofErr w:type="spellStart"/>
      <w:r>
        <w:t>Sahsuland</w:t>
      </w:r>
      <w:proofErr w:type="spellEnd"/>
      <w:r>
        <w:t>.</w:t>
      </w:r>
    </w:p>
    <w:p w14:paraId="18E4241E" w14:textId="77777777" w:rsidR="00B16DDB" w:rsidRDefault="00B16DDB" w:rsidP="00B16DDB">
      <w:r>
        <w:rPr>
          <w:b/>
        </w:rPr>
        <w:t xml:space="preserve">NOTE: </w:t>
      </w:r>
      <w:r>
        <w:t xml:space="preserve">all these datasets are fictitious and may not reflect patterns </w:t>
      </w:r>
      <w:proofErr w:type="gramStart"/>
      <w:r>
        <w:t>observed in reality</w:t>
      </w:r>
      <w:proofErr w:type="gramEnd"/>
      <w:r>
        <w:t>.</w:t>
      </w:r>
    </w:p>
    <w:p w14:paraId="034A3FB6" w14:textId="77777777" w:rsidR="00B16DDB" w:rsidRDefault="00B16DDB" w:rsidP="00B16DDB">
      <w:r>
        <w:t>The data consist of:</w:t>
      </w:r>
    </w:p>
    <w:p w14:paraId="527AE50F" w14:textId="77777777" w:rsidR="00DB0FEE" w:rsidRDefault="00B16DDB" w:rsidP="00B16DDB">
      <w:pPr>
        <w:pStyle w:val="ListParagraph"/>
        <w:numPr>
          <w:ilvl w:val="0"/>
          <w:numId w:val="2"/>
        </w:numPr>
      </w:pPr>
      <w:r>
        <w:t xml:space="preserve">Population data (by </w:t>
      </w:r>
      <w:proofErr w:type="gramStart"/>
      <w:r>
        <w:t>five year</w:t>
      </w:r>
      <w:proofErr w:type="gramEnd"/>
      <w:r>
        <w:t xml:space="preserve"> age group by gender</w:t>
      </w:r>
      <w:r w:rsidR="00DB0FEE">
        <w:rPr>
          <w:rStyle w:val="FootnoteReference"/>
        </w:rPr>
        <w:footnoteReference w:id="1"/>
      </w:r>
      <w:r w:rsidR="00DB0FEE">
        <w:t>), for the period 1989-1996.</w:t>
      </w:r>
    </w:p>
    <w:p w14:paraId="4FB25647" w14:textId="77777777" w:rsidR="00DB0FEE" w:rsidRDefault="00DB0FEE" w:rsidP="00B16DDB">
      <w:pPr>
        <w:pStyle w:val="ListParagraph"/>
        <w:numPr>
          <w:ilvl w:val="0"/>
          <w:numId w:val="2"/>
        </w:numPr>
      </w:pPr>
      <w:r>
        <w:t>Cancer incidence data for the period 1989-1996.</w:t>
      </w:r>
    </w:p>
    <w:p w14:paraId="07A4CCDF" w14:textId="77777777" w:rsidR="00B16DDB" w:rsidRPr="00B16DDB" w:rsidRDefault="00DB0FEE" w:rsidP="00B16DDB">
      <w:pPr>
        <w:pStyle w:val="ListParagraph"/>
        <w:numPr>
          <w:ilvl w:val="0"/>
          <w:numId w:val="2"/>
        </w:numPr>
      </w:pPr>
      <w:r>
        <w:t>Covariate data</w:t>
      </w:r>
      <w:r>
        <w:rPr>
          <w:rStyle w:val="FootnoteReference"/>
        </w:rPr>
        <w:footnoteReference w:id="2"/>
      </w:r>
      <w:r>
        <w:t xml:space="preserve"> </w:t>
      </w:r>
      <w:r w:rsidR="00B16DDB">
        <w:t xml:space="preserve">on </w:t>
      </w:r>
      <w:commentRangeStart w:id="675"/>
      <w:r w:rsidR="00B16DDB">
        <w:t>socio-economic status, ethnicity, and proximity to Toxic Release Inventory (TRI) sites.</w:t>
      </w:r>
      <w:commentRangeEnd w:id="675"/>
      <w:r w:rsidR="00AC0029">
        <w:rPr>
          <w:rStyle w:val="CommentReference"/>
        </w:rPr>
        <w:commentReference w:id="675"/>
      </w:r>
    </w:p>
    <w:p w14:paraId="585429C7" w14:textId="77777777" w:rsidR="00757635" w:rsidRDefault="0018222A" w:rsidP="00757635">
      <w:r>
        <w:t>The example dataset ‘</w:t>
      </w:r>
      <w:proofErr w:type="spellStart"/>
      <w:r>
        <w:t>Sahsuland</w:t>
      </w:r>
      <w:proofErr w:type="spellEnd"/>
      <w:r>
        <w:t>’, supplied with the RIF software, can be used to test the software setup and as a template for database construction.</w:t>
      </w:r>
    </w:p>
    <w:p w14:paraId="2FD39BEC" w14:textId="77777777" w:rsidR="0018222A" w:rsidRDefault="0018222A" w:rsidP="00757635"/>
    <w:p w14:paraId="64118466" w14:textId="77777777" w:rsidR="0018222A" w:rsidRDefault="0018222A" w:rsidP="00757635">
      <w:proofErr w:type="spellStart"/>
      <w:r>
        <w:t>Sahsuland</w:t>
      </w:r>
      <w:proofErr w:type="spellEnd"/>
      <w:r>
        <w:t xml:space="preserve"> is approximately 32,869 km</w:t>
      </w:r>
      <w:r w:rsidRPr="0018222A">
        <w:rPr>
          <w:vertAlign w:val="superscript"/>
        </w:rPr>
        <w:t>2</w:t>
      </w:r>
      <w:r>
        <w:t xml:space="preserve">. The area of </w:t>
      </w:r>
      <w:proofErr w:type="spellStart"/>
      <w:r>
        <w:t>Sahsuland</w:t>
      </w:r>
      <w:proofErr w:type="spellEnd"/>
      <w:r>
        <w:t xml:space="preserve"> (Figure 1) uses for different hierarchical enumeration areas or </w:t>
      </w:r>
      <w:r>
        <w:rPr>
          <w:i/>
        </w:rPr>
        <w:t>levels of geography</w:t>
      </w:r>
      <w:r>
        <w:t xml:space="preserve">. Each area can be identified by a unique ID value. This also follows a </w:t>
      </w:r>
      <w:r w:rsidR="00F56C9B">
        <w:t>hierarchical</w:t>
      </w:r>
      <w:r>
        <w:t xml:space="preserve"> form, so that LEVEL2 areas are unique by LEVEL1 area, LEVEL3 areas are unique by LEVEL 2m and so on. A unique</w:t>
      </w:r>
      <w:r w:rsidR="00CA1530">
        <w:t xml:space="preserve"> ID at the highest resolution of level 4 is a combination of the level 1 ID, the level 2 ID and the level 3 ID, and follows the system used by many countries for their census data (e.g. FIPS in the USA, Output areas in the UK – see Table1).</w:t>
      </w:r>
    </w:p>
    <w:p w14:paraId="0F112AD4" w14:textId="77777777" w:rsidR="00CA1530" w:rsidRDefault="00CA1530" w:rsidP="00757635">
      <w:r>
        <w:t xml:space="preserve">Table 1. The census areas in </w:t>
      </w:r>
      <w:proofErr w:type="spellStart"/>
      <w:r>
        <w:t>Sahsuland</w:t>
      </w:r>
      <w:proofErr w:type="spellEnd"/>
    </w:p>
    <w:tbl>
      <w:tblPr>
        <w:tblStyle w:val="TableGrid"/>
        <w:tblW w:w="0" w:type="auto"/>
        <w:tblLook w:val="04A0" w:firstRow="1" w:lastRow="0" w:firstColumn="1" w:lastColumn="0" w:noHBand="0" w:noVBand="1"/>
      </w:tblPr>
      <w:tblGrid>
        <w:gridCol w:w="2310"/>
        <w:gridCol w:w="2310"/>
        <w:gridCol w:w="2311"/>
        <w:gridCol w:w="2311"/>
      </w:tblGrid>
      <w:tr w:rsidR="00CA1530" w14:paraId="6B2B9E97" w14:textId="77777777" w:rsidTr="00BA0511">
        <w:tc>
          <w:tcPr>
            <w:tcW w:w="9242" w:type="dxa"/>
            <w:gridSpan w:val="4"/>
          </w:tcPr>
          <w:p w14:paraId="20A4BE77" w14:textId="77777777" w:rsidR="00CA1530" w:rsidRPr="00CA1530" w:rsidRDefault="00CA1530" w:rsidP="00CA1530">
            <w:pPr>
              <w:jc w:val="center"/>
              <w:rPr>
                <w:b/>
              </w:rPr>
            </w:pPr>
            <w:r>
              <w:rPr>
                <w:b/>
              </w:rPr>
              <w:t>Administrative area</w:t>
            </w:r>
          </w:p>
        </w:tc>
      </w:tr>
      <w:tr w:rsidR="00CA1530" w:rsidRPr="00CA1530" w14:paraId="00CFC6E3" w14:textId="77777777" w:rsidTr="00CA1530">
        <w:tc>
          <w:tcPr>
            <w:tcW w:w="2310" w:type="dxa"/>
          </w:tcPr>
          <w:p w14:paraId="036FEC03" w14:textId="77777777" w:rsidR="00CA1530" w:rsidRPr="00CA1530" w:rsidRDefault="00CA1530" w:rsidP="00757635">
            <w:pPr>
              <w:rPr>
                <w:b/>
              </w:rPr>
            </w:pPr>
            <w:proofErr w:type="spellStart"/>
            <w:r w:rsidRPr="00CA1530">
              <w:rPr>
                <w:b/>
              </w:rPr>
              <w:t>Sahsuland</w:t>
            </w:r>
            <w:proofErr w:type="spellEnd"/>
          </w:p>
        </w:tc>
        <w:tc>
          <w:tcPr>
            <w:tcW w:w="2310" w:type="dxa"/>
          </w:tcPr>
          <w:p w14:paraId="77BDEAF4" w14:textId="77777777" w:rsidR="00CA1530" w:rsidRPr="00CA1530" w:rsidRDefault="00CA1530" w:rsidP="00757635">
            <w:pPr>
              <w:rPr>
                <w:b/>
              </w:rPr>
            </w:pPr>
            <w:r>
              <w:rPr>
                <w:b/>
              </w:rPr>
              <w:t>USA</w:t>
            </w:r>
          </w:p>
        </w:tc>
        <w:tc>
          <w:tcPr>
            <w:tcW w:w="2311" w:type="dxa"/>
          </w:tcPr>
          <w:p w14:paraId="4BEB97DD" w14:textId="77777777" w:rsidR="00CA1530" w:rsidRPr="00CA1530" w:rsidRDefault="00CA1530" w:rsidP="00757635">
            <w:pPr>
              <w:rPr>
                <w:b/>
              </w:rPr>
            </w:pPr>
            <w:r w:rsidRPr="00CA1530">
              <w:rPr>
                <w:b/>
              </w:rPr>
              <w:t xml:space="preserve">UK </w:t>
            </w:r>
          </w:p>
        </w:tc>
        <w:tc>
          <w:tcPr>
            <w:tcW w:w="2311" w:type="dxa"/>
          </w:tcPr>
          <w:p w14:paraId="282DD1A1" w14:textId="77777777" w:rsidR="00CA1530" w:rsidRPr="00CA1530" w:rsidRDefault="00CA1530" w:rsidP="00757635">
            <w:pPr>
              <w:rPr>
                <w:b/>
              </w:rPr>
            </w:pPr>
            <w:r w:rsidRPr="00CA1530">
              <w:rPr>
                <w:b/>
              </w:rPr>
              <w:t>Canada</w:t>
            </w:r>
          </w:p>
        </w:tc>
      </w:tr>
      <w:tr w:rsidR="00CA1530" w14:paraId="4DECEC8D" w14:textId="77777777" w:rsidTr="00CA1530">
        <w:tc>
          <w:tcPr>
            <w:tcW w:w="2310" w:type="dxa"/>
          </w:tcPr>
          <w:p w14:paraId="3E0DAB30" w14:textId="77777777" w:rsidR="00CA1530" w:rsidRDefault="00CA1530" w:rsidP="00757635">
            <w:r>
              <w:t>Level 1</w:t>
            </w:r>
          </w:p>
        </w:tc>
        <w:tc>
          <w:tcPr>
            <w:tcW w:w="2310" w:type="dxa"/>
          </w:tcPr>
          <w:p w14:paraId="2D6D172C" w14:textId="77777777" w:rsidR="00CA1530" w:rsidRDefault="00CA1530" w:rsidP="00757635">
            <w:r>
              <w:t>State</w:t>
            </w:r>
          </w:p>
        </w:tc>
        <w:tc>
          <w:tcPr>
            <w:tcW w:w="2311" w:type="dxa"/>
          </w:tcPr>
          <w:p w14:paraId="4D1EC3E8" w14:textId="77777777" w:rsidR="00CA1530" w:rsidRDefault="00CA1530" w:rsidP="00757635">
            <w:r>
              <w:t>District</w:t>
            </w:r>
          </w:p>
        </w:tc>
        <w:tc>
          <w:tcPr>
            <w:tcW w:w="2311" w:type="dxa"/>
          </w:tcPr>
          <w:p w14:paraId="304E7BB7" w14:textId="77777777" w:rsidR="00CA1530" w:rsidRDefault="00CA1530" w:rsidP="00757635">
            <w:r>
              <w:t>Province (PR)</w:t>
            </w:r>
          </w:p>
        </w:tc>
      </w:tr>
      <w:tr w:rsidR="00CA1530" w14:paraId="7EE2B5DD" w14:textId="77777777" w:rsidTr="00CA1530">
        <w:tc>
          <w:tcPr>
            <w:tcW w:w="2310" w:type="dxa"/>
          </w:tcPr>
          <w:p w14:paraId="153BCB98" w14:textId="77777777" w:rsidR="00CA1530" w:rsidRDefault="00CA1530" w:rsidP="00757635">
            <w:r>
              <w:t>Level 2</w:t>
            </w:r>
          </w:p>
        </w:tc>
        <w:tc>
          <w:tcPr>
            <w:tcW w:w="2310" w:type="dxa"/>
          </w:tcPr>
          <w:p w14:paraId="31FE4F0D" w14:textId="77777777" w:rsidR="00CA1530" w:rsidRDefault="00CA1530" w:rsidP="00757635">
            <w:r>
              <w:t>County</w:t>
            </w:r>
          </w:p>
        </w:tc>
        <w:tc>
          <w:tcPr>
            <w:tcW w:w="2311" w:type="dxa"/>
          </w:tcPr>
          <w:p w14:paraId="042B6E7B" w14:textId="77777777" w:rsidR="00CA1530" w:rsidRDefault="00CA1530" w:rsidP="00757635">
            <w:r>
              <w:t>Standard table Wards (ST Wards)</w:t>
            </w:r>
          </w:p>
        </w:tc>
        <w:tc>
          <w:tcPr>
            <w:tcW w:w="2311" w:type="dxa"/>
          </w:tcPr>
          <w:p w14:paraId="113A2679" w14:textId="77777777" w:rsidR="00CA1530" w:rsidRDefault="00CA1530" w:rsidP="00757635">
            <w:r>
              <w:t>Census Division (CD)</w:t>
            </w:r>
          </w:p>
        </w:tc>
      </w:tr>
      <w:tr w:rsidR="00CA1530" w14:paraId="1BE911D4" w14:textId="77777777" w:rsidTr="00CA1530">
        <w:tc>
          <w:tcPr>
            <w:tcW w:w="2310" w:type="dxa"/>
          </w:tcPr>
          <w:p w14:paraId="5A67CB2E" w14:textId="77777777" w:rsidR="00CA1530" w:rsidRDefault="00CA1530" w:rsidP="00757635">
            <w:r>
              <w:t>Level 3</w:t>
            </w:r>
          </w:p>
        </w:tc>
        <w:tc>
          <w:tcPr>
            <w:tcW w:w="2310" w:type="dxa"/>
          </w:tcPr>
          <w:p w14:paraId="5AEA9321" w14:textId="77777777" w:rsidR="00CA1530" w:rsidRDefault="00CA1530" w:rsidP="00757635">
            <w:r>
              <w:t>Tract</w:t>
            </w:r>
          </w:p>
        </w:tc>
        <w:tc>
          <w:tcPr>
            <w:tcW w:w="2311" w:type="dxa"/>
          </w:tcPr>
          <w:p w14:paraId="741B36A5" w14:textId="77777777" w:rsidR="00CA1530" w:rsidRDefault="00CA1530" w:rsidP="00757635">
            <w:r>
              <w:t>Super Output Areas (SOAs)</w:t>
            </w:r>
          </w:p>
        </w:tc>
        <w:tc>
          <w:tcPr>
            <w:tcW w:w="2311" w:type="dxa"/>
          </w:tcPr>
          <w:p w14:paraId="530C5A17" w14:textId="77777777" w:rsidR="00CA1530" w:rsidRDefault="00CA1530" w:rsidP="00757635">
            <w:r>
              <w:t>Census-subdivision (CSD)</w:t>
            </w:r>
          </w:p>
        </w:tc>
      </w:tr>
      <w:tr w:rsidR="00CA1530" w14:paraId="5F607AC8" w14:textId="77777777" w:rsidTr="00CA1530">
        <w:tc>
          <w:tcPr>
            <w:tcW w:w="2310" w:type="dxa"/>
          </w:tcPr>
          <w:p w14:paraId="575DB3F4" w14:textId="77777777" w:rsidR="00CA1530" w:rsidRDefault="00CA1530" w:rsidP="00757635">
            <w:r>
              <w:t>Level 4</w:t>
            </w:r>
          </w:p>
        </w:tc>
        <w:tc>
          <w:tcPr>
            <w:tcW w:w="2310" w:type="dxa"/>
          </w:tcPr>
          <w:p w14:paraId="40CD6B7C" w14:textId="77777777" w:rsidR="00CA1530" w:rsidRDefault="00CA1530" w:rsidP="00757635">
            <w:r>
              <w:t>Census Block Group</w:t>
            </w:r>
          </w:p>
        </w:tc>
        <w:tc>
          <w:tcPr>
            <w:tcW w:w="2311" w:type="dxa"/>
          </w:tcPr>
          <w:p w14:paraId="23A157B4" w14:textId="77777777" w:rsidR="00CA1530" w:rsidRDefault="00CA1530" w:rsidP="00757635">
            <w:r>
              <w:t>Census Output Areas (OAs)</w:t>
            </w:r>
          </w:p>
        </w:tc>
        <w:tc>
          <w:tcPr>
            <w:tcW w:w="2311" w:type="dxa"/>
          </w:tcPr>
          <w:p w14:paraId="7FAE5E31" w14:textId="77777777" w:rsidR="00CA1530" w:rsidRDefault="00CA1530" w:rsidP="00757635">
            <w:r>
              <w:t>Dissemination Area (DA)</w:t>
            </w:r>
          </w:p>
        </w:tc>
      </w:tr>
    </w:tbl>
    <w:p w14:paraId="13532399" w14:textId="77777777" w:rsidR="00CA1530" w:rsidRDefault="00CA1530" w:rsidP="00757635"/>
    <w:p w14:paraId="77896F5B" w14:textId="77777777" w:rsidR="00CA1530" w:rsidRDefault="00CA1530" w:rsidP="00757635">
      <w:r>
        <w:t xml:space="preserve">All level IDs are stored as text values with LEVEL1 </w:t>
      </w:r>
      <w:r w:rsidR="00483CBA">
        <w:t>areas using two characters, LEVEL2 use</w:t>
      </w:r>
      <w:r>
        <w:t xml:space="preserve"> 3 characters, which is joined with the LEVEL1 unique ID to make a LEVEL 2 unique ID of 2 and 3 characters separated by a dot. The Level 3 units use a </w:t>
      </w:r>
      <w:proofErr w:type="gramStart"/>
      <w:r>
        <w:t>6 character</w:t>
      </w:r>
      <w:proofErr w:type="gramEnd"/>
      <w:r>
        <w:t xml:space="preserve"> value and the LEVEL4</w:t>
      </w:r>
      <w:r w:rsidR="00DB0FEE">
        <w:t xml:space="preserve"> is a single character. Again, unique IDs for each region are achieved by concatenating each lower resolution area such that the proceeding level falls within each separated by a single dot.</w:t>
      </w:r>
    </w:p>
    <w:p w14:paraId="6E8200E6" w14:textId="427FAF43" w:rsidR="00DB0FEE" w:rsidRDefault="00DB0FEE" w:rsidP="00757635">
      <w:r>
        <w:rPr>
          <w:b/>
        </w:rPr>
        <w:t>Note</w:t>
      </w:r>
      <w:r>
        <w:t xml:space="preserve">. The data formats described in this section refer to </w:t>
      </w:r>
      <w:proofErr w:type="spellStart"/>
      <w:r>
        <w:t>Sahsuland</w:t>
      </w:r>
      <w:proofErr w:type="spellEnd"/>
      <w:r>
        <w:t xml:space="preserve"> data only. These data formats are not a requirement by the RIF. Data requirements are covered in </w:t>
      </w:r>
      <w:del w:id="676" w:author="Peter Hambly" w:date="2018-09-07T11:45:00Z">
        <w:r w:rsidDel="00A72B49">
          <w:delText>section XXX</w:delText>
        </w:r>
      </w:del>
      <w:ins w:id="677" w:author="Peter Hambly" w:date="2018-09-07T11:45:00Z">
        <w:r w:rsidR="00A72B49">
          <w:t xml:space="preserve">the </w:t>
        </w:r>
        <w:r w:rsidR="00A72B49">
          <w:fldChar w:fldCharType="begin"/>
        </w:r>
        <w:r w:rsidR="00A72B49">
          <w:instrText>HYPERLINK "https://smallareahealthstatisticsunit.github.io/rapidInquiryFacility/rifDatabase/DataLoaderData/DataLoading"</w:instrText>
        </w:r>
        <w:r w:rsidR="00A72B49">
          <w:fldChar w:fldCharType="separate"/>
        </w:r>
        <w:r w:rsidR="00A72B49">
          <w:rPr>
            <w:rStyle w:val="Hyperlink"/>
          </w:rPr>
          <w:t>RIF Data Loading</w:t>
        </w:r>
        <w:r w:rsidR="00A72B49">
          <w:fldChar w:fldCharType="end"/>
        </w:r>
        <w:r w:rsidR="00A72B49">
          <w:t xml:space="preserve"> manual</w:t>
        </w:r>
      </w:ins>
      <w:r>
        <w:t>.</w:t>
      </w:r>
    </w:p>
    <w:p w14:paraId="0C6967BA" w14:textId="77777777" w:rsidR="00DB0FEE" w:rsidRDefault="00DB0FEE" w:rsidP="00757635">
      <w:r>
        <w:lastRenderedPageBreak/>
        <w:t xml:space="preserve">Screen shots and examples in this manual are based on </w:t>
      </w:r>
      <w:commentRangeStart w:id="678"/>
      <w:r>
        <w:t xml:space="preserve">this </w:t>
      </w:r>
      <w:proofErr w:type="spellStart"/>
      <w:r>
        <w:t>Sahsuland</w:t>
      </w:r>
      <w:proofErr w:type="spellEnd"/>
      <w:r>
        <w:t xml:space="preserve"> data.</w:t>
      </w:r>
      <w:commentRangeEnd w:id="678"/>
      <w:r>
        <w:rPr>
          <w:rStyle w:val="CommentReference"/>
        </w:rPr>
        <w:commentReference w:id="678"/>
      </w:r>
      <w:r w:rsidR="003B4F5C">
        <w:t xml:space="preserve"> Descriptive statistics of </w:t>
      </w:r>
      <w:proofErr w:type="spellStart"/>
      <w:r w:rsidR="003B4F5C">
        <w:t>Sahsuland</w:t>
      </w:r>
      <w:proofErr w:type="spellEnd"/>
      <w:r w:rsidR="003B4F5C">
        <w:t xml:space="preserve"> can be found in appendix B.</w:t>
      </w:r>
    </w:p>
    <w:p w14:paraId="42BCFAE6" w14:textId="77777777" w:rsidR="00DB0FEE" w:rsidRDefault="00DB0FEE" w:rsidP="00DB0FEE">
      <w:pPr>
        <w:pStyle w:val="Heading2"/>
      </w:pPr>
      <w:bookmarkStart w:id="679" w:name="_Toc2779489"/>
      <w:r>
        <w:t>3</w:t>
      </w:r>
      <w:r w:rsidR="006B0B52">
        <w:t>.2 Logging in</w:t>
      </w:r>
      <w:bookmarkEnd w:id="679"/>
    </w:p>
    <w:p w14:paraId="66F22976" w14:textId="77777777" w:rsidR="006B0B52" w:rsidRDefault="006B0B52" w:rsidP="006B0B52">
      <w:r>
        <w:t>Your RIF administrator should provide you with your user name, password and the correct URL to access the login page of your RIF installation. Type</w:t>
      </w:r>
      <w:r w:rsidR="00D96D28">
        <w:t xml:space="preserve"> the URL in the address bar of your web browser and log in using your username and password.</w:t>
      </w:r>
    </w:p>
    <w:p w14:paraId="732D80E3" w14:textId="77777777" w:rsidR="00D96D28" w:rsidRDefault="00D96D28" w:rsidP="00D96D28">
      <w:pPr>
        <w:jc w:val="center"/>
      </w:pPr>
      <w:r>
        <w:rPr>
          <w:noProof/>
          <w:lang w:eastAsia="en-GB"/>
        </w:rPr>
        <w:drawing>
          <wp:inline distT="0" distB="0" distL="0" distR="0" wp14:anchorId="1B0390C4" wp14:editId="72D56C1E">
            <wp:extent cx="5729605" cy="318833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05" cy="3188335"/>
                    </a:xfrm>
                    <a:prstGeom prst="rect">
                      <a:avLst/>
                    </a:prstGeom>
                    <a:noFill/>
                    <a:ln>
                      <a:noFill/>
                    </a:ln>
                  </pic:spPr>
                </pic:pic>
              </a:graphicData>
            </a:graphic>
          </wp:inline>
        </w:drawing>
      </w:r>
    </w:p>
    <w:p w14:paraId="51FB2A1C" w14:textId="2B8B49BE" w:rsidR="00987313" w:rsidRDefault="00D96D28" w:rsidP="00D96D28">
      <w:pPr>
        <w:jc w:val="center"/>
      </w:pPr>
      <w:r>
        <w:t>Figure XXX. The RIF login screen.</w:t>
      </w:r>
    </w:p>
    <w:p w14:paraId="145C7077" w14:textId="77777777" w:rsidR="00987313" w:rsidRDefault="00987313" w:rsidP="00987313"/>
    <w:p w14:paraId="39533E1A" w14:textId="1FC04DBD" w:rsidR="00987313" w:rsidRDefault="00987313" w:rsidP="00987313">
      <w:pPr>
        <w:pStyle w:val="Heading2"/>
      </w:pPr>
      <w:bookmarkStart w:id="680" w:name="_Toc2779490"/>
      <w:r>
        <w:t>3.3 RIF mapping tools</w:t>
      </w:r>
      <w:bookmarkEnd w:id="680"/>
    </w:p>
    <w:p w14:paraId="24E27C1E" w14:textId="3D43063D" w:rsidR="00987313" w:rsidRDefault="00987313" w:rsidP="00987313">
      <w:r>
        <w:t xml:space="preserve">The RIF uses an internet </w:t>
      </w:r>
      <w:proofErr w:type="gramStart"/>
      <w:r>
        <w:t>browser based</w:t>
      </w:r>
      <w:proofErr w:type="gramEnd"/>
      <w:r>
        <w:t xml:space="preserve"> map viewer to display and select study areas and to visualise results. These maps work in the same way as conventional map containers (e.g. Google Maps), the main difference being they use open source map data.</w:t>
      </w:r>
    </w:p>
    <w:p w14:paraId="4F533105" w14:textId="76BC6FB0" w:rsidR="00987313" w:rsidRDefault="00987313" w:rsidP="00987313">
      <w:r>
        <w:t>The following controls are common to all RIF maps. Other tools are specific to certain RIF functionality and these will be dealt with in the relevant sections.</w:t>
      </w:r>
    </w:p>
    <w:p w14:paraId="3421F813" w14:textId="77777777" w:rsidR="00F22C77" w:rsidRDefault="00F22C77" w:rsidP="00987313"/>
    <w:p w14:paraId="1636BF81" w14:textId="77777777" w:rsidR="00F22C77" w:rsidRDefault="00F22C77" w:rsidP="00987313"/>
    <w:p w14:paraId="4D5D8018" w14:textId="77777777" w:rsidR="00F22C77" w:rsidRDefault="00F22C77" w:rsidP="00987313"/>
    <w:p w14:paraId="6FAEE253" w14:textId="2C4920BE" w:rsidR="00AD2229" w:rsidRDefault="00AD35F1" w:rsidP="00F22C77">
      <w:pPr>
        <w:spacing w:after="0"/>
      </w:pPr>
      <w:r w:rsidRPr="00F22C77">
        <w:rPr>
          <w:rFonts w:ascii="Arial" w:hAnsi="Arial" w:cs="Arial"/>
          <w:sz w:val="48"/>
          <w:szCs w:val="48"/>
        </w:rPr>
        <w:t>+</w:t>
      </w:r>
      <w:r w:rsidR="00F22C77">
        <w:rPr>
          <w:rFonts w:ascii="Arial" w:hAnsi="Arial" w:cs="Arial"/>
          <w:sz w:val="44"/>
          <w:szCs w:val="44"/>
        </w:rPr>
        <w:tab/>
      </w:r>
      <w:r w:rsidRPr="00AD35F1">
        <w:rPr>
          <w:b/>
        </w:rPr>
        <w:t>Zoom in:</w:t>
      </w:r>
      <w:r>
        <w:t xml:space="preserve"> Zoom map in.</w:t>
      </w:r>
    </w:p>
    <w:p w14:paraId="1879594F" w14:textId="2A95CDA4" w:rsidR="00F22C77" w:rsidRDefault="00F22C77" w:rsidP="00F22C77">
      <w:r w:rsidRPr="00F22C77">
        <w:rPr>
          <w:rFonts w:ascii="Arial" w:hAnsi="Arial" w:cs="Arial"/>
          <w:sz w:val="52"/>
          <w:szCs w:val="52"/>
        </w:rPr>
        <w:t>-</w:t>
      </w:r>
      <w:r>
        <w:rPr>
          <w:rFonts w:ascii="Arial" w:hAnsi="Arial" w:cs="Arial"/>
          <w:sz w:val="48"/>
          <w:szCs w:val="48"/>
        </w:rPr>
        <w:t xml:space="preserve"> </w:t>
      </w:r>
      <w:r>
        <w:rPr>
          <w:rFonts w:ascii="Arial" w:hAnsi="Arial" w:cs="Arial"/>
          <w:sz w:val="48"/>
          <w:szCs w:val="48"/>
        </w:rPr>
        <w:tab/>
      </w:r>
      <w:r w:rsidRPr="00AD35F1">
        <w:rPr>
          <w:b/>
        </w:rPr>
        <w:t>Zoom</w:t>
      </w:r>
      <w:r>
        <w:rPr>
          <w:b/>
        </w:rPr>
        <w:t xml:space="preserve"> out</w:t>
      </w:r>
      <w:r w:rsidRPr="00AD35F1">
        <w:rPr>
          <w:b/>
        </w:rPr>
        <w:t>:</w:t>
      </w:r>
      <w:r w:rsidR="009C652B">
        <w:t xml:space="preserve"> Zoom map out</w:t>
      </w:r>
      <w:r>
        <w:t>.</w:t>
      </w:r>
    </w:p>
    <w:p w14:paraId="42D8C94B" w14:textId="3A339ED1" w:rsidR="00D84F98" w:rsidRDefault="00D84F98" w:rsidP="00987313">
      <w:r>
        <w:rPr>
          <w:noProof/>
          <w:lang w:eastAsia="en-GB"/>
        </w:rPr>
        <w:drawing>
          <wp:inline distT="0" distB="0" distL="0" distR="0" wp14:anchorId="7BC077A1" wp14:editId="1058E6ED">
            <wp:extent cx="2095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lyphicons-444-floppy-disk.png"/>
                    <pic:cNvPicPr/>
                  </pic:nvPicPr>
                  <pic:blipFill>
                    <a:blip r:embed="rId14">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t xml:space="preserve"> </w:t>
      </w:r>
      <w:r w:rsidR="00F22C77">
        <w:tab/>
      </w:r>
      <w:r w:rsidRPr="00D84F98">
        <w:rPr>
          <w:b/>
        </w:rPr>
        <w:t>Quick export map:</w:t>
      </w:r>
      <w:r>
        <w:t xml:space="preserve"> Save the current map in view as a </w:t>
      </w:r>
      <w:proofErr w:type="spellStart"/>
      <w:r>
        <w:t>png</w:t>
      </w:r>
      <w:proofErr w:type="spellEnd"/>
      <w:r>
        <w:t xml:space="preserve"> file.</w:t>
      </w:r>
    </w:p>
    <w:p w14:paraId="47385A23" w14:textId="6960828D" w:rsidR="00D84F98" w:rsidRDefault="00D84F98" w:rsidP="00987313">
      <w:r>
        <w:rPr>
          <w:noProof/>
          <w:lang w:eastAsia="en-GB"/>
        </w:rPr>
        <w:drawing>
          <wp:inline distT="0" distB="0" distL="0" distR="0" wp14:anchorId="7E5C3159" wp14:editId="302BC5EE">
            <wp:extent cx="22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yphicons-487-fit-frame-to-image.png"/>
                    <pic:cNvPicPr/>
                  </pic:nvPicPr>
                  <pic:blipFill>
                    <a:blip r:embed="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selection: </w:t>
      </w:r>
      <w:r>
        <w:t xml:space="preserve">Zoom the map to the currently selected </w:t>
      </w:r>
      <w:r w:rsidR="006730C2">
        <w:t>districts</w:t>
      </w:r>
      <w:r>
        <w:t>(s).</w:t>
      </w:r>
    </w:p>
    <w:p w14:paraId="48AF6ACA" w14:textId="367D5821" w:rsidR="00D84F98" w:rsidRDefault="006730C2" w:rsidP="00987313">
      <w:r w:rsidRPr="006730C2">
        <w:rPr>
          <w:b/>
          <w:noProof/>
          <w:lang w:eastAsia="en-GB"/>
        </w:rPr>
        <w:lastRenderedPageBreak/>
        <w:drawing>
          <wp:inline distT="0" distB="0" distL="0" distR="0" wp14:anchorId="2D07DF69" wp14:editId="3BDD6BBD">
            <wp:extent cx="2286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lyphicons-488-fit-image-to-frame.png"/>
                    <pic:cNvPicPr/>
                  </pic:nvPicPr>
                  <pic:blipFill>
                    <a:blip r:embed="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study extent: </w:t>
      </w:r>
      <w:r>
        <w:t>Zoom the map to fit all districts used in this RIF study.</w:t>
      </w:r>
    </w:p>
    <w:p w14:paraId="4EEBECE6" w14:textId="01AABBF7" w:rsidR="006730C2" w:rsidRDefault="006730C2" w:rsidP="00987313">
      <w:r>
        <w:rPr>
          <w:noProof/>
          <w:lang w:eastAsia="en-GB"/>
        </w:rPr>
        <w:drawing>
          <wp:inline distT="0" distB="0" distL="0" distR="0" wp14:anchorId="72CD4621" wp14:editId="0076B68F">
            <wp:extent cx="22860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lyphicons-371-globe-af.png"/>
                    <pic:cNvPicPr/>
                  </pic:nvPicPr>
                  <pic:blipFill>
                    <a:blip r:embed="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full extent: </w:t>
      </w:r>
      <w:r>
        <w:t>Zoom the map to fit all districts in the current geography.</w:t>
      </w:r>
    </w:p>
    <w:p w14:paraId="4F699DFA" w14:textId="0DF99B45" w:rsidR="006730C2" w:rsidRDefault="006730C2" w:rsidP="00987313">
      <w:r>
        <w:rPr>
          <w:noProof/>
          <w:lang w:eastAsia="en-GB"/>
        </w:rPr>
        <w:drawing>
          <wp:inline distT="0" distB="0" distL="0" distR="0" wp14:anchorId="26F67E35" wp14:editId="192D1B7A">
            <wp:extent cx="20955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inline>
        </w:drawing>
      </w:r>
      <w:r>
        <w:t xml:space="preserve"> </w:t>
      </w:r>
      <w:r w:rsidR="00F22C77">
        <w:tab/>
      </w:r>
      <w:r>
        <w:rPr>
          <w:b/>
        </w:rPr>
        <w:t xml:space="preserve">Clear selection: </w:t>
      </w:r>
      <w:r>
        <w:t>Deselect all currently selected districts.</w:t>
      </w:r>
    </w:p>
    <w:p w14:paraId="26496E03" w14:textId="3BC663CF" w:rsidR="00AD2229" w:rsidRDefault="00AD2229" w:rsidP="00987313">
      <w:r>
        <w:rPr>
          <w:noProof/>
          <w:lang w:eastAsia="en-GB"/>
        </w:rPr>
        <w:drawing>
          <wp:inline distT="0" distB="0" distL="0" distR="0" wp14:anchorId="462CD7F0" wp14:editId="0F82DD18">
            <wp:extent cx="238125" cy="184355"/>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lyphicons-53-eye-close.png"/>
                    <pic:cNvPicPr/>
                  </pic:nvPicPr>
                  <pic:blipFill>
                    <a:blip r:embed="rId19">
                      <a:extLst>
                        <a:ext uri="{28A0092B-C50C-407E-A947-70E740481C1C}">
                          <a14:useLocalDpi xmlns:a14="http://schemas.microsoft.com/office/drawing/2010/main" val="0"/>
                        </a:ext>
                      </a:extLst>
                    </a:blip>
                    <a:stretch>
                      <a:fillRect/>
                    </a:stretch>
                  </pic:blipFill>
                  <pic:spPr>
                    <a:xfrm>
                      <a:off x="0" y="0"/>
                      <a:ext cx="247319" cy="191473"/>
                    </a:xfrm>
                    <a:prstGeom prst="rect">
                      <a:avLst/>
                    </a:prstGeom>
                  </pic:spPr>
                </pic:pic>
              </a:graphicData>
            </a:graphic>
          </wp:inline>
        </w:drawing>
      </w:r>
      <w:r>
        <w:t xml:space="preserve"> </w:t>
      </w:r>
      <w:r w:rsidR="00F22C77">
        <w:tab/>
      </w:r>
      <w:r>
        <w:rPr>
          <w:b/>
        </w:rPr>
        <w:t xml:space="preserve">Transparency: </w:t>
      </w:r>
      <w:r>
        <w:t>Change the transparency (opacity) of the district layer being mapped</w:t>
      </w:r>
    </w:p>
    <w:p w14:paraId="47FED94D" w14:textId="44EFE074" w:rsidR="00AD2229" w:rsidRDefault="00AD2229" w:rsidP="00987313">
      <w:r>
        <w:rPr>
          <w:noProof/>
          <w:lang w:eastAsia="en-GB"/>
        </w:rPr>
        <w:drawing>
          <wp:inline distT="0" distB="0" distL="0" distR="0" wp14:anchorId="3062CD1A" wp14:editId="5C62C645">
            <wp:extent cx="209550" cy="1743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osearch.png"/>
                    <pic:cNvPicPr/>
                  </pic:nvPicPr>
                  <pic:blipFill rotWithShape="1">
                    <a:blip r:embed="rId20" cstate="print">
                      <a:extLst>
                        <a:ext uri="{28A0092B-C50C-407E-A947-70E740481C1C}">
                          <a14:useLocalDpi xmlns:a14="http://schemas.microsoft.com/office/drawing/2010/main" val="0"/>
                        </a:ext>
                      </a:extLst>
                    </a:blip>
                    <a:srcRect l="15930" t="20062" r="7642" b="16329"/>
                    <a:stretch/>
                  </pic:blipFill>
                  <pic:spPr bwMode="auto">
                    <a:xfrm>
                      <a:off x="0" y="0"/>
                      <a:ext cx="217140" cy="180716"/>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r w:rsidR="00F22C77">
        <w:rPr>
          <w:b/>
        </w:rPr>
        <w:tab/>
      </w:r>
      <w:r>
        <w:rPr>
          <w:b/>
        </w:rPr>
        <w:t xml:space="preserve">Enter address: </w:t>
      </w:r>
      <w:r>
        <w:t>Zoom the map to a place name, geographical feature etc.</w:t>
      </w:r>
    </w:p>
    <w:p w14:paraId="232D8EDA" w14:textId="41829D54" w:rsidR="00AD2229" w:rsidRDefault="00AD2229" w:rsidP="00987313">
      <w:pPr>
        <w:rPr>
          <w:noProof/>
          <w:lang w:eastAsia="en-GB"/>
        </w:rPr>
      </w:pPr>
      <w:r>
        <w:rPr>
          <w:noProof/>
          <w:lang w:eastAsia="en-GB"/>
        </w:rPr>
        <w:drawing>
          <wp:inline distT="0" distB="0" distL="0" distR="0" wp14:anchorId="1B523D70" wp14:editId="44AA933D">
            <wp:extent cx="264160" cy="25518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ullscreen.png"/>
                    <pic:cNvPicPr/>
                  </pic:nvPicPr>
                  <pic:blipFill rotWithShape="1">
                    <a:blip r:embed="rId21">
                      <a:extLst>
                        <a:ext uri="{28A0092B-C50C-407E-A947-70E740481C1C}">
                          <a14:useLocalDpi xmlns:a14="http://schemas.microsoft.com/office/drawing/2010/main" val="0"/>
                        </a:ext>
                      </a:extLst>
                    </a:blip>
                    <a:srcRect b="51699"/>
                    <a:stretch/>
                  </pic:blipFill>
                  <pic:spPr bwMode="auto">
                    <a:xfrm>
                      <a:off x="0" y="0"/>
                      <a:ext cx="264183" cy="255204"/>
                    </a:xfrm>
                    <a:prstGeom prst="rect">
                      <a:avLst/>
                    </a:prstGeom>
                    <a:ln>
                      <a:noFill/>
                    </a:ln>
                    <a:extLst>
                      <a:ext uri="{53640926-AAD7-44D8-BBD7-CCE9431645EC}">
                        <a14:shadowObscured xmlns:a14="http://schemas.microsoft.com/office/drawing/2010/main"/>
                      </a:ext>
                    </a:extLst>
                  </pic:spPr>
                </pic:pic>
              </a:graphicData>
            </a:graphic>
          </wp:inline>
        </w:drawing>
      </w:r>
      <w:r w:rsidR="00F22C77">
        <w:rPr>
          <w:b/>
        </w:rPr>
        <w:tab/>
      </w:r>
      <w:r w:rsidR="008C011E">
        <w:rPr>
          <w:b/>
        </w:rPr>
        <w:t xml:space="preserve">Full screen: </w:t>
      </w:r>
      <w:r w:rsidR="008C011E">
        <w:t>Display the map in full screen mode (Esc to exit)</w:t>
      </w:r>
    </w:p>
    <w:p w14:paraId="1AC0198F" w14:textId="377362F3" w:rsidR="005A347C" w:rsidRDefault="007E1D78" w:rsidP="00AD35F1">
      <w:pPr>
        <w:rPr>
          <w:ins w:id="681" w:author="Peter Hambly" w:date="2018-09-07T11:45:00Z"/>
        </w:rPr>
      </w:pPr>
      <w:r>
        <w:rPr>
          <w:rFonts w:ascii="Arial" w:hAnsi="Arial" w:cs="Arial"/>
          <w:b/>
          <w:sz w:val="36"/>
          <w:szCs w:val="36"/>
        </w:rPr>
        <w:t xml:space="preserve"> </w:t>
      </w:r>
      <w:r w:rsidR="00AD35F1" w:rsidRPr="00AD35F1">
        <w:rPr>
          <w:rFonts w:ascii="Arial" w:hAnsi="Arial" w:cs="Arial"/>
          <w:b/>
          <w:sz w:val="36"/>
          <w:szCs w:val="36"/>
        </w:rPr>
        <w:t>?</w:t>
      </w:r>
      <w:r w:rsidR="00AD35F1">
        <w:t xml:space="preserve">    </w:t>
      </w:r>
      <w:r w:rsidR="00F22C77">
        <w:tab/>
      </w:r>
      <w:r w:rsidR="00AD35F1" w:rsidRPr="00AD35F1">
        <w:rPr>
          <w:b/>
        </w:rPr>
        <w:t>Attribution:</w:t>
      </w:r>
      <w:r w:rsidR="00AD35F1">
        <w:rPr>
          <w:b/>
        </w:rPr>
        <w:t xml:space="preserve"> </w:t>
      </w:r>
      <w:r w:rsidR="00AD35F1">
        <w:t>Attribution (source, copyrights) information for the map layers</w:t>
      </w:r>
    </w:p>
    <w:p w14:paraId="60A7D44D" w14:textId="79C9F26E" w:rsidR="00A72B49" w:rsidRPr="00AF3B28" w:rsidRDefault="00A72B49" w:rsidP="00AD35F1">
      <w:ins w:id="682" w:author="Peter Hambly" w:date="2018-09-07T11:46:00Z">
        <w:r>
          <w:rPr>
            <w:noProof/>
            <w:lang w:eastAsia="en-GB"/>
          </w:rPr>
          <w:drawing>
            <wp:inline distT="0" distB="0" distL="0" distR="0" wp14:anchorId="52A7C4F1" wp14:editId="00C7A9C6">
              <wp:extent cx="247650" cy="23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tab/>
        </w:r>
        <w:r w:rsidRPr="00A72B49">
          <w:rPr>
            <w:b/>
            <w:rPrChange w:id="683" w:author="Peter Hambly" w:date="2018-09-07T11:46:00Z">
              <w:rPr/>
            </w:rPrChange>
          </w:rPr>
          <w:t>Hide or show selection shapes</w:t>
        </w:r>
        <w:r>
          <w:rPr>
            <w:b/>
          </w:rPr>
          <w:t xml:space="preserve">: </w:t>
        </w:r>
      </w:ins>
      <w:ins w:id="684" w:author="Peter Hambly" w:date="2018-09-07T11:47:00Z">
        <w:r w:rsidRPr="00A72B49">
          <w:rPr>
            <w:rPrChange w:id="685" w:author="Peter Hambly" w:date="2018-09-07T11:47:00Z">
              <w:rPr>
                <w:b/>
              </w:rPr>
            </w:rPrChange>
          </w:rPr>
          <w:t>Display</w:t>
        </w:r>
        <w:r>
          <w:t xml:space="preserve"> the shapes used to select the study</w:t>
        </w:r>
      </w:ins>
      <w:ins w:id="686" w:author="Peter Hambly" w:date="2018-09-07T11:48:00Z">
        <w:r>
          <w:t>. Green when displayed</w:t>
        </w:r>
      </w:ins>
    </w:p>
    <w:p w14:paraId="4A74B36B" w14:textId="3AC1C5FB" w:rsidR="006730C2" w:rsidRPr="006730C2" w:rsidRDefault="006730C2" w:rsidP="00987313">
      <w:r>
        <w:rPr>
          <w:noProof/>
          <w:lang w:eastAsia="en-GB"/>
        </w:rPr>
        <w:drawing>
          <wp:inline distT="0" distB="0" distL="0" distR="0" wp14:anchorId="49638A2A" wp14:editId="754E3897">
            <wp:extent cx="238125" cy="238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lyphicons-320-sort.png"/>
                    <pic:cNvPicPr/>
                  </pic:nvPicPr>
                  <pic:blipFill>
                    <a:blip r:embed="rId23">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xml:space="preserve"> </w:t>
      </w:r>
      <w:r w:rsidR="00F22C77">
        <w:tab/>
      </w:r>
      <w:r>
        <w:rPr>
          <w:b/>
        </w:rPr>
        <w:t xml:space="preserve">Base map: </w:t>
      </w:r>
      <w:r>
        <w:t>Opens the base map selection where the base map can be changed or removed.</w:t>
      </w:r>
    </w:p>
    <w:p w14:paraId="393C2787" w14:textId="77777777" w:rsidR="006730C2" w:rsidRPr="006730C2" w:rsidRDefault="006730C2" w:rsidP="00987313"/>
    <w:p w14:paraId="11854AC6" w14:textId="77777777" w:rsidR="00987313" w:rsidRDefault="00987313" w:rsidP="00987313">
      <w:pPr>
        <w:jc w:val="center"/>
      </w:pPr>
      <w:r>
        <w:rPr>
          <w:noProof/>
          <w:lang w:eastAsia="en-GB"/>
        </w:rPr>
        <w:drawing>
          <wp:inline distT="0" distB="0" distL="0" distR="0" wp14:anchorId="23CFD0DA" wp14:editId="768C12DC">
            <wp:extent cx="3004607" cy="19526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4541" cy="1959081"/>
                    </a:xfrm>
                    <a:prstGeom prst="rect">
                      <a:avLst/>
                    </a:prstGeom>
                    <a:noFill/>
                    <a:ln>
                      <a:noFill/>
                    </a:ln>
                  </pic:spPr>
                </pic:pic>
              </a:graphicData>
            </a:graphic>
          </wp:inline>
        </w:drawing>
      </w:r>
    </w:p>
    <w:p w14:paraId="4192478D" w14:textId="6904D4D8" w:rsidR="00987313" w:rsidRDefault="00987313" w:rsidP="00987313">
      <w:pPr>
        <w:tabs>
          <w:tab w:val="left" w:pos="6096"/>
        </w:tabs>
        <w:ind w:left="2835" w:right="2930"/>
        <w:jc w:val="center"/>
      </w:pPr>
      <w:r>
        <w:t>Figure XXX. Base map settings.</w:t>
      </w:r>
    </w:p>
    <w:p w14:paraId="458C6502" w14:textId="77777777" w:rsidR="00987313" w:rsidRPr="00987313" w:rsidRDefault="00987313" w:rsidP="00987313"/>
    <w:p w14:paraId="77F33525" w14:textId="5D885394" w:rsidR="00DB0FEE" w:rsidRDefault="00DB0FEE">
      <w:pPr>
        <w:rPr>
          <w:rFonts w:asciiTheme="majorHAnsi" w:eastAsiaTheme="majorEastAsia" w:hAnsiTheme="majorHAnsi" w:cstheme="majorBidi"/>
          <w:color w:val="4F81BD" w:themeColor="accent1"/>
          <w:sz w:val="26"/>
          <w:szCs w:val="26"/>
        </w:rPr>
      </w:pPr>
    </w:p>
    <w:p w14:paraId="484ABBC9" w14:textId="77777777" w:rsidR="00813108" w:rsidRDefault="00C97509" w:rsidP="00002057">
      <w:pPr>
        <w:pStyle w:val="Heading1"/>
      </w:pPr>
      <w:bookmarkStart w:id="687" w:name="_Toc2779491"/>
      <w:r>
        <w:t>4</w:t>
      </w:r>
      <w:r w:rsidR="004B225A">
        <w:t xml:space="preserve">. </w:t>
      </w:r>
      <w:r w:rsidR="00002057">
        <w:t>Running a new RIF study</w:t>
      </w:r>
      <w:bookmarkEnd w:id="687"/>
      <w:r w:rsidR="00002057">
        <w:t xml:space="preserve"> </w:t>
      </w:r>
    </w:p>
    <w:p w14:paraId="7612E4DC" w14:textId="77777777" w:rsidR="00CB3FC7" w:rsidRDefault="00CB3FC7" w:rsidP="00813108">
      <w:r>
        <w:t xml:space="preserve">To </w:t>
      </w:r>
      <w:r w:rsidR="00C97509">
        <w:t>create, then run a new RIF study</w:t>
      </w:r>
      <w:r>
        <w:t xml:space="preserve">, </w:t>
      </w:r>
      <w:r w:rsidR="00C91929">
        <w:t>five</w:t>
      </w:r>
      <w:r>
        <w:t xml:space="preserve"> steps will need to be completed:</w:t>
      </w:r>
    </w:p>
    <w:p w14:paraId="4DE2B9C4" w14:textId="77777777" w:rsidR="00CB3FC7" w:rsidRDefault="00C97509" w:rsidP="00CB3FC7">
      <w:pPr>
        <w:pStyle w:val="ListParagraph"/>
        <w:numPr>
          <w:ilvl w:val="0"/>
          <w:numId w:val="3"/>
        </w:numPr>
      </w:pPr>
      <w:r>
        <w:t>Enter</w:t>
      </w:r>
      <w:r w:rsidR="00CB3FC7">
        <w:t xml:space="preserve"> study details such as ‘geography’ and study type</w:t>
      </w:r>
    </w:p>
    <w:p w14:paraId="0DFD7923" w14:textId="77777777" w:rsidR="00CB3FC7" w:rsidRDefault="00CB3FC7" w:rsidP="00CB3FC7">
      <w:pPr>
        <w:pStyle w:val="ListParagraph"/>
        <w:numPr>
          <w:ilvl w:val="0"/>
          <w:numId w:val="3"/>
        </w:numPr>
      </w:pPr>
      <w:r>
        <w:t>Defining the study are</w:t>
      </w:r>
      <w:r w:rsidR="00C91929">
        <w:t>a</w:t>
      </w:r>
    </w:p>
    <w:p w14:paraId="501CDA87" w14:textId="77777777" w:rsidR="00CB3FC7" w:rsidRDefault="00CB3FC7" w:rsidP="00CB3FC7">
      <w:pPr>
        <w:pStyle w:val="ListParagraph"/>
        <w:numPr>
          <w:ilvl w:val="0"/>
          <w:numId w:val="3"/>
        </w:numPr>
      </w:pPr>
      <w:r>
        <w:t>Defining the comparison area</w:t>
      </w:r>
    </w:p>
    <w:p w14:paraId="7DF84A53" w14:textId="77777777" w:rsidR="00C91929" w:rsidRDefault="00C97509" w:rsidP="00CB3FC7">
      <w:pPr>
        <w:pStyle w:val="ListParagraph"/>
        <w:numPr>
          <w:ilvl w:val="0"/>
          <w:numId w:val="3"/>
        </w:numPr>
      </w:pPr>
      <w:r>
        <w:t xml:space="preserve">Set </w:t>
      </w:r>
      <w:r w:rsidR="00CB3FC7">
        <w:t xml:space="preserve">the </w:t>
      </w:r>
      <w:r w:rsidR="00C91929">
        <w:t>investigation parameters</w:t>
      </w:r>
    </w:p>
    <w:p w14:paraId="394857D3" w14:textId="77777777" w:rsidR="00CB3FC7" w:rsidRDefault="00C91929" w:rsidP="00CB3FC7">
      <w:pPr>
        <w:pStyle w:val="ListParagraph"/>
        <w:numPr>
          <w:ilvl w:val="0"/>
          <w:numId w:val="3"/>
        </w:numPr>
      </w:pPr>
      <w:r>
        <w:t>De</w:t>
      </w:r>
      <w:r w:rsidR="00C97509">
        <w:t>cide</w:t>
      </w:r>
      <w:r>
        <w:t xml:space="preserve"> the </w:t>
      </w:r>
      <w:r w:rsidR="00CB3FC7">
        <w:t>statistical methods to be used</w:t>
      </w:r>
    </w:p>
    <w:p w14:paraId="275E154B" w14:textId="77777777" w:rsidR="00C91929" w:rsidRPr="00851CED" w:rsidRDefault="00C91929" w:rsidP="00C91929">
      <w:r>
        <w:t xml:space="preserve">These steps can all be completed under the </w:t>
      </w:r>
      <w:r w:rsidR="00813108">
        <w:rPr>
          <w:b/>
        </w:rPr>
        <w:t xml:space="preserve">Study Submission </w:t>
      </w:r>
      <w:r w:rsidR="00813108">
        <w:t>tab</w:t>
      </w:r>
      <w:r>
        <w:t>.</w:t>
      </w:r>
      <w:r w:rsidR="00851CED">
        <w:t xml:space="preserve"> At any point all the details of the study can be cleared by clicking the </w:t>
      </w:r>
      <w:r w:rsidR="00851CED">
        <w:rPr>
          <w:b/>
        </w:rPr>
        <w:t xml:space="preserve">reset </w:t>
      </w:r>
      <w:r w:rsidR="00851CED">
        <w:t>link.</w:t>
      </w:r>
    </w:p>
    <w:p w14:paraId="5F639757" w14:textId="3C29A279" w:rsidR="00D6596D" w:rsidRDefault="00FE5315" w:rsidP="00C91929">
      <w:pPr>
        <w:jc w:val="center"/>
      </w:pPr>
      <w:ins w:id="688" w:author="Peter Hambly" w:date="2018-09-07T13:31:00Z">
        <w:r>
          <w:rPr>
            <w:noProof/>
          </w:rPr>
          <w:lastRenderedPageBreak/>
          <w:drawing>
            <wp:inline distT="0" distB="0" distL="0" distR="0" wp14:anchorId="244AC1DE" wp14:editId="20D0D3DE">
              <wp:extent cx="6645910" cy="3599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99815"/>
                      </a:xfrm>
                      <a:prstGeom prst="rect">
                        <a:avLst/>
                      </a:prstGeom>
                    </pic:spPr>
                  </pic:pic>
                </a:graphicData>
              </a:graphic>
            </wp:inline>
          </w:drawing>
        </w:r>
      </w:ins>
      <w:del w:id="689" w:author="Peter Hambly" w:date="2018-09-07T13:31:00Z">
        <w:r w:rsidR="00C01304" w:rsidDel="00FE5315">
          <w:rPr>
            <w:noProof/>
            <w:lang w:eastAsia="en-GB"/>
          </w:rPr>
          <w:drawing>
            <wp:inline distT="0" distB="0" distL="0" distR="0" wp14:anchorId="00A1AE98" wp14:editId="3930A603">
              <wp:extent cx="5731510" cy="2700669"/>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mission.PNG"/>
                      <pic:cNvPicPr/>
                    </pic:nvPicPr>
                    <pic:blipFill rotWithShape="1">
                      <a:blip r:embed="rId26" cstate="print">
                        <a:extLst>
                          <a:ext uri="{28A0092B-C50C-407E-A947-70E740481C1C}">
                            <a14:useLocalDpi xmlns:a14="http://schemas.microsoft.com/office/drawing/2010/main" val="0"/>
                          </a:ext>
                        </a:extLst>
                      </a:blip>
                      <a:srcRect b="4918"/>
                      <a:stretch/>
                    </pic:blipFill>
                    <pic:spPr bwMode="auto">
                      <a:xfrm>
                        <a:off x="0" y="0"/>
                        <a:ext cx="5731510" cy="2700669"/>
                      </a:xfrm>
                      <a:prstGeom prst="rect">
                        <a:avLst/>
                      </a:prstGeom>
                      <a:ln>
                        <a:noFill/>
                      </a:ln>
                      <a:extLst>
                        <a:ext uri="{53640926-AAD7-44D8-BBD7-CCE9431645EC}">
                          <a14:shadowObscured xmlns:a14="http://schemas.microsoft.com/office/drawing/2010/main"/>
                        </a:ext>
                      </a:extLst>
                    </pic:spPr>
                  </pic:pic>
                </a:graphicData>
              </a:graphic>
            </wp:inline>
          </w:drawing>
        </w:r>
      </w:del>
    </w:p>
    <w:p w14:paraId="0AB1CE2F" w14:textId="77777777" w:rsidR="005A15A0" w:rsidRDefault="005A15A0" w:rsidP="00C91929">
      <w:pPr>
        <w:jc w:val="center"/>
      </w:pPr>
      <w:r>
        <w:t>Figure XXX. Study Submission screen</w:t>
      </w:r>
    </w:p>
    <w:p w14:paraId="623F91ED" w14:textId="77777777" w:rsidR="00C91929" w:rsidRDefault="00C97509" w:rsidP="0025243E">
      <w:pPr>
        <w:pStyle w:val="Heading2"/>
        <w:jc w:val="both"/>
      </w:pPr>
      <w:bookmarkStart w:id="690" w:name="_Toc2779492"/>
      <w:r>
        <w:t>4</w:t>
      </w:r>
      <w:r w:rsidR="00C91929">
        <w:t>.1 Study details</w:t>
      </w:r>
      <w:bookmarkEnd w:id="690"/>
    </w:p>
    <w:p w14:paraId="3BCE1B6C" w14:textId="77777777" w:rsidR="00C91929" w:rsidRPr="00405585" w:rsidRDefault="00C91929" w:rsidP="0025243E">
      <w:pPr>
        <w:jc w:val="both"/>
      </w:pPr>
      <w:r>
        <w:t>The</w:t>
      </w:r>
      <w:r w:rsidR="003136E6">
        <w:t xml:space="preserve"> study details can be completed using </w:t>
      </w:r>
      <w:r w:rsidR="00DF144E">
        <w:t>the fields</w:t>
      </w:r>
      <w:r>
        <w:t xml:space="preserve"> along the top of the </w:t>
      </w:r>
      <w:r w:rsidR="00405585">
        <w:rPr>
          <w:b/>
        </w:rPr>
        <w:t>study submission</w:t>
      </w:r>
      <w:r w:rsidR="00405585">
        <w:t xml:space="preserve"> tab </w:t>
      </w:r>
    </w:p>
    <w:p w14:paraId="6CFECE68" w14:textId="19681797" w:rsidR="00002057" w:rsidRDefault="003136E6" w:rsidP="0025243E">
      <w:pPr>
        <w:jc w:val="both"/>
      </w:pPr>
      <w:r>
        <w:rPr>
          <w:b/>
        </w:rPr>
        <w:t xml:space="preserve">Study Name. </w:t>
      </w:r>
      <w:r w:rsidR="00C91929">
        <w:t xml:space="preserve">The study must be given a name which is types into the </w:t>
      </w:r>
      <w:r w:rsidR="00C91929" w:rsidRPr="00C91929">
        <w:rPr>
          <w:b/>
        </w:rPr>
        <w:t>study name</w:t>
      </w:r>
      <w:r w:rsidR="00C91929">
        <w:t xml:space="preserve"> field. </w:t>
      </w:r>
      <w:r w:rsidR="008F0C26">
        <w:t>The name cannot exceed 20 characters in length.</w:t>
      </w:r>
    </w:p>
    <w:p w14:paraId="06415343" w14:textId="4168FDC8" w:rsidR="003136E6" w:rsidRDefault="003136E6" w:rsidP="0025243E">
      <w:pPr>
        <w:jc w:val="both"/>
      </w:pPr>
      <w:r>
        <w:rPr>
          <w:b/>
        </w:rPr>
        <w:t xml:space="preserve">Health Theme. </w:t>
      </w:r>
      <w:r>
        <w:t xml:space="preserve"> </w:t>
      </w:r>
      <w:r w:rsidR="008F0C26">
        <w:t xml:space="preserve">This is defined during data loading </w:t>
      </w:r>
      <w:proofErr w:type="gramStart"/>
      <w:r w:rsidR="008F0C26">
        <w:t>as a means to</w:t>
      </w:r>
      <w:proofErr w:type="gramEnd"/>
      <w:r w:rsidR="008F0C26">
        <w:t xml:space="preserve"> group your relevant data sets together for ease of use. This will usually relate to a disease type, e.g. cancers.</w:t>
      </w:r>
    </w:p>
    <w:p w14:paraId="1323DEF9" w14:textId="0D69AC6B" w:rsidR="003136E6" w:rsidRDefault="003136E6" w:rsidP="0025243E">
      <w:pPr>
        <w:jc w:val="both"/>
      </w:pPr>
      <w:r>
        <w:rPr>
          <w:b/>
        </w:rPr>
        <w:t>Geography.</w:t>
      </w:r>
      <w:r>
        <w:t xml:space="preserve"> Select the appropriate geography</w:t>
      </w:r>
      <w:r w:rsidR="008F0C26">
        <w:t xml:space="preserve"> from the drop-down list of geographies (this will usually relate to the either the country in which your study is for or to a predefined representation of districts e.g. tracts, wards)</w:t>
      </w:r>
      <w:r>
        <w:t xml:space="preserve">. The list consists </w:t>
      </w:r>
      <w:r w:rsidR="00AB294B">
        <w:t xml:space="preserve">of </w:t>
      </w:r>
      <w:r>
        <w:t>all the available geographies which you can access.</w:t>
      </w:r>
    </w:p>
    <w:p w14:paraId="622DC1AF" w14:textId="77777777" w:rsidR="003136E6" w:rsidRDefault="003136E6" w:rsidP="0025243E">
      <w:pPr>
        <w:jc w:val="both"/>
      </w:pPr>
      <w:r>
        <w:rPr>
          <w:b/>
        </w:rPr>
        <w:t>Numerator.</w:t>
      </w:r>
      <w:r>
        <w:t xml:space="preserve"> </w:t>
      </w:r>
      <w:r w:rsidR="00AB294B">
        <w:t xml:space="preserve">Select the </w:t>
      </w:r>
      <w:r>
        <w:t xml:space="preserve">health </w:t>
      </w:r>
      <w:r w:rsidR="00AB294B">
        <w:t>outcome you are interested in mapping.</w:t>
      </w:r>
    </w:p>
    <w:p w14:paraId="106C3E81" w14:textId="6CAADE93" w:rsidR="00DF144E" w:rsidRDefault="00AB294B" w:rsidP="0025243E">
      <w:pPr>
        <w:jc w:val="both"/>
        <w:rPr>
          <w:ins w:id="691" w:author="Peter Hambly" w:date="2018-09-07T11:50:00Z"/>
        </w:rPr>
      </w:pPr>
      <w:r>
        <w:rPr>
          <w:b/>
        </w:rPr>
        <w:t>Denominator.</w:t>
      </w:r>
      <w:r>
        <w:t xml:space="preserve">  </w:t>
      </w:r>
      <w:r w:rsidR="009C12DB">
        <w:t>T</w:t>
      </w:r>
      <w:r>
        <w:t>he</w:t>
      </w:r>
      <w:r w:rsidR="00DF144E">
        <w:t xml:space="preserve"> data to be used as a </w:t>
      </w:r>
      <w:r>
        <w:t>denominator</w:t>
      </w:r>
      <w:r w:rsidR="00DF144E">
        <w:t>.</w:t>
      </w:r>
      <w:r w:rsidR="009C12DB">
        <w:t xml:space="preserve"> This cannot be changed and is auto-selected depending on which numerator table is being used. </w:t>
      </w:r>
      <w:r w:rsidR="008F0C26">
        <w:t>Relevant</w:t>
      </w:r>
      <w:r w:rsidR="009C12DB">
        <w:t xml:space="preserve"> numerator-denominator pairs are decided in the data loading process.</w:t>
      </w:r>
    </w:p>
    <w:p w14:paraId="7229AA88" w14:textId="2D3CC787" w:rsidR="003A4E92" w:rsidRPr="00525A88" w:rsidRDefault="003A4E92">
      <w:pPr>
        <w:pStyle w:val="ListParagraph"/>
        <w:numPr>
          <w:ilvl w:val="0"/>
          <w:numId w:val="25"/>
        </w:numPr>
        <w:jc w:val="both"/>
        <w:rPr>
          <w:i/>
          <w:rPrChange w:id="692" w:author="Peter Hambly" w:date="2018-09-07T11:51:00Z">
            <w:rPr/>
          </w:rPrChange>
        </w:rPr>
        <w:pPrChange w:id="693" w:author="Peter Hambly" w:date="2018-09-07T11:51:00Z">
          <w:pPr>
            <w:jc w:val="both"/>
          </w:pPr>
        </w:pPrChange>
      </w:pPr>
      <w:ins w:id="694" w:author="Peter Hambly" w:date="2018-09-07T11:50:00Z">
        <w:r w:rsidRPr="00525A88">
          <w:rPr>
            <w:i/>
            <w:rPrChange w:id="695" w:author="Peter Hambly" w:date="2018-09-07T11:51:00Z">
              <w:rPr/>
            </w:rPrChange>
          </w:rPr>
          <w:t>If you hover the mouse over the field name a detailed description will be displayed if available.</w:t>
        </w:r>
      </w:ins>
    </w:p>
    <w:p w14:paraId="23A68BDE" w14:textId="77777777" w:rsidR="00AB294B" w:rsidRDefault="00C97509" w:rsidP="0025243E">
      <w:pPr>
        <w:pStyle w:val="Heading2"/>
        <w:jc w:val="both"/>
      </w:pPr>
      <w:bookmarkStart w:id="696" w:name="_Toc2779493"/>
      <w:r>
        <w:t>4</w:t>
      </w:r>
      <w:r w:rsidR="00DF144E">
        <w:t>.2 Study area</w:t>
      </w:r>
      <w:bookmarkEnd w:id="696"/>
    </w:p>
    <w:p w14:paraId="4750958C" w14:textId="77777777" w:rsidR="005A15A0" w:rsidRDefault="005A15A0" w:rsidP="0025243E">
      <w:pPr>
        <w:jc w:val="both"/>
      </w:pPr>
      <w:r>
        <w:t xml:space="preserve">Clicking the </w:t>
      </w:r>
      <w:r>
        <w:rPr>
          <w:b/>
        </w:rPr>
        <w:t>study area</w:t>
      </w:r>
      <w:r>
        <w:t xml:space="preserve"> link will load the study area selection </w:t>
      </w:r>
      <w:r w:rsidR="00F8168A">
        <w:t>screen</w:t>
      </w:r>
    </w:p>
    <w:p w14:paraId="7985E3CA" w14:textId="52515FC4" w:rsidR="005A15A0" w:rsidRDefault="00C01304" w:rsidP="005A15A0">
      <w:pPr>
        <w:jc w:val="center"/>
      </w:pPr>
      <w:del w:id="697" w:author="Peter Hambly" w:date="2018-09-07T11:52:00Z">
        <w:r w:rsidDel="00525A88">
          <w:rPr>
            <w:noProof/>
            <w:lang w:eastAsia="en-GB"/>
          </w:rPr>
          <w:lastRenderedPageBreak/>
          <w:drawing>
            <wp:inline distT="0" distB="0" distL="0" distR="0" wp14:anchorId="6669928C" wp14:editId="4A8CC4E0">
              <wp:extent cx="5731510" cy="28409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udyAre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del>
      <w:ins w:id="698" w:author="Peter Hambly" w:date="2018-09-07T11:52:00Z">
        <w:r w:rsidR="00525A88">
          <w:rPr>
            <w:noProof/>
          </w:rPr>
          <w:drawing>
            <wp:inline distT="0" distB="0" distL="0" distR="0" wp14:anchorId="16D3CB55" wp14:editId="798974D3">
              <wp:extent cx="6645910" cy="35998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99815"/>
                      </a:xfrm>
                      <a:prstGeom prst="rect">
                        <a:avLst/>
                      </a:prstGeom>
                    </pic:spPr>
                  </pic:pic>
                </a:graphicData>
              </a:graphic>
            </wp:inline>
          </w:drawing>
        </w:r>
      </w:ins>
    </w:p>
    <w:p w14:paraId="2080A49C" w14:textId="77777777" w:rsidR="005A15A0" w:rsidRDefault="005A15A0" w:rsidP="005A15A0">
      <w:pPr>
        <w:jc w:val="center"/>
      </w:pPr>
      <w:r>
        <w:t>Figure XXX. Study area selection screen</w:t>
      </w:r>
    </w:p>
    <w:p w14:paraId="322334BA" w14:textId="2E079F08" w:rsidR="009D2D51" w:rsidRDefault="009D2D51" w:rsidP="009D2D51">
      <w:r>
        <w:t xml:space="preserve">The first thing to do is to set whether this is a </w:t>
      </w:r>
      <w:r w:rsidRPr="00FD39BC">
        <w:rPr>
          <w:b/>
        </w:rPr>
        <w:t>disease mapping</w:t>
      </w:r>
      <w:r>
        <w:t xml:space="preserve"> study or a </w:t>
      </w:r>
      <w:r w:rsidRPr="00FD39BC">
        <w:rPr>
          <w:b/>
        </w:rPr>
        <w:t>risk analysis</w:t>
      </w:r>
      <w:r>
        <w:t xml:space="preserve"> study using the switc</w:t>
      </w:r>
      <w:r w:rsidR="00FD39BC">
        <w:t>h at the top-left of the window.</w:t>
      </w:r>
      <w:r>
        <w:t xml:space="preserve"> (</w:t>
      </w:r>
      <w:r w:rsidR="00FD39BC">
        <w:t>See</w:t>
      </w:r>
      <w:r>
        <w:t xml:space="preserve"> section </w:t>
      </w:r>
      <w:ins w:id="699" w:author="Peter Hambly" w:date="2018-09-07T11:52:00Z">
        <w:r w:rsidR="00525A88">
          <w:t>2.1</w:t>
        </w:r>
      </w:ins>
      <w:del w:id="700" w:author="Peter Hambly" w:date="2018-09-07T11:52:00Z">
        <w:r w:rsidDel="00525A88">
          <w:delText>XXX</w:delText>
        </w:r>
      </w:del>
      <w:r>
        <w:t xml:space="preserve"> for more information on these study types).</w:t>
      </w:r>
    </w:p>
    <w:p w14:paraId="2E666B9F" w14:textId="77777777" w:rsidR="00FD39BC" w:rsidRDefault="008D555E" w:rsidP="00FD39BC">
      <w:pPr>
        <w:jc w:val="both"/>
      </w:pPr>
      <w:r>
        <w:t xml:space="preserve">Initially the whole geography is displayed in the map area at the </w:t>
      </w:r>
      <w:r w:rsidR="009D2D51">
        <w:t>default</w:t>
      </w:r>
      <w:r>
        <w:t xml:space="preserve"> level of resolution. The purpose of this screen is to select which areas of the geography are to be investigated. </w:t>
      </w:r>
      <w:r w:rsidR="00FD39BC">
        <w:t>For risk analysis, one to six bands (of multiple districts) may be specified. Disease mapping studies are not banded in this way, so only one selection band is available as default.</w:t>
      </w:r>
    </w:p>
    <w:p w14:paraId="0237C1A1" w14:textId="1C1D7BCD" w:rsidR="005A15A0" w:rsidRDefault="008D555E" w:rsidP="0025243E">
      <w:pPr>
        <w:jc w:val="both"/>
      </w:pPr>
      <w:r>
        <w:t xml:space="preserve">Area selection/deselection can be performed in </w:t>
      </w:r>
      <w:proofErr w:type="gramStart"/>
      <w:r>
        <w:t>a number of</w:t>
      </w:r>
      <w:proofErr w:type="gramEnd"/>
      <w:r>
        <w:t xml:space="preserve"> ways:</w:t>
      </w:r>
    </w:p>
    <w:p w14:paraId="2A3B7394" w14:textId="45CDACD0" w:rsidR="00FD39BC" w:rsidRDefault="00FD39BC" w:rsidP="0025243E">
      <w:pPr>
        <w:pStyle w:val="ListParagraph"/>
        <w:numPr>
          <w:ilvl w:val="0"/>
          <w:numId w:val="4"/>
        </w:numPr>
        <w:jc w:val="both"/>
      </w:pPr>
      <w:r>
        <w:t>Use the band drop-down to specify the band number</w:t>
      </w:r>
    </w:p>
    <w:p w14:paraId="1B3DBFCB" w14:textId="1C7764E8" w:rsidR="00DB28A7" w:rsidRDefault="008D555E" w:rsidP="00DB28A7">
      <w:pPr>
        <w:pStyle w:val="ListParagraph"/>
        <w:numPr>
          <w:ilvl w:val="0"/>
          <w:numId w:val="4"/>
        </w:numPr>
        <w:jc w:val="both"/>
      </w:pPr>
      <w:r>
        <w:t>Clicking directly onto the area in the map</w:t>
      </w:r>
    </w:p>
    <w:p w14:paraId="528A4389" w14:textId="77777777" w:rsidR="008D555E" w:rsidRDefault="009631ED" w:rsidP="0025243E">
      <w:pPr>
        <w:pStyle w:val="ListParagraph"/>
        <w:numPr>
          <w:ilvl w:val="0"/>
          <w:numId w:val="4"/>
        </w:numPr>
        <w:jc w:val="both"/>
      </w:pPr>
      <w:r>
        <w:rPr>
          <w:noProof/>
          <w:lang w:eastAsia="en-GB"/>
        </w:rPr>
        <w:drawing>
          <wp:anchor distT="0" distB="0" distL="114300" distR="114300" simplePos="0" relativeHeight="251660288" behindDoc="1" locked="0" layoutInCell="1" allowOverlap="1" wp14:anchorId="45B0D284" wp14:editId="2B88E80C">
            <wp:simplePos x="0" y="0"/>
            <wp:positionH relativeFrom="column">
              <wp:posOffset>3857625</wp:posOffset>
            </wp:positionH>
            <wp:positionV relativeFrom="paragraph">
              <wp:posOffset>200660</wp:posOffset>
            </wp:positionV>
            <wp:extent cx="200025" cy="187960"/>
            <wp:effectExtent l="0" t="0" r="9525" b="2540"/>
            <wp:wrapThrough wrapText="bothSides">
              <wp:wrapPolygon edited="0">
                <wp:start x="0" y="0"/>
                <wp:lineTo x="0" y="19703"/>
                <wp:lineTo x="20571" y="19703"/>
                <wp:lineTo x="2057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Selecting areas from the list displayed on the left side of the screen</w:t>
      </w:r>
    </w:p>
    <w:p w14:paraId="1D4DD04A" w14:textId="77777777" w:rsidR="008D555E" w:rsidRDefault="008D555E" w:rsidP="0025243E">
      <w:pPr>
        <w:pStyle w:val="ListParagraph"/>
        <w:numPr>
          <w:ilvl w:val="0"/>
          <w:numId w:val="4"/>
        </w:numPr>
        <w:jc w:val="both"/>
      </w:pPr>
      <w:r>
        <w:t xml:space="preserve">Selecting areas by defining a </w:t>
      </w:r>
      <w:r>
        <w:rPr>
          <w:b/>
        </w:rPr>
        <w:t>freehand polygon</w:t>
      </w:r>
      <w:r>
        <w:t xml:space="preserve"> using </w:t>
      </w:r>
      <w:proofErr w:type="gramStart"/>
      <w:r>
        <w:t>the  button</w:t>
      </w:r>
      <w:proofErr w:type="gramEnd"/>
    </w:p>
    <w:p w14:paraId="56665D3E" w14:textId="2D1B4E93" w:rsidR="00DB28A7" w:rsidRDefault="009631ED" w:rsidP="00FD39BC">
      <w:pPr>
        <w:pStyle w:val="ListParagraph"/>
        <w:numPr>
          <w:ilvl w:val="0"/>
          <w:numId w:val="4"/>
        </w:numPr>
        <w:jc w:val="both"/>
      </w:pPr>
      <w:r>
        <w:rPr>
          <w:noProof/>
          <w:lang w:eastAsia="en-GB"/>
        </w:rPr>
        <w:drawing>
          <wp:anchor distT="0" distB="0" distL="114300" distR="114300" simplePos="0" relativeHeight="251654144" behindDoc="1" locked="0" layoutInCell="1" allowOverlap="1" wp14:anchorId="3E3AE2E2" wp14:editId="741EDFB9">
            <wp:simplePos x="0" y="0"/>
            <wp:positionH relativeFrom="column">
              <wp:posOffset>3162935</wp:posOffset>
            </wp:positionH>
            <wp:positionV relativeFrom="paragraph">
              <wp:posOffset>19050</wp:posOffset>
            </wp:positionV>
            <wp:extent cx="227330" cy="209550"/>
            <wp:effectExtent l="0" t="0" r="1270" b="0"/>
            <wp:wrapThrough wrapText="bothSides">
              <wp:wrapPolygon edited="0">
                <wp:start x="0" y="0"/>
                <wp:lineTo x="0" y="19636"/>
                <wp:lineTo x="19911" y="19636"/>
                <wp:lineTo x="1991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33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 xml:space="preserve">Select area within </w:t>
      </w:r>
      <w:r w:rsidR="008D555E" w:rsidRPr="008D555E">
        <w:rPr>
          <w:b/>
        </w:rPr>
        <w:t>concentric bands</w:t>
      </w:r>
      <w:r w:rsidR="008D555E">
        <w:t xml:space="preserve"> using </w:t>
      </w:r>
      <w:r>
        <w:t>the button</w:t>
      </w:r>
      <w:r w:rsidR="00FD39BC">
        <w:t>.</w:t>
      </w:r>
    </w:p>
    <w:p w14:paraId="7E6B7C4E" w14:textId="3D4F0348" w:rsidR="00FD39BC" w:rsidRDefault="00FD39BC" w:rsidP="00FD39BC">
      <w:pPr>
        <w:jc w:val="both"/>
      </w:pPr>
      <w:r>
        <w:t xml:space="preserve">Note that selections using the boundary of another polygon based on intersection with a district's centroid. The  </w:t>
      </w:r>
      <w:r>
        <w:rPr>
          <w:noProof/>
          <w:lang w:eastAsia="en-GB"/>
        </w:rPr>
        <w:drawing>
          <wp:inline distT="0" distB="0" distL="0" distR="0" wp14:anchorId="23E58E54" wp14:editId="63DC604D">
            <wp:extent cx="127591" cy="15797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lyphicons-267-flag.png"/>
                    <pic:cNvPicPr/>
                  </pic:nvPicPr>
                  <pic:blipFill>
                    <a:blip r:embed="rId31">
                      <a:extLst>
                        <a:ext uri="{28A0092B-C50C-407E-A947-70E740481C1C}">
                          <a14:useLocalDpi xmlns:a14="http://schemas.microsoft.com/office/drawing/2010/main" val="0"/>
                        </a:ext>
                      </a:extLst>
                    </a:blip>
                    <a:stretch>
                      <a:fillRect/>
                    </a:stretch>
                  </pic:blipFill>
                  <pic:spPr>
                    <a:xfrm>
                      <a:off x="0" y="0"/>
                      <a:ext cx="128983" cy="159694"/>
                    </a:xfrm>
                    <a:prstGeom prst="rect">
                      <a:avLst/>
                    </a:prstGeom>
                  </pic:spPr>
                </pic:pic>
              </a:graphicData>
            </a:graphic>
          </wp:inline>
        </w:drawing>
      </w:r>
      <w:r w:rsidR="00DB28A7">
        <w:t xml:space="preserve"> icon will toggle visibility of these centroid locations off and on.</w:t>
      </w:r>
    </w:p>
    <w:p w14:paraId="0BA232E6" w14:textId="222FE5D2" w:rsidR="00DB28A7" w:rsidRDefault="00DB28A7" w:rsidP="00FD39BC">
      <w:pPr>
        <w:jc w:val="both"/>
      </w:pPr>
      <w:r>
        <w:t xml:space="preserve">The </w:t>
      </w:r>
      <w:r>
        <w:rPr>
          <w:noProof/>
          <w:lang w:eastAsia="en-GB"/>
        </w:rPr>
        <w:drawing>
          <wp:inline distT="0" distB="0" distL="0" distR="0" wp14:anchorId="54122436" wp14:editId="527A1258">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lyphicons-433-plus.png"/>
                    <pic:cNvPicPr/>
                  </pic:nvPicPr>
                  <pic:blipFill>
                    <a:blip r:embed="rId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icon will select all the districts within a geography</w:t>
      </w:r>
    </w:p>
    <w:p w14:paraId="2F4912C5" w14:textId="7A3B2FCD" w:rsidR="00FD39BC" w:rsidRDefault="00DB28A7" w:rsidP="00FD39BC">
      <w:pPr>
        <w:jc w:val="both"/>
        <w:rPr>
          <w:ins w:id="701" w:author="Peter Hambly" w:date="2018-09-07T11:54:00Z"/>
        </w:rPr>
      </w:pPr>
      <w:r>
        <w:t xml:space="preserve">By clicking </w:t>
      </w:r>
      <w:ins w:id="702" w:author="Peter Hambly" w:date="2018-09-07T13:16:00Z">
        <w:r w:rsidR="009A0B45">
          <w:t xml:space="preserve">the </w:t>
        </w:r>
      </w:ins>
      <w:r>
        <w:t>'</w:t>
      </w:r>
      <w:r w:rsidRPr="009A0B45">
        <w:rPr>
          <w:b/>
          <w:rPrChange w:id="703" w:author="Peter Hambly" w:date="2018-09-07T13:16:00Z">
            <w:rPr/>
          </w:rPrChange>
        </w:rPr>
        <w:t>Upload from list'</w:t>
      </w:r>
      <w:ins w:id="704" w:author="Peter Hambly" w:date="2018-09-07T13:16:00Z">
        <w:r w:rsidR="009A0B45">
          <w:rPr>
            <w:b/>
          </w:rPr>
          <w:t xml:space="preserve"> </w:t>
        </w:r>
        <w:r w:rsidR="009A0B45" w:rsidRPr="009A0B45">
          <w:rPr>
            <w:rPrChange w:id="705" w:author="Peter Hambly" w:date="2018-09-07T13:16:00Z">
              <w:rPr>
                <w:b/>
              </w:rPr>
            </w:rPrChange>
          </w:rPr>
          <w:t>button</w:t>
        </w:r>
      </w:ins>
      <w:r>
        <w:t xml:space="preserve">, a comma </w:t>
      </w:r>
      <w:proofErr w:type="spellStart"/>
      <w:r>
        <w:t>deliminated</w:t>
      </w:r>
      <w:proofErr w:type="spellEnd"/>
      <w:r>
        <w:t xml:space="preserve"> (csv) file can be used to select a predefined list of districts and bands. This must have just </w:t>
      </w:r>
      <w:del w:id="706" w:author="Peter Hambly" w:date="2018-09-07T11:53:00Z">
        <w:r w:rsidDel="00525A88">
          <w:delText xml:space="preserve">two </w:delText>
        </w:r>
      </w:del>
      <w:ins w:id="707" w:author="Peter Hambly" w:date="2018-09-07T11:53:00Z">
        <w:r w:rsidR="00525A88">
          <w:t xml:space="preserve">thee </w:t>
        </w:r>
      </w:ins>
      <w:r>
        <w:t>columns ID</w:t>
      </w:r>
      <w:ins w:id="708" w:author="Peter Hambly" w:date="2018-09-07T11:53:00Z">
        <w:r w:rsidR="00525A88">
          <w:t>,</w:t>
        </w:r>
      </w:ins>
      <w:ins w:id="709" w:author="Peter Hambly" w:date="2018-09-07T13:17:00Z">
        <w:r w:rsidR="009A0B45">
          <w:t xml:space="preserve"> </w:t>
        </w:r>
      </w:ins>
      <w:ins w:id="710" w:author="Peter Hambly" w:date="2018-09-07T11:53:00Z">
        <w:r w:rsidR="00525A88">
          <w:t>NAME</w:t>
        </w:r>
      </w:ins>
      <w:r>
        <w:t xml:space="preserve"> and Band</w:t>
      </w:r>
      <w:ins w:id="711" w:author="Peter Hambly" w:date="2018-09-07T11:55:00Z">
        <w:r w:rsidR="00525A88">
          <w:t>; e.g</w:t>
        </w:r>
        <w:r w:rsidR="00525A88" w:rsidRPr="00525A88">
          <w:rPr>
            <w:i/>
            <w:rPrChange w:id="712" w:author="Peter Hambly" w:date="2018-09-07T11:55:00Z">
              <w:rPr/>
            </w:rPrChange>
          </w:rPr>
          <w:t>. seer_mainland_states.csv</w:t>
        </w:r>
      </w:ins>
      <w:r>
        <w:t>.</w:t>
      </w:r>
    </w:p>
    <w:p w14:paraId="0686E516" w14:textId="77777777" w:rsidR="00525A88" w:rsidRPr="00525A88" w:rsidRDefault="00525A88">
      <w:pPr>
        <w:spacing w:after="0" w:line="240" w:lineRule="auto"/>
        <w:ind w:left="720"/>
        <w:jc w:val="both"/>
        <w:rPr>
          <w:ins w:id="713" w:author="Peter Hambly" w:date="2018-09-07T11:54:00Z"/>
          <w:rFonts w:ascii="Courier New" w:hAnsi="Courier New" w:cs="Courier New"/>
          <w:color w:val="0070C0"/>
          <w:sz w:val="16"/>
          <w:szCs w:val="16"/>
          <w:rPrChange w:id="714" w:author="Peter Hambly" w:date="2018-09-07T11:54:00Z">
            <w:rPr>
              <w:ins w:id="715" w:author="Peter Hambly" w:date="2018-09-07T11:54:00Z"/>
            </w:rPr>
          </w:rPrChange>
        </w:rPr>
        <w:pPrChange w:id="716" w:author="Peter Hambly" w:date="2018-09-07T14:44:00Z">
          <w:pPr>
            <w:jc w:val="both"/>
          </w:pPr>
        </w:pPrChange>
      </w:pPr>
      <w:proofErr w:type="spellStart"/>
      <w:proofErr w:type="gramStart"/>
      <w:ins w:id="717" w:author="Peter Hambly" w:date="2018-09-07T11:54:00Z">
        <w:r w:rsidRPr="00525A88">
          <w:rPr>
            <w:rFonts w:ascii="Courier New" w:hAnsi="Courier New" w:cs="Courier New"/>
            <w:color w:val="0070C0"/>
            <w:sz w:val="16"/>
            <w:szCs w:val="16"/>
            <w:rPrChange w:id="718" w:author="Peter Hambly" w:date="2018-09-07T11:54:00Z">
              <w:rPr/>
            </w:rPrChange>
          </w:rPr>
          <w:t>ID,NAME</w:t>
        </w:r>
        <w:proofErr w:type="gramEnd"/>
        <w:r w:rsidRPr="00525A88">
          <w:rPr>
            <w:rFonts w:ascii="Courier New" w:hAnsi="Courier New" w:cs="Courier New"/>
            <w:color w:val="0070C0"/>
            <w:sz w:val="16"/>
            <w:szCs w:val="16"/>
            <w:rPrChange w:id="719" w:author="Peter Hambly" w:date="2018-09-07T11:54:00Z">
              <w:rPr/>
            </w:rPrChange>
          </w:rPr>
          <w:t>,Band</w:t>
        </w:r>
        <w:proofErr w:type="spellEnd"/>
      </w:ins>
    </w:p>
    <w:p w14:paraId="000F20F6" w14:textId="77777777" w:rsidR="00525A88" w:rsidRPr="00525A88" w:rsidRDefault="00525A88">
      <w:pPr>
        <w:spacing w:after="0" w:line="240" w:lineRule="auto"/>
        <w:ind w:left="720"/>
        <w:jc w:val="both"/>
        <w:rPr>
          <w:ins w:id="720" w:author="Peter Hambly" w:date="2018-09-07T11:54:00Z"/>
          <w:rFonts w:ascii="Courier New" w:hAnsi="Courier New" w:cs="Courier New"/>
          <w:color w:val="0070C0"/>
          <w:sz w:val="16"/>
          <w:szCs w:val="16"/>
          <w:rPrChange w:id="721" w:author="Peter Hambly" w:date="2018-09-07T11:54:00Z">
            <w:rPr>
              <w:ins w:id="722" w:author="Peter Hambly" w:date="2018-09-07T11:54:00Z"/>
            </w:rPr>
          </w:rPrChange>
        </w:rPr>
        <w:pPrChange w:id="723" w:author="Peter Hambly" w:date="2018-09-07T14:44:00Z">
          <w:pPr>
            <w:jc w:val="both"/>
          </w:pPr>
        </w:pPrChange>
      </w:pPr>
      <w:proofErr w:type="gramStart"/>
      <w:ins w:id="724" w:author="Peter Hambly" w:date="2018-09-07T11:54:00Z">
        <w:r w:rsidRPr="00525A88">
          <w:rPr>
            <w:rFonts w:ascii="Courier New" w:hAnsi="Courier New" w:cs="Courier New"/>
            <w:color w:val="0070C0"/>
            <w:sz w:val="16"/>
            <w:szCs w:val="16"/>
            <w:rPrChange w:id="725" w:author="Peter Hambly" w:date="2018-09-07T11:54:00Z">
              <w:rPr/>
            </w:rPrChange>
          </w:rPr>
          <w:t>01779778,California</w:t>
        </w:r>
        <w:proofErr w:type="gramEnd"/>
        <w:r w:rsidRPr="00525A88">
          <w:rPr>
            <w:rFonts w:ascii="Courier New" w:hAnsi="Courier New" w:cs="Courier New"/>
            <w:color w:val="0070C0"/>
            <w:sz w:val="16"/>
            <w:szCs w:val="16"/>
            <w:rPrChange w:id="726" w:author="Peter Hambly" w:date="2018-09-07T11:54:00Z">
              <w:rPr/>
            </w:rPrChange>
          </w:rPr>
          <w:t>,1</w:t>
        </w:r>
      </w:ins>
    </w:p>
    <w:p w14:paraId="5F703809" w14:textId="77777777" w:rsidR="00525A88" w:rsidRPr="00525A88" w:rsidRDefault="00525A88">
      <w:pPr>
        <w:spacing w:after="0" w:line="240" w:lineRule="auto"/>
        <w:ind w:left="720"/>
        <w:jc w:val="both"/>
        <w:rPr>
          <w:ins w:id="727" w:author="Peter Hambly" w:date="2018-09-07T11:54:00Z"/>
          <w:rFonts w:ascii="Courier New" w:hAnsi="Courier New" w:cs="Courier New"/>
          <w:color w:val="0070C0"/>
          <w:sz w:val="16"/>
          <w:szCs w:val="16"/>
          <w:rPrChange w:id="728" w:author="Peter Hambly" w:date="2018-09-07T11:54:00Z">
            <w:rPr>
              <w:ins w:id="729" w:author="Peter Hambly" w:date="2018-09-07T11:54:00Z"/>
            </w:rPr>
          </w:rPrChange>
        </w:rPr>
        <w:pPrChange w:id="730" w:author="Peter Hambly" w:date="2018-09-07T14:44:00Z">
          <w:pPr>
            <w:jc w:val="both"/>
          </w:pPr>
        </w:pPrChange>
      </w:pPr>
      <w:proofErr w:type="gramStart"/>
      <w:ins w:id="731" w:author="Peter Hambly" w:date="2018-09-07T11:54:00Z">
        <w:r w:rsidRPr="00525A88">
          <w:rPr>
            <w:rFonts w:ascii="Courier New" w:hAnsi="Courier New" w:cs="Courier New"/>
            <w:color w:val="0070C0"/>
            <w:sz w:val="16"/>
            <w:szCs w:val="16"/>
            <w:rPrChange w:id="732" w:author="Peter Hambly" w:date="2018-09-07T11:54:00Z">
              <w:rPr/>
            </w:rPrChange>
          </w:rPr>
          <w:t>01779780,Connecticut</w:t>
        </w:r>
        <w:proofErr w:type="gramEnd"/>
        <w:r w:rsidRPr="00525A88">
          <w:rPr>
            <w:rFonts w:ascii="Courier New" w:hAnsi="Courier New" w:cs="Courier New"/>
            <w:color w:val="0070C0"/>
            <w:sz w:val="16"/>
            <w:szCs w:val="16"/>
            <w:rPrChange w:id="733" w:author="Peter Hambly" w:date="2018-09-07T11:54:00Z">
              <w:rPr/>
            </w:rPrChange>
          </w:rPr>
          <w:t>,1</w:t>
        </w:r>
      </w:ins>
    </w:p>
    <w:p w14:paraId="6F2293B9" w14:textId="77777777" w:rsidR="00525A88" w:rsidRPr="00525A88" w:rsidRDefault="00525A88">
      <w:pPr>
        <w:spacing w:after="0" w:line="240" w:lineRule="auto"/>
        <w:ind w:left="720"/>
        <w:jc w:val="both"/>
        <w:rPr>
          <w:ins w:id="734" w:author="Peter Hambly" w:date="2018-09-07T11:54:00Z"/>
          <w:rFonts w:ascii="Courier New" w:hAnsi="Courier New" w:cs="Courier New"/>
          <w:color w:val="0070C0"/>
          <w:sz w:val="16"/>
          <w:szCs w:val="16"/>
          <w:rPrChange w:id="735" w:author="Peter Hambly" w:date="2018-09-07T11:54:00Z">
            <w:rPr>
              <w:ins w:id="736" w:author="Peter Hambly" w:date="2018-09-07T11:54:00Z"/>
            </w:rPr>
          </w:rPrChange>
        </w:rPr>
        <w:pPrChange w:id="737" w:author="Peter Hambly" w:date="2018-09-07T14:44:00Z">
          <w:pPr>
            <w:jc w:val="both"/>
          </w:pPr>
        </w:pPrChange>
      </w:pPr>
      <w:proofErr w:type="gramStart"/>
      <w:ins w:id="738" w:author="Peter Hambly" w:date="2018-09-07T11:54:00Z">
        <w:r w:rsidRPr="00525A88">
          <w:rPr>
            <w:rFonts w:ascii="Courier New" w:hAnsi="Courier New" w:cs="Courier New"/>
            <w:color w:val="0070C0"/>
            <w:sz w:val="16"/>
            <w:szCs w:val="16"/>
            <w:rPrChange w:id="739" w:author="Peter Hambly" w:date="2018-09-07T11:54:00Z">
              <w:rPr/>
            </w:rPrChange>
          </w:rPr>
          <w:t>01705317,Georgia</w:t>
        </w:r>
        <w:proofErr w:type="gramEnd"/>
        <w:r w:rsidRPr="00525A88">
          <w:rPr>
            <w:rFonts w:ascii="Courier New" w:hAnsi="Courier New" w:cs="Courier New"/>
            <w:color w:val="0070C0"/>
            <w:sz w:val="16"/>
            <w:szCs w:val="16"/>
            <w:rPrChange w:id="740" w:author="Peter Hambly" w:date="2018-09-07T11:54:00Z">
              <w:rPr/>
            </w:rPrChange>
          </w:rPr>
          <w:t>,1</w:t>
        </w:r>
      </w:ins>
    </w:p>
    <w:p w14:paraId="1C8A219C" w14:textId="77777777" w:rsidR="00525A88" w:rsidRPr="00525A88" w:rsidRDefault="00525A88">
      <w:pPr>
        <w:spacing w:after="0" w:line="240" w:lineRule="auto"/>
        <w:ind w:left="720"/>
        <w:jc w:val="both"/>
        <w:rPr>
          <w:ins w:id="741" w:author="Peter Hambly" w:date="2018-09-07T11:54:00Z"/>
          <w:rFonts w:ascii="Courier New" w:hAnsi="Courier New" w:cs="Courier New"/>
          <w:color w:val="0070C0"/>
          <w:sz w:val="16"/>
          <w:szCs w:val="16"/>
          <w:rPrChange w:id="742" w:author="Peter Hambly" w:date="2018-09-07T11:54:00Z">
            <w:rPr>
              <w:ins w:id="743" w:author="Peter Hambly" w:date="2018-09-07T11:54:00Z"/>
            </w:rPr>
          </w:rPrChange>
        </w:rPr>
        <w:pPrChange w:id="744" w:author="Peter Hambly" w:date="2018-09-07T14:44:00Z">
          <w:pPr>
            <w:jc w:val="both"/>
          </w:pPr>
        </w:pPrChange>
      </w:pPr>
      <w:proofErr w:type="gramStart"/>
      <w:ins w:id="745" w:author="Peter Hambly" w:date="2018-09-07T11:54:00Z">
        <w:r w:rsidRPr="00525A88">
          <w:rPr>
            <w:rFonts w:ascii="Courier New" w:hAnsi="Courier New" w:cs="Courier New"/>
            <w:color w:val="0070C0"/>
            <w:sz w:val="16"/>
            <w:szCs w:val="16"/>
            <w:rPrChange w:id="746" w:author="Peter Hambly" w:date="2018-09-07T11:54:00Z">
              <w:rPr/>
            </w:rPrChange>
          </w:rPr>
          <w:t>01779785,Iowa</w:t>
        </w:r>
        <w:proofErr w:type="gramEnd"/>
        <w:r w:rsidRPr="00525A88">
          <w:rPr>
            <w:rFonts w:ascii="Courier New" w:hAnsi="Courier New" w:cs="Courier New"/>
            <w:color w:val="0070C0"/>
            <w:sz w:val="16"/>
            <w:szCs w:val="16"/>
            <w:rPrChange w:id="747" w:author="Peter Hambly" w:date="2018-09-07T11:54:00Z">
              <w:rPr/>
            </w:rPrChange>
          </w:rPr>
          <w:t>,1</w:t>
        </w:r>
      </w:ins>
    </w:p>
    <w:p w14:paraId="7A382BD2" w14:textId="77777777" w:rsidR="00525A88" w:rsidRPr="00525A88" w:rsidRDefault="00525A88">
      <w:pPr>
        <w:spacing w:after="0" w:line="240" w:lineRule="auto"/>
        <w:ind w:left="720"/>
        <w:jc w:val="both"/>
        <w:rPr>
          <w:ins w:id="748" w:author="Peter Hambly" w:date="2018-09-07T11:54:00Z"/>
          <w:rFonts w:ascii="Courier New" w:hAnsi="Courier New" w:cs="Courier New"/>
          <w:color w:val="0070C0"/>
          <w:sz w:val="16"/>
          <w:szCs w:val="16"/>
          <w:rPrChange w:id="749" w:author="Peter Hambly" w:date="2018-09-07T11:54:00Z">
            <w:rPr>
              <w:ins w:id="750" w:author="Peter Hambly" w:date="2018-09-07T11:54:00Z"/>
            </w:rPr>
          </w:rPrChange>
        </w:rPr>
        <w:pPrChange w:id="751" w:author="Peter Hambly" w:date="2018-09-07T14:44:00Z">
          <w:pPr>
            <w:jc w:val="both"/>
          </w:pPr>
        </w:pPrChange>
      </w:pPr>
      <w:proofErr w:type="gramStart"/>
      <w:ins w:id="752" w:author="Peter Hambly" w:date="2018-09-07T11:54:00Z">
        <w:r w:rsidRPr="00525A88">
          <w:rPr>
            <w:rFonts w:ascii="Courier New" w:hAnsi="Courier New" w:cs="Courier New"/>
            <w:color w:val="0070C0"/>
            <w:sz w:val="16"/>
            <w:szCs w:val="16"/>
            <w:rPrChange w:id="753" w:author="Peter Hambly" w:date="2018-09-07T11:54:00Z">
              <w:rPr/>
            </w:rPrChange>
          </w:rPr>
          <w:t>01779786,Kentucky</w:t>
        </w:r>
        <w:proofErr w:type="gramEnd"/>
        <w:r w:rsidRPr="00525A88">
          <w:rPr>
            <w:rFonts w:ascii="Courier New" w:hAnsi="Courier New" w:cs="Courier New"/>
            <w:color w:val="0070C0"/>
            <w:sz w:val="16"/>
            <w:szCs w:val="16"/>
            <w:rPrChange w:id="754" w:author="Peter Hambly" w:date="2018-09-07T11:54:00Z">
              <w:rPr/>
            </w:rPrChange>
          </w:rPr>
          <w:t>,1</w:t>
        </w:r>
      </w:ins>
    </w:p>
    <w:p w14:paraId="57F6026F" w14:textId="77777777" w:rsidR="00525A88" w:rsidRPr="00525A88" w:rsidRDefault="00525A88">
      <w:pPr>
        <w:spacing w:after="0" w:line="240" w:lineRule="auto"/>
        <w:ind w:left="720"/>
        <w:jc w:val="both"/>
        <w:rPr>
          <w:ins w:id="755" w:author="Peter Hambly" w:date="2018-09-07T11:54:00Z"/>
          <w:rFonts w:ascii="Courier New" w:hAnsi="Courier New" w:cs="Courier New"/>
          <w:color w:val="0070C0"/>
          <w:sz w:val="16"/>
          <w:szCs w:val="16"/>
          <w:rPrChange w:id="756" w:author="Peter Hambly" w:date="2018-09-07T11:54:00Z">
            <w:rPr>
              <w:ins w:id="757" w:author="Peter Hambly" w:date="2018-09-07T11:54:00Z"/>
            </w:rPr>
          </w:rPrChange>
        </w:rPr>
        <w:pPrChange w:id="758" w:author="Peter Hambly" w:date="2018-09-07T14:44:00Z">
          <w:pPr>
            <w:jc w:val="both"/>
          </w:pPr>
        </w:pPrChange>
      </w:pPr>
      <w:proofErr w:type="gramStart"/>
      <w:ins w:id="759" w:author="Peter Hambly" w:date="2018-09-07T11:54:00Z">
        <w:r w:rsidRPr="00525A88">
          <w:rPr>
            <w:rFonts w:ascii="Courier New" w:hAnsi="Courier New" w:cs="Courier New"/>
            <w:color w:val="0070C0"/>
            <w:sz w:val="16"/>
            <w:szCs w:val="16"/>
            <w:rPrChange w:id="760" w:author="Peter Hambly" w:date="2018-09-07T11:54:00Z">
              <w:rPr/>
            </w:rPrChange>
          </w:rPr>
          <w:t>01629543,Louisiana</w:t>
        </w:r>
        <w:proofErr w:type="gramEnd"/>
        <w:r w:rsidRPr="00525A88">
          <w:rPr>
            <w:rFonts w:ascii="Courier New" w:hAnsi="Courier New" w:cs="Courier New"/>
            <w:color w:val="0070C0"/>
            <w:sz w:val="16"/>
            <w:szCs w:val="16"/>
            <w:rPrChange w:id="761" w:author="Peter Hambly" w:date="2018-09-07T11:54:00Z">
              <w:rPr/>
            </w:rPrChange>
          </w:rPr>
          <w:t>,1</w:t>
        </w:r>
      </w:ins>
    </w:p>
    <w:p w14:paraId="13C852F0" w14:textId="77777777" w:rsidR="00525A88" w:rsidRPr="00525A88" w:rsidRDefault="00525A88">
      <w:pPr>
        <w:spacing w:after="0" w:line="240" w:lineRule="auto"/>
        <w:ind w:left="720"/>
        <w:jc w:val="both"/>
        <w:rPr>
          <w:ins w:id="762" w:author="Peter Hambly" w:date="2018-09-07T11:54:00Z"/>
          <w:rFonts w:ascii="Courier New" w:hAnsi="Courier New" w:cs="Courier New"/>
          <w:color w:val="0070C0"/>
          <w:sz w:val="16"/>
          <w:szCs w:val="16"/>
          <w:rPrChange w:id="763" w:author="Peter Hambly" w:date="2018-09-07T11:54:00Z">
            <w:rPr>
              <w:ins w:id="764" w:author="Peter Hambly" w:date="2018-09-07T11:54:00Z"/>
            </w:rPr>
          </w:rPrChange>
        </w:rPr>
        <w:pPrChange w:id="765" w:author="Peter Hambly" w:date="2018-09-07T14:44:00Z">
          <w:pPr>
            <w:jc w:val="both"/>
          </w:pPr>
        </w:pPrChange>
      </w:pPr>
      <w:proofErr w:type="gramStart"/>
      <w:ins w:id="766" w:author="Peter Hambly" w:date="2018-09-07T11:54:00Z">
        <w:r w:rsidRPr="00525A88">
          <w:rPr>
            <w:rFonts w:ascii="Courier New" w:hAnsi="Courier New" w:cs="Courier New"/>
            <w:color w:val="0070C0"/>
            <w:sz w:val="16"/>
            <w:szCs w:val="16"/>
            <w:rPrChange w:id="767" w:author="Peter Hambly" w:date="2018-09-07T11:54:00Z">
              <w:rPr/>
            </w:rPrChange>
          </w:rPr>
          <w:t>01779789,Michigan</w:t>
        </w:r>
        <w:proofErr w:type="gramEnd"/>
        <w:r w:rsidRPr="00525A88">
          <w:rPr>
            <w:rFonts w:ascii="Courier New" w:hAnsi="Courier New" w:cs="Courier New"/>
            <w:color w:val="0070C0"/>
            <w:sz w:val="16"/>
            <w:szCs w:val="16"/>
            <w:rPrChange w:id="768" w:author="Peter Hambly" w:date="2018-09-07T11:54:00Z">
              <w:rPr/>
            </w:rPrChange>
          </w:rPr>
          <w:t>,1</w:t>
        </w:r>
      </w:ins>
    </w:p>
    <w:p w14:paraId="07228946" w14:textId="77777777" w:rsidR="00525A88" w:rsidRPr="00525A88" w:rsidRDefault="00525A88">
      <w:pPr>
        <w:spacing w:after="0" w:line="240" w:lineRule="auto"/>
        <w:ind w:left="720"/>
        <w:jc w:val="both"/>
        <w:rPr>
          <w:ins w:id="769" w:author="Peter Hambly" w:date="2018-09-07T11:54:00Z"/>
          <w:rFonts w:ascii="Courier New" w:hAnsi="Courier New" w:cs="Courier New"/>
          <w:color w:val="0070C0"/>
          <w:sz w:val="16"/>
          <w:szCs w:val="16"/>
          <w:rPrChange w:id="770" w:author="Peter Hambly" w:date="2018-09-07T11:54:00Z">
            <w:rPr>
              <w:ins w:id="771" w:author="Peter Hambly" w:date="2018-09-07T11:54:00Z"/>
            </w:rPr>
          </w:rPrChange>
        </w:rPr>
        <w:pPrChange w:id="772" w:author="Peter Hambly" w:date="2018-09-07T14:44:00Z">
          <w:pPr>
            <w:jc w:val="both"/>
          </w:pPr>
        </w:pPrChange>
      </w:pPr>
      <w:proofErr w:type="gramStart"/>
      <w:ins w:id="773" w:author="Peter Hambly" w:date="2018-09-07T11:54:00Z">
        <w:r w:rsidRPr="00525A88">
          <w:rPr>
            <w:rFonts w:ascii="Courier New" w:hAnsi="Courier New" w:cs="Courier New"/>
            <w:color w:val="0070C0"/>
            <w:sz w:val="16"/>
            <w:szCs w:val="16"/>
            <w:rPrChange w:id="774" w:author="Peter Hambly" w:date="2018-09-07T11:54:00Z">
              <w:rPr/>
            </w:rPrChange>
          </w:rPr>
          <w:t>01779795,New</w:t>
        </w:r>
        <w:proofErr w:type="gramEnd"/>
        <w:r w:rsidRPr="00525A88">
          <w:rPr>
            <w:rFonts w:ascii="Courier New" w:hAnsi="Courier New" w:cs="Courier New"/>
            <w:color w:val="0070C0"/>
            <w:sz w:val="16"/>
            <w:szCs w:val="16"/>
            <w:rPrChange w:id="775" w:author="Peter Hambly" w:date="2018-09-07T11:54:00Z">
              <w:rPr/>
            </w:rPrChange>
          </w:rPr>
          <w:t xml:space="preserve"> Jersey,1</w:t>
        </w:r>
      </w:ins>
    </w:p>
    <w:p w14:paraId="52F8EBDD" w14:textId="77777777" w:rsidR="00525A88" w:rsidRPr="00525A88" w:rsidRDefault="00525A88">
      <w:pPr>
        <w:spacing w:after="0" w:line="240" w:lineRule="auto"/>
        <w:jc w:val="both"/>
        <w:rPr>
          <w:ins w:id="776" w:author="Peter Hambly" w:date="2018-09-07T11:54:00Z"/>
          <w:rFonts w:ascii="Courier New" w:hAnsi="Courier New" w:cs="Courier New"/>
          <w:color w:val="0070C0"/>
          <w:sz w:val="16"/>
          <w:szCs w:val="16"/>
          <w:rPrChange w:id="777" w:author="Peter Hambly" w:date="2018-09-07T11:54:00Z">
            <w:rPr>
              <w:ins w:id="778" w:author="Peter Hambly" w:date="2018-09-07T11:54:00Z"/>
            </w:rPr>
          </w:rPrChange>
        </w:rPr>
        <w:pPrChange w:id="779" w:author="Peter Hambly" w:date="2018-09-07T11:54:00Z">
          <w:pPr>
            <w:jc w:val="both"/>
          </w:pPr>
        </w:pPrChange>
      </w:pPr>
      <w:proofErr w:type="gramStart"/>
      <w:ins w:id="780" w:author="Peter Hambly" w:date="2018-09-07T11:54:00Z">
        <w:r w:rsidRPr="00525A88">
          <w:rPr>
            <w:rFonts w:ascii="Courier New" w:hAnsi="Courier New" w:cs="Courier New"/>
            <w:color w:val="0070C0"/>
            <w:sz w:val="16"/>
            <w:szCs w:val="16"/>
            <w:rPrChange w:id="781" w:author="Peter Hambly" w:date="2018-09-07T11:54:00Z">
              <w:rPr/>
            </w:rPrChange>
          </w:rPr>
          <w:lastRenderedPageBreak/>
          <w:t>00897535,New</w:t>
        </w:r>
        <w:proofErr w:type="gramEnd"/>
        <w:r w:rsidRPr="00525A88">
          <w:rPr>
            <w:rFonts w:ascii="Courier New" w:hAnsi="Courier New" w:cs="Courier New"/>
            <w:color w:val="0070C0"/>
            <w:sz w:val="16"/>
            <w:szCs w:val="16"/>
            <w:rPrChange w:id="782" w:author="Peter Hambly" w:date="2018-09-07T11:54:00Z">
              <w:rPr/>
            </w:rPrChange>
          </w:rPr>
          <w:t xml:space="preserve"> Mexico,1</w:t>
        </w:r>
      </w:ins>
    </w:p>
    <w:p w14:paraId="327D6849" w14:textId="77777777" w:rsidR="00525A88" w:rsidRPr="00525A88" w:rsidRDefault="00525A88">
      <w:pPr>
        <w:spacing w:after="0" w:line="240" w:lineRule="auto"/>
        <w:jc w:val="both"/>
        <w:rPr>
          <w:ins w:id="783" w:author="Peter Hambly" w:date="2018-09-07T11:54:00Z"/>
          <w:rFonts w:ascii="Courier New" w:hAnsi="Courier New" w:cs="Courier New"/>
          <w:color w:val="0070C0"/>
          <w:sz w:val="16"/>
          <w:szCs w:val="16"/>
          <w:rPrChange w:id="784" w:author="Peter Hambly" w:date="2018-09-07T11:54:00Z">
            <w:rPr>
              <w:ins w:id="785" w:author="Peter Hambly" w:date="2018-09-07T11:54:00Z"/>
            </w:rPr>
          </w:rPrChange>
        </w:rPr>
        <w:pPrChange w:id="786" w:author="Peter Hambly" w:date="2018-09-07T11:54:00Z">
          <w:pPr>
            <w:jc w:val="both"/>
          </w:pPr>
        </w:pPrChange>
      </w:pPr>
      <w:proofErr w:type="gramStart"/>
      <w:ins w:id="787" w:author="Peter Hambly" w:date="2018-09-07T11:54:00Z">
        <w:r w:rsidRPr="00525A88">
          <w:rPr>
            <w:rFonts w:ascii="Courier New" w:hAnsi="Courier New" w:cs="Courier New"/>
            <w:color w:val="0070C0"/>
            <w:sz w:val="16"/>
            <w:szCs w:val="16"/>
            <w:rPrChange w:id="788" w:author="Peter Hambly" w:date="2018-09-07T11:54:00Z">
              <w:rPr/>
            </w:rPrChange>
          </w:rPr>
          <w:t>01455989,Utah</w:t>
        </w:r>
        <w:proofErr w:type="gramEnd"/>
        <w:r w:rsidRPr="00525A88">
          <w:rPr>
            <w:rFonts w:ascii="Courier New" w:hAnsi="Courier New" w:cs="Courier New"/>
            <w:color w:val="0070C0"/>
            <w:sz w:val="16"/>
            <w:szCs w:val="16"/>
            <w:rPrChange w:id="789" w:author="Peter Hambly" w:date="2018-09-07T11:54:00Z">
              <w:rPr/>
            </w:rPrChange>
          </w:rPr>
          <w:t>,1</w:t>
        </w:r>
      </w:ins>
    </w:p>
    <w:p w14:paraId="36E30AF4" w14:textId="10167AAF" w:rsidR="00525A88" w:rsidRPr="00525A88" w:rsidRDefault="00525A88">
      <w:pPr>
        <w:spacing w:after="120" w:line="240" w:lineRule="auto"/>
        <w:jc w:val="both"/>
        <w:rPr>
          <w:rFonts w:ascii="Courier New" w:hAnsi="Courier New" w:cs="Courier New"/>
          <w:color w:val="0070C0"/>
          <w:sz w:val="16"/>
          <w:szCs w:val="16"/>
          <w:rPrChange w:id="790" w:author="Peter Hambly" w:date="2018-09-07T11:54:00Z">
            <w:rPr/>
          </w:rPrChange>
        </w:rPr>
        <w:pPrChange w:id="791" w:author="Peter Hambly" w:date="2018-09-07T12:42:00Z">
          <w:pPr>
            <w:jc w:val="both"/>
          </w:pPr>
        </w:pPrChange>
      </w:pPr>
      <w:proofErr w:type="gramStart"/>
      <w:ins w:id="792" w:author="Peter Hambly" w:date="2018-09-07T11:54:00Z">
        <w:r w:rsidRPr="00525A88">
          <w:rPr>
            <w:rFonts w:ascii="Courier New" w:hAnsi="Courier New" w:cs="Courier New"/>
            <w:color w:val="0070C0"/>
            <w:sz w:val="16"/>
            <w:szCs w:val="16"/>
            <w:rPrChange w:id="793" w:author="Peter Hambly" w:date="2018-09-07T11:54:00Z">
              <w:rPr/>
            </w:rPrChange>
          </w:rPr>
          <w:t>01779804,Washington</w:t>
        </w:r>
        <w:proofErr w:type="gramEnd"/>
        <w:r w:rsidRPr="00525A88">
          <w:rPr>
            <w:rFonts w:ascii="Courier New" w:hAnsi="Courier New" w:cs="Courier New"/>
            <w:color w:val="0070C0"/>
            <w:sz w:val="16"/>
            <w:szCs w:val="16"/>
            <w:rPrChange w:id="794" w:author="Peter Hambly" w:date="2018-09-07T11:54:00Z">
              <w:rPr/>
            </w:rPrChange>
          </w:rPr>
          <w:t>,1</w:t>
        </w:r>
      </w:ins>
    </w:p>
    <w:p w14:paraId="68D70700" w14:textId="4DAAB24E" w:rsidR="008E412A" w:rsidRDefault="00FD39BC" w:rsidP="00FD39BC">
      <w:pPr>
        <w:jc w:val="both"/>
        <w:rPr>
          <w:ins w:id="795" w:author="Peter Hambly" w:date="2018-09-07T12:53:00Z"/>
        </w:rPr>
      </w:pPr>
      <w:r>
        <w:t>A zipped shapefile can also be used to define study areas.</w:t>
      </w:r>
      <w:r w:rsidR="00FF7E34">
        <w:t xml:space="preserve"> The </w:t>
      </w:r>
      <w:ins w:id="796" w:author="Peter Hambly" w:date="2018-09-07T13:08:00Z">
        <w:r w:rsidR="00816CEC" w:rsidRPr="00DE4167">
          <w:rPr>
            <w:b/>
          </w:rPr>
          <w:t>select by shapefile</w:t>
        </w:r>
        <w:r w:rsidR="00816CEC">
          <w:t xml:space="preserve"> </w:t>
        </w:r>
      </w:ins>
      <w:ins w:id="797" w:author="Peter Hambly" w:date="2018-09-07T12:37:00Z">
        <w:r w:rsidR="008E412A" w:rsidRPr="008E412A">
          <w:rPr>
            <w:noProof/>
          </w:rPr>
          <w:drawing>
            <wp:inline distT="0" distB="0" distL="0" distR="0" wp14:anchorId="5DBCBC4C" wp14:editId="7475F376">
              <wp:extent cx="229870" cy="220345"/>
              <wp:effectExtent l="0" t="0" r="0" b="8255"/>
              <wp:docPr id="10" name="Picture 10" descr="C:\Users\phamb\Documents\GitHub\rapidInquiryFacility\rifWebApplication\src\main\resources\images\glyphicon\glyphicons-416-disk-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b\Documents\GitHub\rapidInquiryFacility\rifWebApplication\src\main\resources\images\glyphicon\glyphicons-416-disk-op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870" cy="220345"/>
                      </a:xfrm>
                      <a:prstGeom prst="rect">
                        <a:avLst/>
                      </a:prstGeom>
                      <a:noFill/>
                      <a:ln>
                        <a:noFill/>
                      </a:ln>
                    </pic:spPr>
                  </pic:pic>
                </a:graphicData>
              </a:graphic>
            </wp:inline>
          </w:drawing>
        </w:r>
      </w:ins>
      <w:del w:id="798" w:author="Peter Hambly" w:date="2018-09-07T12:36:00Z">
        <w:r w:rsidR="00FF7E34" w:rsidDel="008E412A">
          <w:rPr>
            <w:noProof/>
            <w:lang w:eastAsia="en-GB"/>
          </w:rPr>
          <w:drawing>
            <wp:inline distT="0" distB="0" distL="0" distR="0" wp14:anchorId="1CED6312" wp14:editId="33FD2682">
              <wp:extent cx="247650" cy="238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del>
      <w:r w:rsidR="00FF7E34">
        <w:t xml:space="preserve"> icon brings up the open shapefile dialogue. The file can be points </w:t>
      </w:r>
      <w:del w:id="799" w:author="Peter Hambly" w:date="2018-09-07T12:38:00Z">
        <w:r w:rsidR="00FF7E34" w:rsidDel="008E412A">
          <w:delText xml:space="preserve">are </w:delText>
        </w:r>
      </w:del>
      <w:ins w:id="800" w:author="Peter Hambly" w:date="2018-09-07T12:38:00Z">
        <w:r w:rsidR="008E412A">
          <w:t xml:space="preserve">or </w:t>
        </w:r>
      </w:ins>
      <w:r w:rsidR="00FF7E34">
        <w:t>polygon (see below)</w:t>
      </w:r>
      <w:ins w:id="801" w:author="Peter Hambly" w:date="2018-09-07T12:38:00Z">
        <w:r w:rsidR="008E412A">
          <w:t xml:space="preserve"> and </w:t>
        </w:r>
      </w:ins>
      <w:del w:id="802" w:author="Peter Hambly" w:date="2018-09-07T12:38:00Z">
        <w:r w:rsidR="00FF7E34" w:rsidDel="008E412A">
          <w:delText xml:space="preserve">, but </w:delText>
        </w:r>
      </w:del>
      <w:r w:rsidR="00FF7E34">
        <w:t xml:space="preserve">must be in a zipped folder with extension .zip. </w:t>
      </w:r>
    </w:p>
    <w:p w14:paraId="0CED1424" w14:textId="77777777" w:rsidR="00B9597C" w:rsidRDefault="00B9597C" w:rsidP="00EE3A9B">
      <w:pPr>
        <w:pStyle w:val="ListParagraph"/>
        <w:numPr>
          <w:ilvl w:val="0"/>
          <w:numId w:val="26"/>
        </w:numPr>
        <w:jc w:val="both"/>
        <w:rPr>
          <w:ins w:id="803" w:author="Peter Hambly" w:date="2018-09-07T12:59:00Z"/>
        </w:rPr>
        <w:sectPr w:rsidR="00B9597C" w:rsidSect="00DB6C47">
          <w:headerReference w:type="default" r:id="rId34"/>
          <w:footerReference w:type="default" r:id="rId35"/>
          <w:pgSz w:w="11906" w:h="16838" w:code="9"/>
          <w:pgMar w:top="720" w:right="720" w:bottom="720" w:left="720" w:header="709" w:footer="284" w:gutter="0"/>
          <w:cols w:space="708"/>
          <w:docGrid w:linePitch="360"/>
        </w:sectPr>
      </w:pPr>
    </w:p>
    <w:p w14:paraId="2083B74F" w14:textId="1E430A41" w:rsidR="00EE3A9B" w:rsidRDefault="00EE3A9B" w:rsidP="00EE3A9B">
      <w:pPr>
        <w:pStyle w:val="ListParagraph"/>
        <w:numPr>
          <w:ilvl w:val="0"/>
          <w:numId w:val="26"/>
        </w:numPr>
        <w:jc w:val="both"/>
        <w:rPr>
          <w:ins w:id="807" w:author="Peter Hambly" w:date="2018-09-07T12:55:00Z"/>
        </w:rPr>
      </w:pPr>
      <w:ins w:id="808" w:author="Peter Hambly" w:date="2018-09-07T12:54:00Z">
        <w:r>
          <w:t xml:space="preserve">For points the user will the based to enter a band </w:t>
        </w:r>
      </w:ins>
      <w:ins w:id="809" w:author="Peter Hambly" w:date="2018-09-07T12:55:00Z">
        <w:r>
          <w:t>for disease mapping or between one and six for risk analysis;</w:t>
        </w:r>
      </w:ins>
    </w:p>
    <w:p w14:paraId="47F56BD9" w14:textId="55E1981D" w:rsidR="00EE3A9B" w:rsidRDefault="00EE3A9B" w:rsidP="00EE3A9B">
      <w:pPr>
        <w:pStyle w:val="ListParagraph"/>
        <w:numPr>
          <w:ilvl w:val="0"/>
          <w:numId w:val="26"/>
        </w:numPr>
        <w:jc w:val="both"/>
        <w:rPr>
          <w:ins w:id="810" w:author="Peter Hambly" w:date="2018-09-07T12:55:00Z"/>
        </w:rPr>
      </w:pPr>
      <w:ins w:id="811" w:author="Peter Hambly" w:date="2018-09-07T12:55:00Z">
        <w:r>
          <w:t>For shapes there are three options</w:t>
        </w:r>
      </w:ins>
      <w:ins w:id="812" w:author="Peter Hambly" w:date="2018-09-07T12:57:00Z">
        <w:r>
          <w:t>:</w:t>
        </w:r>
      </w:ins>
    </w:p>
    <w:p w14:paraId="10B3D1BD" w14:textId="0BF8765D" w:rsidR="00EE3A9B" w:rsidRDefault="00EE3A9B" w:rsidP="00EE3A9B">
      <w:pPr>
        <w:pStyle w:val="ListParagraph"/>
        <w:numPr>
          <w:ilvl w:val="1"/>
          <w:numId w:val="26"/>
        </w:numPr>
        <w:jc w:val="both"/>
        <w:rPr>
          <w:ins w:id="813" w:author="Peter Hambly" w:date="2018-09-07T12:56:00Z"/>
        </w:rPr>
      </w:pPr>
      <w:ins w:id="814" w:author="Peter Hambly" w:date="2018-09-07T12:55:00Z">
        <w:r>
          <w:t>B</w:t>
        </w:r>
      </w:ins>
      <w:ins w:id="815" w:author="Peter Hambly" w:date="2018-09-07T12:56:00Z">
        <w:r>
          <w:t>y</w:t>
        </w:r>
      </w:ins>
      <w:ins w:id="816" w:author="Peter Hambly" w:date="2018-09-07T12:55:00Z">
        <w:r>
          <w:t xml:space="preserve"> max</w:t>
        </w:r>
      </w:ins>
      <w:ins w:id="817" w:author="Peter Hambly" w:date="2018-09-07T12:56:00Z">
        <w:r>
          <w:t>imum extent (i.e. the outermost contour)</w:t>
        </w:r>
      </w:ins>
      <w:ins w:id="818" w:author="Peter Hambly" w:date="2018-09-07T12:57:00Z">
        <w:r>
          <w:t>;</w:t>
        </w:r>
      </w:ins>
    </w:p>
    <w:p w14:paraId="5B3FCF2A" w14:textId="03A194A1" w:rsidR="00EE3A9B" w:rsidRDefault="00EE3A9B" w:rsidP="00EE3A9B">
      <w:pPr>
        <w:pStyle w:val="ListParagraph"/>
        <w:numPr>
          <w:ilvl w:val="1"/>
          <w:numId w:val="26"/>
        </w:numPr>
        <w:jc w:val="both"/>
        <w:rPr>
          <w:ins w:id="819" w:author="Peter Hambly" w:date="2018-09-07T13:00:00Z"/>
        </w:rPr>
      </w:pPr>
      <w:ins w:id="820" w:author="Peter Hambly" w:date="2018-09-07T12:56:00Z">
        <w:r>
          <w:t>By “BAND” attribute in the shapefile</w:t>
        </w:r>
      </w:ins>
      <w:ins w:id="821" w:author="Peter Hambly" w:date="2018-09-07T12:57:00Z">
        <w:r>
          <w:t>;</w:t>
        </w:r>
      </w:ins>
    </w:p>
    <w:p w14:paraId="68CF8DD9" w14:textId="020B96C1" w:rsidR="00B9597C" w:rsidRDefault="00B9597C" w:rsidP="00EE3A9B">
      <w:pPr>
        <w:pStyle w:val="ListParagraph"/>
        <w:numPr>
          <w:ilvl w:val="1"/>
          <w:numId w:val="26"/>
        </w:numPr>
        <w:jc w:val="both"/>
        <w:rPr>
          <w:ins w:id="822" w:author="Peter Hambly" w:date="2018-09-07T13:00:00Z"/>
        </w:rPr>
      </w:pPr>
      <w:ins w:id="823" w:author="Peter Hambly" w:date="2018-09-07T13:00:00Z">
        <w:r>
          <w:t>By exposure attribute</w:t>
        </w:r>
      </w:ins>
    </w:p>
    <w:p w14:paraId="11A32A2E" w14:textId="4A6FDF48" w:rsidR="00B9597C" w:rsidRDefault="00B9597C">
      <w:pPr>
        <w:ind w:left="720"/>
        <w:jc w:val="both"/>
        <w:rPr>
          <w:ins w:id="824" w:author="Peter Hambly" w:date="2018-09-07T12:52:00Z"/>
        </w:rPr>
        <w:pPrChange w:id="825" w:author="Peter Hambly" w:date="2018-09-07T13:00:00Z">
          <w:pPr>
            <w:jc w:val="both"/>
          </w:pPr>
        </w:pPrChange>
      </w:pPr>
      <w:ins w:id="826" w:author="Peter Hambly" w:date="2018-09-07T13:00:00Z">
        <w:r>
          <w:t>The shapefile data is displayed</w:t>
        </w:r>
      </w:ins>
      <w:ins w:id="827" w:author="Peter Hambly" w:date="2018-09-07T13:01:00Z">
        <w:r>
          <w:t xml:space="preserve"> alongside.</w:t>
        </w:r>
      </w:ins>
    </w:p>
    <w:p w14:paraId="66222CDE" w14:textId="6AC29AB6" w:rsidR="00B9597C" w:rsidRDefault="00EE3A9B">
      <w:pPr>
        <w:jc w:val="center"/>
        <w:rPr>
          <w:ins w:id="828" w:author="Peter Hambly" w:date="2018-09-07T12:39:00Z"/>
        </w:rPr>
        <w:pPrChange w:id="829" w:author="Peter Hambly" w:date="2018-09-07T13:22:00Z">
          <w:pPr>
            <w:jc w:val="both"/>
          </w:pPr>
        </w:pPrChange>
      </w:pPr>
      <w:ins w:id="830" w:author="Peter Hambly" w:date="2018-09-07T12:52:00Z">
        <w:r>
          <w:rPr>
            <w:noProof/>
          </w:rPr>
          <w:drawing>
            <wp:inline distT="0" distB="0" distL="0" distR="0" wp14:anchorId="31B2BCC8" wp14:editId="4F26B0AD">
              <wp:extent cx="3781161" cy="2458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461" cy="2483167"/>
                      </a:xfrm>
                      <a:prstGeom prst="rect">
                        <a:avLst/>
                      </a:prstGeom>
                      <a:noFill/>
                      <a:ln>
                        <a:noFill/>
                      </a:ln>
                    </pic:spPr>
                  </pic:pic>
                </a:graphicData>
              </a:graphic>
            </wp:inline>
          </w:drawing>
        </w:r>
      </w:ins>
      <w:ins w:id="831" w:author="Peter Hambly" w:date="2018-09-07T13:22:00Z">
        <w:r w:rsidR="004B5548" w:rsidRPr="004B5548">
          <w:t xml:space="preserve"> </w:t>
        </w:r>
        <w:r w:rsidR="004B5548">
          <w:t xml:space="preserve">Figure XXX. </w:t>
        </w:r>
      </w:ins>
      <w:ins w:id="832" w:author="Peter Hambly" w:date="2018-09-07T13:23:00Z">
        <w:r w:rsidR="004B5548">
          <w:t>Select by shapefile</w:t>
        </w:r>
      </w:ins>
      <w:ins w:id="833" w:author="Peter Hambly" w:date="2018-09-07T13:22:00Z">
        <w:r w:rsidR="004B5548">
          <w:t xml:space="preserve"> screen</w:t>
        </w:r>
      </w:ins>
    </w:p>
    <w:p w14:paraId="3C134F67" w14:textId="77777777" w:rsidR="00B9597C" w:rsidRDefault="00B9597C" w:rsidP="00FD39BC">
      <w:pPr>
        <w:jc w:val="both"/>
        <w:rPr>
          <w:ins w:id="834" w:author="Peter Hambly" w:date="2018-09-07T12:59:00Z"/>
        </w:rPr>
        <w:sectPr w:rsidR="00B9597C" w:rsidSect="00B9597C">
          <w:type w:val="continuous"/>
          <w:pgSz w:w="11906" w:h="16838" w:code="9"/>
          <w:pgMar w:top="720" w:right="720" w:bottom="720" w:left="720" w:header="709" w:footer="284" w:gutter="0"/>
          <w:cols w:num="2" w:space="714" w:equalWidth="0">
            <w:col w:w="9360" w:space="-1"/>
            <w:col w:w="-1"/>
          </w:cols>
          <w:docGrid w:linePitch="360"/>
          <w:sectPrChange w:id="835" w:author="Peter Hambly" w:date="2018-09-07T12:59:00Z">
            <w:sectPr w:rsidR="00B9597C" w:rsidSect="00B9597C">
              <w:pgMar w:top="720" w:right="720" w:bottom="720" w:left="720" w:header="709" w:footer="284" w:gutter="0"/>
              <w:cols w:num="1" w:space="708" w:equalWidth="1"/>
            </w:sectPr>
          </w:sectPrChange>
        </w:sectPr>
      </w:pPr>
    </w:p>
    <w:p w14:paraId="6922FA91" w14:textId="0AFF0FD9" w:rsidR="006122E2" w:rsidRDefault="008E412A" w:rsidP="00FD39BC">
      <w:pPr>
        <w:jc w:val="both"/>
        <w:rPr>
          <w:ins w:id="836" w:author="Peter Hambly" w:date="2018-09-07T13:03:00Z"/>
        </w:rPr>
      </w:pPr>
      <w:ins w:id="837" w:author="Peter Hambly" w:date="2018-09-07T12:39:00Z">
        <w:r>
          <w:t xml:space="preserve">The </w:t>
        </w:r>
      </w:ins>
      <w:ins w:id="838" w:author="Peter Hambly" w:date="2018-09-07T13:08:00Z">
        <w:r w:rsidR="00816CEC" w:rsidRPr="00816CEC">
          <w:rPr>
            <w:b/>
            <w:rPrChange w:id="839" w:author="Peter Hambly" w:date="2018-09-07T13:08:00Z">
              <w:rPr/>
            </w:rPrChange>
          </w:rPr>
          <w:t xml:space="preserve">select by </w:t>
        </w:r>
        <w:r w:rsidR="00816CEC">
          <w:rPr>
            <w:b/>
          </w:rPr>
          <w:t>postal code/WGS</w:t>
        </w:r>
      </w:ins>
      <w:ins w:id="840" w:author="Peter Hambly" w:date="2018-09-07T13:09:00Z">
        <w:r w:rsidR="00816CEC">
          <w:rPr>
            <w:b/>
          </w:rPr>
          <w:t>/grid coordinates</w:t>
        </w:r>
      </w:ins>
      <w:ins w:id="841" w:author="Peter Hambly" w:date="2018-09-07T13:08:00Z">
        <w:r w:rsidR="00816CEC">
          <w:t xml:space="preserve"> </w:t>
        </w:r>
      </w:ins>
      <w:ins w:id="842" w:author="Peter Hambly" w:date="2018-09-07T12:36:00Z">
        <w:r w:rsidR="006122E2" w:rsidRPr="006122E2">
          <w:rPr>
            <w:noProof/>
          </w:rPr>
          <w:drawing>
            <wp:inline distT="0" distB="0" distL="0" distR="0" wp14:anchorId="16433339" wp14:editId="4B624217">
              <wp:extent cx="181923" cy="189787"/>
              <wp:effectExtent l="0" t="0" r="8890" b="1270"/>
              <wp:docPr id="7" name="Picture 7" descr="C:\Users\phamb\Documents\GitHub\rapidInquiryFacility\rifWebApplication\src\main\resources\images\glyphicon\glyphicons-90-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b\Documents\GitHub\rapidInquiryFacility\rifWebApplication\src\main\resources\images\glyphicon\glyphicons-90-buil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26" cy="207629"/>
                      </a:xfrm>
                      <a:prstGeom prst="rect">
                        <a:avLst/>
                      </a:prstGeom>
                      <a:noFill/>
                      <a:ln>
                        <a:noFill/>
                      </a:ln>
                    </pic:spPr>
                  </pic:pic>
                </a:graphicData>
              </a:graphic>
            </wp:inline>
          </w:drawing>
        </w:r>
      </w:ins>
      <w:ins w:id="843" w:author="Peter Hambly" w:date="2018-09-07T12:39:00Z">
        <w:r>
          <w:t>icon allow</w:t>
        </w:r>
      </w:ins>
      <w:ins w:id="844" w:author="Peter Hambly" w:date="2018-09-07T12:42:00Z">
        <w:r>
          <w:t>s</w:t>
        </w:r>
      </w:ins>
      <w:ins w:id="845" w:author="Peter Hambly" w:date="2018-09-07T12:39:00Z">
        <w:r>
          <w:t xml:space="preserve"> the user to enter a s</w:t>
        </w:r>
      </w:ins>
      <w:ins w:id="846" w:author="Peter Hambly" w:date="2018-09-07T12:40:00Z">
        <w:r>
          <w:t>ingle point as a postal (or ZIP) code, WGS 84 (GPS) coordinate or using national co</w:t>
        </w:r>
      </w:ins>
      <w:ins w:id="847" w:author="Peter Hambly" w:date="2018-09-07T12:41:00Z">
        <w:r>
          <w:t>o</w:t>
        </w:r>
      </w:ins>
      <w:ins w:id="848" w:author="Peter Hambly" w:date="2018-09-07T12:40:00Z">
        <w:r>
          <w:t>rdinates.</w:t>
        </w:r>
      </w:ins>
      <w:ins w:id="849" w:author="Peter Hambly" w:date="2018-09-07T12:41:00Z">
        <w:r>
          <w:t xml:space="preserve"> Postal codes are only available if the necessary lookup data has been loaded an</w:t>
        </w:r>
      </w:ins>
      <w:ins w:id="850" w:author="Peter Hambly" w:date="2018-09-07T12:42:00Z">
        <w:r>
          <w:t>d</w:t>
        </w:r>
      </w:ins>
      <w:ins w:id="851" w:author="Peter Hambly" w:date="2018-09-07T12:41:00Z">
        <w:r>
          <w:t xml:space="preserve"> setup (see the data loading manual). </w:t>
        </w:r>
      </w:ins>
    </w:p>
    <w:p w14:paraId="539C9322" w14:textId="77777777" w:rsidR="00AF3B28" w:rsidRDefault="00AF3B28">
      <w:pPr>
        <w:jc w:val="both"/>
        <w:rPr>
          <w:ins w:id="852" w:author="Peter Hambly" w:date="2018-09-07T13:03:00Z"/>
        </w:rPr>
        <w:sectPr w:rsidR="00AF3B28" w:rsidSect="00B9597C">
          <w:type w:val="continuous"/>
          <w:pgSz w:w="11906" w:h="16838" w:code="9"/>
          <w:pgMar w:top="720" w:right="720" w:bottom="720" w:left="720" w:header="709" w:footer="284" w:gutter="0"/>
          <w:cols w:space="708"/>
          <w:docGrid w:linePitch="360"/>
        </w:sectPr>
        <w:pPrChange w:id="853" w:author="Peter Hambly" w:date="2018-09-07T13:04:00Z">
          <w:pPr>
            <w:pStyle w:val="ListParagraph"/>
            <w:numPr>
              <w:numId w:val="27"/>
            </w:numPr>
            <w:ind w:hanging="360"/>
            <w:jc w:val="both"/>
          </w:pPr>
        </w:pPrChange>
      </w:pPr>
    </w:p>
    <w:p w14:paraId="170114DC" w14:textId="6A18C724" w:rsidR="00AF3B28" w:rsidRDefault="00AF3B28">
      <w:pPr>
        <w:pStyle w:val="ListParagraph"/>
        <w:numPr>
          <w:ilvl w:val="0"/>
          <w:numId w:val="27"/>
        </w:numPr>
        <w:jc w:val="both"/>
        <w:rPr>
          <w:ins w:id="854" w:author="Peter Hambly" w:date="2018-09-07T13:02:00Z"/>
        </w:rPr>
        <w:pPrChange w:id="855" w:author="Peter Hambly" w:date="2018-09-07T13:02:00Z">
          <w:pPr>
            <w:jc w:val="both"/>
          </w:pPr>
        </w:pPrChange>
      </w:pPr>
      <w:ins w:id="856" w:author="Peter Hambly" w:date="2018-09-07T13:01:00Z">
        <w:r>
          <w:t xml:space="preserve">When selecting by </w:t>
        </w:r>
      </w:ins>
      <w:ins w:id="857" w:author="Peter Hambly" w:date="2018-09-07T13:02:00Z">
        <w:r>
          <w:t>postal code the database data is displayed alongside;</w:t>
        </w:r>
      </w:ins>
    </w:p>
    <w:p w14:paraId="5791267A" w14:textId="77777777" w:rsidR="00AF3B28" w:rsidRDefault="00AF3B28" w:rsidP="00AF3B28">
      <w:pPr>
        <w:pStyle w:val="ListParagraph"/>
        <w:numPr>
          <w:ilvl w:val="0"/>
          <w:numId w:val="27"/>
        </w:numPr>
        <w:jc w:val="both"/>
        <w:rPr>
          <w:ins w:id="858" w:author="Peter Hambly" w:date="2018-09-07T13:04:00Z"/>
        </w:rPr>
      </w:pPr>
      <w:ins w:id="859" w:author="Peter Hambly" w:date="2018-09-07T13:02:00Z">
        <w:r>
          <w:t>The user will the based to enter a band for disease mapping or between one and six for risk analysis</w:t>
        </w:r>
      </w:ins>
      <w:ins w:id="860" w:author="Peter Hambly" w:date="2018-09-07T13:03:00Z">
        <w:r>
          <w:t>.</w:t>
        </w:r>
      </w:ins>
    </w:p>
    <w:p w14:paraId="431E5A11" w14:textId="77777777" w:rsidR="00AF3B28" w:rsidRDefault="00AF3B28" w:rsidP="00AF3B28">
      <w:pPr>
        <w:jc w:val="both"/>
        <w:rPr>
          <w:ins w:id="861" w:author="Peter Hambly" w:date="2018-09-07T13:04:00Z"/>
        </w:rPr>
      </w:pPr>
    </w:p>
    <w:p w14:paraId="77BFFDC3" w14:textId="77777777" w:rsidR="00AF3B28" w:rsidRDefault="00AF3B28" w:rsidP="00AF3B28">
      <w:pPr>
        <w:jc w:val="both"/>
        <w:rPr>
          <w:ins w:id="862" w:author="Peter Hambly" w:date="2018-09-07T13:04:00Z"/>
        </w:rPr>
      </w:pPr>
    </w:p>
    <w:p w14:paraId="450E49FC" w14:textId="77777777" w:rsidR="00AF3B28" w:rsidRDefault="00AF3B28" w:rsidP="00AF3B28">
      <w:pPr>
        <w:jc w:val="both"/>
        <w:rPr>
          <w:ins w:id="863" w:author="Peter Hambly" w:date="2018-09-07T13:04:00Z"/>
        </w:rPr>
      </w:pPr>
    </w:p>
    <w:p w14:paraId="3953B3DF" w14:textId="77777777" w:rsidR="00AF3B28" w:rsidRDefault="00AF3B28" w:rsidP="00AF3B28">
      <w:pPr>
        <w:jc w:val="both"/>
        <w:rPr>
          <w:ins w:id="864" w:author="Peter Hambly" w:date="2018-09-07T13:04:00Z"/>
        </w:rPr>
      </w:pPr>
    </w:p>
    <w:p w14:paraId="7EDA8531" w14:textId="0EC695C8" w:rsidR="004B5548" w:rsidRDefault="00AF3B28" w:rsidP="004B5548">
      <w:pPr>
        <w:jc w:val="center"/>
        <w:rPr>
          <w:ins w:id="865" w:author="Peter Hambly" w:date="2018-09-07T13:22:00Z"/>
        </w:rPr>
      </w:pPr>
      <w:ins w:id="866" w:author="Peter Hambly" w:date="2018-09-07T13:04:00Z">
        <w:r>
          <w:rPr>
            <w:noProof/>
          </w:rPr>
          <w:drawing>
            <wp:inline distT="0" distB="0" distL="0" distR="0" wp14:anchorId="194715F1" wp14:editId="62D42387">
              <wp:extent cx="3777286" cy="237600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0342" cy="2409381"/>
                      </a:xfrm>
                      <a:prstGeom prst="rect">
                        <a:avLst/>
                      </a:prstGeom>
                      <a:noFill/>
                      <a:ln>
                        <a:noFill/>
                      </a:ln>
                    </pic:spPr>
                  </pic:pic>
                </a:graphicData>
              </a:graphic>
            </wp:inline>
          </w:drawing>
        </w:r>
      </w:ins>
      <w:ins w:id="867" w:author="Peter Hambly" w:date="2018-09-07T13:22:00Z">
        <w:r w:rsidR="004B5548" w:rsidRPr="004B5548">
          <w:t xml:space="preserve"> </w:t>
        </w:r>
        <w:r w:rsidR="004B5548">
          <w:t xml:space="preserve">Figure XXX. </w:t>
        </w:r>
      </w:ins>
      <w:ins w:id="868" w:author="Peter Hambly" w:date="2018-09-07T13:23:00Z">
        <w:r w:rsidR="004B5548">
          <w:t>Select by postal code</w:t>
        </w:r>
      </w:ins>
      <w:ins w:id="869" w:author="Peter Hambly" w:date="2018-09-07T13:22:00Z">
        <w:r w:rsidR="004B5548">
          <w:t xml:space="preserve"> screen</w:t>
        </w:r>
      </w:ins>
    </w:p>
    <w:p w14:paraId="459178E7" w14:textId="21719248" w:rsidR="00AF3B28" w:rsidRDefault="00AF3B28" w:rsidP="00AF3B28">
      <w:pPr>
        <w:jc w:val="both"/>
        <w:rPr>
          <w:ins w:id="870" w:author="Peter Hambly" w:date="2018-09-07T12:53:00Z"/>
        </w:rPr>
        <w:sectPr w:rsidR="00AF3B28" w:rsidSect="00AF3B28">
          <w:type w:val="continuous"/>
          <w:pgSz w:w="11906" w:h="16838" w:code="9"/>
          <w:pgMar w:top="720" w:right="720" w:bottom="720" w:left="720" w:header="709" w:footer="284" w:gutter="0"/>
          <w:cols w:num="2" w:space="710" w:equalWidth="0">
            <w:col w:w="9360" w:space="-1"/>
            <w:col w:w="-1"/>
          </w:cols>
          <w:docGrid w:linePitch="360"/>
          <w:sectPrChange w:id="871" w:author="Peter Hambly" w:date="2018-09-07T13:04:00Z">
            <w:sectPr w:rsidR="00AF3B28" w:rsidSect="00AF3B28">
              <w:pgMar w:top="720" w:right="720" w:bottom="720" w:left="720" w:header="709" w:footer="284" w:gutter="0"/>
              <w:cols w:num="1" w:space="708" w:equalWidth="1"/>
            </w:sectPr>
          </w:sectPrChange>
        </w:sectPr>
      </w:pPr>
    </w:p>
    <w:p w14:paraId="5414AB26" w14:textId="108452B2" w:rsidR="008E412A" w:rsidRDefault="008E412A">
      <w:pPr>
        <w:rPr>
          <w:ins w:id="872" w:author="Peter Hambly" w:date="2018-09-07T12:36:00Z"/>
        </w:rPr>
        <w:pPrChange w:id="873" w:author="Peter Hambly" w:date="2018-09-07T13:10:00Z">
          <w:pPr>
            <w:jc w:val="both"/>
          </w:pPr>
        </w:pPrChange>
      </w:pPr>
      <w:ins w:id="874" w:author="Peter Hambly" w:date="2018-09-07T12:39:00Z">
        <w:r>
          <w:t xml:space="preserve">The </w:t>
        </w:r>
      </w:ins>
      <w:ins w:id="875" w:author="Peter Hambly" w:date="2018-09-07T12:36:00Z">
        <w:r>
          <w:rPr>
            <w:noProof/>
            <w:lang w:eastAsia="en-GB"/>
          </w:rPr>
          <w:drawing>
            <wp:inline distT="0" distB="0" distL="0" distR="0" wp14:anchorId="11DF81BB" wp14:editId="4680907D">
              <wp:extent cx="247650" cy="238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ins>
      <w:ins w:id="876" w:author="Peter Hambly" w:date="2018-09-07T13:10:00Z">
        <w:r w:rsidR="00816CEC" w:rsidRPr="00816CEC">
          <w:rPr>
            <w:b/>
          </w:rPr>
          <w:t xml:space="preserve"> </w:t>
        </w:r>
        <w:r w:rsidR="00816CEC" w:rsidRPr="00DE4167">
          <w:rPr>
            <w:b/>
          </w:rPr>
          <w:t>Hide or show selection shapes</w:t>
        </w:r>
        <w:r w:rsidR="00816CEC">
          <w:rPr>
            <w:b/>
          </w:rPr>
          <w:t xml:space="preserve"> </w:t>
        </w:r>
        <w:r w:rsidR="00816CEC">
          <w:t>icon allow the user to d</w:t>
        </w:r>
        <w:r w:rsidR="00816CEC" w:rsidRPr="00DE4167">
          <w:t>isplay</w:t>
        </w:r>
        <w:r w:rsidR="00816CEC">
          <w:t xml:space="preserve"> the shapes used to select the study. It is green when shapes are displayed</w:t>
        </w:r>
      </w:ins>
    </w:p>
    <w:p w14:paraId="1030340F" w14:textId="75CA1019" w:rsidR="00FD39BC" w:rsidRDefault="00FF7E34" w:rsidP="00FD39BC">
      <w:pPr>
        <w:jc w:val="both"/>
      </w:pPr>
      <w:r>
        <w:t>Once displayed on the map, the uploaded layer</w:t>
      </w:r>
      <w:ins w:id="877" w:author="Peter Hambly" w:date="2018-09-07T13:17:00Z">
        <w:r w:rsidR="004B5548">
          <w:t>s</w:t>
        </w:r>
      </w:ins>
      <w:r>
        <w:t xml:space="preserve"> can be removed with the </w:t>
      </w:r>
      <w:ins w:id="878" w:author="Peter Hambly" w:date="2018-09-07T13:07:00Z">
        <w:r w:rsidR="00AF3B28">
          <w:rPr>
            <w:noProof/>
            <w:lang w:eastAsia="en-GB"/>
          </w:rPr>
          <w:drawing>
            <wp:inline distT="0" distB="0" distL="0" distR="0" wp14:anchorId="5E501B9C" wp14:editId="6FE52DB7">
              <wp:extent cx="181922" cy="1984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187546" cy="204595"/>
                      </a:xfrm>
                      <a:prstGeom prst="rect">
                        <a:avLst/>
                      </a:prstGeom>
                    </pic:spPr>
                  </pic:pic>
                </a:graphicData>
              </a:graphic>
            </wp:inline>
          </w:drawing>
        </w:r>
      </w:ins>
      <w:del w:id="879" w:author="Peter Hambly" w:date="2018-09-07T13:07:00Z">
        <w:r w:rsidDel="00AF3B28">
          <w:rPr>
            <w:noProof/>
            <w:lang w:eastAsia="en-GB"/>
          </w:rPr>
          <w:drawing>
            <wp:inline distT="0" distB="0" distL="0" distR="0" wp14:anchorId="2543D224" wp14:editId="28607B1E">
              <wp:extent cx="122683" cy="1594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lyphicons-17-bin.png"/>
                      <pic:cNvPicPr/>
                    </pic:nvPicPr>
                    <pic:blipFill>
                      <a:blip r:embed="rId39">
                        <a:extLst>
                          <a:ext uri="{28A0092B-C50C-407E-A947-70E740481C1C}">
                            <a14:useLocalDpi xmlns:a14="http://schemas.microsoft.com/office/drawing/2010/main" val="0"/>
                          </a:ext>
                        </a:extLst>
                      </a:blip>
                      <a:stretch>
                        <a:fillRect/>
                      </a:stretch>
                    </pic:blipFill>
                    <pic:spPr>
                      <a:xfrm>
                        <a:off x="0" y="0"/>
                        <a:ext cx="123997" cy="161197"/>
                      </a:xfrm>
                      <a:prstGeom prst="rect">
                        <a:avLst/>
                      </a:prstGeom>
                    </pic:spPr>
                  </pic:pic>
                </a:graphicData>
              </a:graphic>
            </wp:inline>
          </w:drawing>
        </w:r>
      </w:del>
      <w:r>
        <w:t xml:space="preserve"> </w:t>
      </w:r>
      <w:ins w:id="880" w:author="Peter Hambly" w:date="2018-09-07T13:07:00Z">
        <w:r w:rsidR="00AF3B28" w:rsidRPr="00AF3B28">
          <w:rPr>
            <w:b/>
            <w:rPrChange w:id="881" w:author="Peter Hambly" w:date="2018-09-07T13:07:00Z">
              <w:rPr/>
            </w:rPrChange>
          </w:rPr>
          <w:t>clear selection</w:t>
        </w:r>
        <w:r w:rsidR="00AF3B28">
          <w:t xml:space="preserve"> </w:t>
        </w:r>
      </w:ins>
      <w:r>
        <w:t>icon.</w:t>
      </w:r>
    </w:p>
    <w:p w14:paraId="04DE4234" w14:textId="240BC669" w:rsidR="004B5548" w:rsidRDefault="004B5548" w:rsidP="00FD39BC">
      <w:pPr>
        <w:pStyle w:val="ListParagraph"/>
        <w:numPr>
          <w:ilvl w:val="0"/>
          <w:numId w:val="16"/>
        </w:numPr>
        <w:jc w:val="both"/>
        <w:rPr>
          <w:ins w:id="882" w:author="Peter Hambly" w:date="2018-09-07T13:18:00Z"/>
        </w:rPr>
      </w:pPr>
      <w:ins w:id="883" w:author="Peter Hambly" w:date="2018-09-07T13:18:00Z">
        <w:r>
          <w:t>Multiple layers are supported.</w:t>
        </w:r>
      </w:ins>
    </w:p>
    <w:p w14:paraId="00107A9C" w14:textId="63D887CA" w:rsidR="00FD39BC" w:rsidRDefault="004D6395" w:rsidP="00FD39BC">
      <w:pPr>
        <w:pStyle w:val="ListParagraph"/>
        <w:numPr>
          <w:ilvl w:val="0"/>
          <w:numId w:val="16"/>
        </w:numPr>
        <w:jc w:val="both"/>
      </w:pPr>
      <w:r>
        <w:t>When loading point shapefile (e.g. incinerator locations), radii for exposure band(s) in metres need specified.</w:t>
      </w:r>
    </w:p>
    <w:p w14:paraId="5F0638BF" w14:textId="2F1C362B" w:rsidR="00FD39BC" w:rsidRDefault="004D6395" w:rsidP="0025243E">
      <w:pPr>
        <w:pStyle w:val="ListParagraph"/>
        <w:numPr>
          <w:ilvl w:val="0"/>
          <w:numId w:val="16"/>
        </w:numPr>
        <w:jc w:val="both"/>
      </w:pPr>
      <w:r>
        <w:t>When loading a polygon shapefile (e.g. output from an exposure model). Selections can be defined by the full extent of the areas with the shapefile, by a cut-off from an attribute within the file (e.g. a threshold value for a pollutant). This may be multiple (descending) cut-offs for risk analysis according to bands. In addition, in the case of a risk analysis study, if the polygons have a band attribute, this may be specified as well.</w:t>
      </w:r>
    </w:p>
    <w:p w14:paraId="2BB2B6B9" w14:textId="77777777" w:rsidR="00951165" w:rsidDel="00816CEC" w:rsidRDefault="0094409B" w:rsidP="0025243E">
      <w:pPr>
        <w:jc w:val="both"/>
        <w:rPr>
          <w:del w:id="884" w:author="Peter Hambly" w:date="2018-09-07T13:12:00Z"/>
        </w:rPr>
      </w:pPr>
      <w:r>
        <w:t>Clicking ‘done’ will store the selected study regions which define the study area and return the user to the study submission tab. The study area ‘tree’ should now be coloured to indicate that this part of the study submission is complete.</w:t>
      </w:r>
    </w:p>
    <w:p w14:paraId="37C49569" w14:textId="77777777" w:rsidR="00CA3BFA" w:rsidRDefault="00CA3BFA" w:rsidP="0025243E">
      <w:pPr>
        <w:jc w:val="both"/>
      </w:pPr>
    </w:p>
    <w:p w14:paraId="0218A2AA" w14:textId="77777777" w:rsidR="00F8168A" w:rsidRDefault="00C97509" w:rsidP="0025243E">
      <w:pPr>
        <w:pStyle w:val="Heading2"/>
        <w:jc w:val="both"/>
        <w:rPr>
          <w:b w:val="0"/>
        </w:rPr>
      </w:pPr>
      <w:bookmarkStart w:id="885" w:name="_Toc2779494"/>
      <w:r>
        <w:t>4</w:t>
      </w:r>
      <w:r w:rsidR="00F8168A">
        <w:t>.</w:t>
      </w:r>
      <w:r w:rsidR="00884373">
        <w:t>3</w:t>
      </w:r>
      <w:r w:rsidR="00F8168A">
        <w:t xml:space="preserve"> Comparison area</w:t>
      </w:r>
      <w:bookmarkEnd w:id="885"/>
    </w:p>
    <w:p w14:paraId="062503DE" w14:textId="0BA4B184" w:rsidR="00BA680A" w:rsidRDefault="00F8168A" w:rsidP="0025243E">
      <w:pPr>
        <w:jc w:val="both"/>
      </w:pPr>
      <w:r>
        <w:t xml:space="preserve">Clicking the </w:t>
      </w:r>
      <w:r>
        <w:rPr>
          <w:b/>
        </w:rPr>
        <w:t>comparison area</w:t>
      </w:r>
      <w:r>
        <w:t xml:space="preserve"> tab on the study submission tab will load the comparison area selection screen</w:t>
      </w:r>
      <w:r w:rsidR="00BA680A">
        <w:t xml:space="preserve"> for defining areas (populations) for the calculation of indirectly standardised risks</w:t>
      </w:r>
      <w:r>
        <w:t xml:space="preserve">. The comparison area screen is very similar to the </w:t>
      </w:r>
      <w:r w:rsidR="00E863C9">
        <w:t xml:space="preserve">study area selection screen with all the same methods of selection study regions that will for the comparison area. </w:t>
      </w:r>
      <w:r w:rsidR="00CA3BFA">
        <w:t>A comparison area is not banded in the same way as the study area, so by default only one selection band is possible. Note that the type of study can only be defined via the study area window.</w:t>
      </w:r>
    </w:p>
    <w:p w14:paraId="5512004A" w14:textId="77777777" w:rsidR="00E863C9" w:rsidRDefault="00E863C9" w:rsidP="0025243E">
      <w:pPr>
        <w:jc w:val="both"/>
      </w:pPr>
      <w:r>
        <w:t>Clicking ‘done’ will store the selected study regions which define the comparison area and return the user to the study submission tab. The comparison area tree should now be coloured to indicate that this part of the study submission is complete.</w:t>
      </w:r>
    </w:p>
    <w:p w14:paraId="2EA200E6" w14:textId="164DB33A" w:rsidR="00F8168A" w:rsidRDefault="00F8168A" w:rsidP="00F8168A">
      <w:pPr>
        <w:jc w:val="center"/>
      </w:pPr>
    </w:p>
    <w:p w14:paraId="36599A53" w14:textId="77777777" w:rsidR="00E4366C" w:rsidRDefault="00C97509" w:rsidP="00E4366C">
      <w:pPr>
        <w:pStyle w:val="Heading2"/>
      </w:pPr>
      <w:bookmarkStart w:id="886" w:name="_Toc2779495"/>
      <w:r>
        <w:t>4</w:t>
      </w:r>
      <w:r w:rsidR="00E4366C">
        <w:t>.</w:t>
      </w:r>
      <w:r w:rsidR="00884373">
        <w:t>4</w:t>
      </w:r>
      <w:r w:rsidR="00E4366C">
        <w:t xml:space="preserve"> Investigation parameters</w:t>
      </w:r>
      <w:bookmarkEnd w:id="886"/>
    </w:p>
    <w:p w14:paraId="26823147" w14:textId="77777777" w:rsidR="00E4366C" w:rsidRDefault="00E4366C" w:rsidP="00E4366C">
      <w:r>
        <w:t xml:space="preserve">Clicking the </w:t>
      </w:r>
      <w:r>
        <w:rPr>
          <w:b/>
        </w:rPr>
        <w:t>investigation parameters</w:t>
      </w:r>
      <w:r>
        <w:t xml:space="preserve"> link brings up the investigation parameters selection screen.</w:t>
      </w:r>
    </w:p>
    <w:p w14:paraId="6BA94370" w14:textId="5C8EC363" w:rsidR="00E4366C" w:rsidRDefault="00E4366C" w:rsidP="00E4366C">
      <w:pPr>
        <w:jc w:val="center"/>
      </w:pPr>
      <w:del w:id="887" w:author="Peter Hambly" w:date="2019-03-06T15:10:00Z">
        <w:r w:rsidDel="001D3008">
          <w:rPr>
            <w:noProof/>
            <w:lang w:eastAsia="en-GB"/>
          </w:rPr>
          <w:lastRenderedPageBreak/>
          <w:drawing>
            <wp:inline distT="0" distB="0" distL="0" distR="0" wp14:anchorId="72F8044E" wp14:editId="2FA03F41">
              <wp:extent cx="5723890" cy="3728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3728720"/>
                      </a:xfrm>
                      <a:prstGeom prst="rect">
                        <a:avLst/>
                      </a:prstGeom>
                      <a:noFill/>
                      <a:ln>
                        <a:noFill/>
                      </a:ln>
                    </pic:spPr>
                  </pic:pic>
                </a:graphicData>
              </a:graphic>
            </wp:inline>
          </w:drawing>
        </w:r>
      </w:del>
      <w:ins w:id="888" w:author="Peter Hambly" w:date="2019-03-06T15:10:00Z">
        <w:r w:rsidR="001D3008">
          <w:rPr>
            <w:noProof/>
          </w:rPr>
          <w:drawing>
            <wp:inline distT="0" distB="0" distL="0" distR="0" wp14:anchorId="48CAEA30" wp14:editId="2212D973">
              <wp:extent cx="6645910" cy="35998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3599815"/>
                      </a:xfrm>
                      <a:prstGeom prst="rect">
                        <a:avLst/>
                      </a:prstGeom>
                      <a:noFill/>
                      <a:ln>
                        <a:noFill/>
                      </a:ln>
                    </pic:spPr>
                  </pic:pic>
                </a:graphicData>
              </a:graphic>
            </wp:inline>
          </w:drawing>
        </w:r>
      </w:ins>
    </w:p>
    <w:p w14:paraId="578D06F0" w14:textId="77777777" w:rsidR="00E4366C" w:rsidRDefault="00E4366C" w:rsidP="00E4366C">
      <w:pPr>
        <w:jc w:val="center"/>
      </w:pPr>
      <w:r>
        <w:t>Figure XXX. Investigation parameters screen.</w:t>
      </w:r>
    </w:p>
    <w:p w14:paraId="58500AB7" w14:textId="77777777" w:rsidR="00E64E16" w:rsidRDefault="00E4366C" w:rsidP="0025243E">
      <w:pPr>
        <w:jc w:val="both"/>
      </w:pPr>
      <w:commentRangeStart w:id="889"/>
      <w:r>
        <w:t xml:space="preserve">ICD10 </w:t>
      </w:r>
      <w:commentRangeEnd w:id="889"/>
      <w:r>
        <w:rPr>
          <w:rStyle w:val="CommentReference"/>
        </w:rPr>
        <w:commentReference w:id="889"/>
      </w:r>
      <w:r>
        <w:t xml:space="preserve">codes of interest can be selected from the list and search box on the </w:t>
      </w:r>
      <w:proofErr w:type="gramStart"/>
      <w:r>
        <w:t>left hand</w:t>
      </w:r>
      <w:proofErr w:type="gramEnd"/>
      <w:r>
        <w:t xml:space="preserve"> side of the screen. Selected codes appear in the lower right side of the screen. An investigation name can be edited in the investigation name field. The </w:t>
      </w:r>
      <w:r>
        <w:rPr>
          <w:b/>
        </w:rPr>
        <w:t xml:space="preserve">covariates </w:t>
      </w:r>
      <w:r>
        <w:t xml:space="preserve">section allows the user to select </w:t>
      </w:r>
      <w:r w:rsidR="00F348E7">
        <w:t xml:space="preserve">male, female or both sexes and define </w:t>
      </w:r>
      <w:commentRangeStart w:id="890"/>
      <w:r w:rsidR="00F348E7">
        <w:t xml:space="preserve">one </w:t>
      </w:r>
      <w:commentRangeEnd w:id="890"/>
      <w:r w:rsidR="00F348E7">
        <w:rPr>
          <w:rStyle w:val="CommentReference"/>
        </w:rPr>
        <w:commentReference w:id="890"/>
      </w:r>
      <w:r w:rsidR="00F348E7">
        <w:t xml:space="preserve">further covariate field. The range of ages and years the study is to cover are chosen in the </w:t>
      </w:r>
      <w:r w:rsidR="00F348E7">
        <w:rPr>
          <w:b/>
        </w:rPr>
        <w:t>age range</w:t>
      </w:r>
      <w:r w:rsidR="00F348E7">
        <w:t xml:space="preserve"> and </w:t>
      </w:r>
      <w:r w:rsidR="00F348E7">
        <w:rPr>
          <w:b/>
        </w:rPr>
        <w:t>year range</w:t>
      </w:r>
      <w:r w:rsidR="00F348E7">
        <w:t xml:space="preserve"> sections respectively.</w:t>
      </w:r>
    </w:p>
    <w:p w14:paraId="11B7ED0B" w14:textId="77777777" w:rsidR="00884373" w:rsidRDefault="00884373" w:rsidP="0025243E">
      <w:pPr>
        <w:jc w:val="both"/>
      </w:pPr>
      <w:r>
        <w:t xml:space="preserve"> Clicking ‘done’ will store the selected parameters and return the user to the study submission tab. The investigation parameter tree should now be coloured to indicate that this part of the study submission is complete.</w:t>
      </w:r>
    </w:p>
    <w:p w14:paraId="580D7B50" w14:textId="77777777" w:rsidR="00E4366C" w:rsidRDefault="00C97509" w:rsidP="0025243E">
      <w:pPr>
        <w:pStyle w:val="Heading2"/>
        <w:jc w:val="both"/>
      </w:pPr>
      <w:bookmarkStart w:id="891" w:name="_Toc2779496"/>
      <w:r>
        <w:t>4</w:t>
      </w:r>
      <w:r w:rsidR="00884373">
        <w:t>.5 Statistical methods</w:t>
      </w:r>
      <w:bookmarkEnd w:id="891"/>
    </w:p>
    <w:p w14:paraId="483ADCA9" w14:textId="1F215181" w:rsidR="00CA3BFA" w:rsidRDefault="00884373" w:rsidP="0025243E">
      <w:pPr>
        <w:jc w:val="both"/>
        <w:rPr>
          <w:ins w:id="892" w:author="Peter Hambly" w:date="2018-09-07T13:13:00Z"/>
        </w:rPr>
      </w:pPr>
      <w:r>
        <w:t>Clicking the statistical methods link brings u</w:t>
      </w:r>
      <w:r w:rsidR="00087868">
        <w:t xml:space="preserve">p a screen allowing selection of the statistical methods the RIF will for the disease mapping process. By </w:t>
      </w:r>
      <w:del w:id="893" w:author="Peter Hambly" w:date="2018-09-07T13:15:00Z">
        <w:r w:rsidR="00087868" w:rsidDel="009A0B45">
          <w:delText>default</w:delText>
        </w:r>
      </w:del>
      <w:ins w:id="894" w:author="Peter Hambly" w:date="2018-09-07T13:15:00Z">
        <w:r w:rsidR="009A0B45">
          <w:t>default,</w:t>
        </w:r>
      </w:ins>
      <w:r w:rsidR="00087868">
        <w:t xml:space="preserve"> the RIF always calculates the </w:t>
      </w:r>
      <w:r w:rsidR="0014011D">
        <w:t>indirectly standardised rates and the relative risk ratios as well as performing Empirical Bayesian Smoothing.</w:t>
      </w:r>
      <w:r w:rsidR="00E64E16">
        <w:t xml:space="preserve"> </w:t>
      </w:r>
      <w:r w:rsidR="00CA3BFA">
        <w:t xml:space="preserve">Either select one of the available procedures or the option not to apply smoothing if you do not to run </w:t>
      </w:r>
      <w:del w:id="895" w:author="Peter Hambly" w:date="2019-03-06T15:10:00Z">
        <w:r w:rsidR="00CA3BFA" w:rsidDel="001D3008">
          <w:delText>a</w:delText>
        </w:r>
      </w:del>
      <w:proofErr w:type="spellStart"/>
      <w:r w:rsidR="00CA3BFA">
        <w:t>n</w:t>
      </w:r>
      <w:proofErr w:type="spellEnd"/>
      <w:r w:rsidR="00CA3BFA">
        <w:t xml:space="preserve"> additional Bayesian method.</w:t>
      </w:r>
    </w:p>
    <w:p w14:paraId="7FD2B968" w14:textId="07BAC15E" w:rsidR="009A0B45" w:rsidRDefault="009A0B45" w:rsidP="0025243E">
      <w:pPr>
        <w:jc w:val="both"/>
      </w:pPr>
      <w:ins w:id="896" w:author="Peter Hambly" w:date="2018-09-07T13:13:00Z">
        <w:r>
          <w:t>For risk anal</w:t>
        </w:r>
      </w:ins>
      <w:ins w:id="897" w:author="Peter Hambly" w:date="2018-09-07T13:14:00Z">
        <w:r>
          <w:t>ysis only the default is supports, the user cannot perform an additional Bayesian method.</w:t>
        </w:r>
      </w:ins>
    </w:p>
    <w:p w14:paraId="18408E5F" w14:textId="153012B8" w:rsidR="00E64E16" w:rsidRDefault="00E64E16" w:rsidP="0025243E">
      <w:pPr>
        <w:jc w:val="both"/>
      </w:pPr>
      <w:r>
        <w:t xml:space="preserve">Details of the basic statistical methods and the full Bayesian smoothing options along with external references are included in the </w:t>
      </w:r>
      <w:commentRangeStart w:id="898"/>
      <w:r>
        <w:t>Technical Appendix</w:t>
      </w:r>
      <w:commentRangeEnd w:id="898"/>
      <w:r>
        <w:rPr>
          <w:rStyle w:val="CommentReference"/>
        </w:rPr>
        <w:commentReference w:id="898"/>
      </w:r>
      <w:r>
        <w:t xml:space="preserve">. </w:t>
      </w:r>
    </w:p>
    <w:p w14:paraId="7FA291F9" w14:textId="77777777" w:rsidR="00884373" w:rsidRDefault="00E64E16" w:rsidP="0025243E">
      <w:pPr>
        <w:jc w:val="both"/>
      </w:pPr>
      <w:r>
        <w:t>Clicking ‘done’ will store the methods selected and return the user to the study submission tab. The statistical methods tree should now be coloured to indicate that this part of the study submission is complete.</w:t>
      </w:r>
    </w:p>
    <w:p w14:paraId="1AC6F7E4" w14:textId="77777777" w:rsidR="00087868" w:rsidRDefault="00C01304" w:rsidP="00087868">
      <w:pPr>
        <w:jc w:val="center"/>
      </w:pPr>
      <w:r>
        <w:rPr>
          <w:noProof/>
          <w:lang w:eastAsia="en-GB"/>
        </w:rPr>
        <w:lastRenderedPageBreak/>
        <w:drawing>
          <wp:inline distT="0" distB="0" distL="0" distR="0" wp14:anchorId="78D194E9" wp14:editId="1B4AAFF9">
            <wp:extent cx="3190875" cy="21790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ts.PNG"/>
                    <pic:cNvPicPr/>
                  </pic:nvPicPr>
                  <pic:blipFill>
                    <a:blip r:embed="rId42">
                      <a:extLst>
                        <a:ext uri="{28A0092B-C50C-407E-A947-70E740481C1C}">
                          <a14:useLocalDpi xmlns:a14="http://schemas.microsoft.com/office/drawing/2010/main" val="0"/>
                        </a:ext>
                      </a:extLst>
                    </a:blip>
                    <a:stretch>
                      <a:fillRect/>
                    </a:stretch>
                  </pic:blipFill>
                  <pic:spPr>
                    <a:xfrm>
                      <a:off x="0" y="0"/>
                      <a:ext cx="3223430" cy="2201243"/>
                    </a:xfrm>
                    <a:prstGeom prst="rect">
                      <a:avLst/>
                    </a:prstGeom>
                  </pic:spPr>
                </pic:pic>
              </a:graphicData>
            </a:graphic>
          </wp:inline>
        </w:drawing>
      </w:r>
    </w:p>
    <w:p w14:paraId="5E20B82C" w14:textId="77777777" w:rsidR="00087868" w:rsidRDefault="00087868" w:rsidP="00087868">
      <w:pPr>
        <w:jc w:val="center"/>
      </w:pPr>
      <w:r>
        <w:t>Figure XXX. Statistical methods selection screen.</w:t>
      </w:r>
    </w:p>
    <w:p w14:paraId="284661BA" w14:textId="77777777" w:rsidR="003417FF" w:rsidRDefault="00C97509" w:rsidP="00E64E16">
      <w:pPr>
        <w:pStyle w:val="Heading2"/>
      </w:pPr>
      <w:bookmarkStart w:id="899" w:name="_Toc2779497"/>
      <w:r>
        <w:t>4</w:t>
      </w:r>
      <w:r w:rsidR="00851CED">
        <w:t>.6 Saving and reloading studies</w:t>
      </w:r>
      <w:bookmarkEnd w:id="899"/>
    </w:p>
    <w:p w14:paraId="2F1FEC12" w14:textId="77777777" w:rsidR="00851CED" w:rsidRPr="00851CED" w:rsidRDefault="00E64E16" w:rsidP="0025243E">
      <w:pPr>
        <w:jc w:val="both"/>
      </w:pPr>
      <w:r>
        <w:t>At any point during the process of defining a new study submission, the details of th</w:t>
      </w:r>
      <w:r w:rsidR="001C5B07">
        <w:t xml:space="preserve">e study can be saved locally on the user’s machine by clicking the </w:t>
      </w:r>
      <w:r w:rsidR="001C5B07">
        <w:rPr>
          <w:b/>
        </w:rPr>
        <w:t>save study</w:t>
      </w:r>
      <w:r w:rsidR="001C5B07">
        <w:t xml:space="preserve"> link. This brings up a </w:t>
      </w:r>
      <w:r w:rsidR="0038553D">
        <w:rPr>
          <w:b/>
        </w:rPr>
        <w:t xml:space="preserve">save as </w:t>
      </w:r>
      <w:r w:rsidR="0038553D">
        <w:t>dialog box allowing the user to select a local folder and file name, then click ‘save’ to write a local copy of the study.</w:t>
      </w:r>
    </w:p>
    <w:p w14:paraId="76B03DA9" w14:textId="77777777" w:rsidR="0038553D" w:rsidRDefault="00C01304" w:rsidP="0038553D">
      <w:pPr>
        <w:jc w:val="center"/>
      </w:pPr>
      <w:r>
        <w:rPr>
          <w:noProof/>
          <w:lang w:eastAsia="en-GB"/>
        </w:rPr>
        <w:drawing>
          <wp:inline distT="0" distB="0" distL="0" distR="0" wp14:anchorId="1B4DAAB7" wp14:editId="0D9AFE5C">
            <wp:extent cx="5731510" cy="28225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vea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623A7567" w14:textId="1C90186D" w:rsidR="0038553D" w:rsidRDefault="0038553D" w:rsidP="0038553D">
      <w:pPr>
        <w:jc w:val="center"/>
      </w:pPr>
      <w:r>
        <w:t xml:space="preserve">Figure XXX. </w:t>
      </w:r>
      <w:r w:rsidR="00CA3BFA">
        <w:t>Open from file</w:t>
      </w:r>
      <w:r>
        <w:t xml:space="preserve"> dialog box for </w:t>
      </w:r>
      <w:r w:rsidR="00CA3BFA">
        <w:t xml:space="preserve">reloading a </w:t>
      </w:r>
      <w:r>
        <w:t>study during the submission process</w:t>
      </w:r>
    </w:p>
    <w:p w14:paraId="77B6D7BE" w14:textId="2A26423D" w:rsidR="0038553D" w:rsidRDefault="0038553D" w:rsidP="00E64E16">
      <w:pPr>
        <w:rPr>
          <w:ins w:id="900" w:author="Peter Hambly" w:date="2018-09-07T13:33:00Z"/>
        </w:rPr>
      </w:pPr>
      <w:proofErr w:type="gramStart"/>
      <w:r>
        <w:t>At a later date</w:t>
      </w:r>
      <w:proofErr w:type="gramEnd"/>
      <w:r>
        <w:t xml:space="preserve"> the user can load the study by clicking the </w:t>
      </w:r>
      <w:r w:rsidR="00BC2A87">
        <w:rPr>
          <w:b/>
        </w:rPr>
        <w:t>open from file</w:t>
      </w:r>
      <w:r>
        <w:t xml:space="preserve"> link and navigating to the location of a locally stored file</w:t>
      </w:r>
      <w:r w:rsidR="00BC2A87">
        <w:t xml:space="preserve"> and clicking </w:t>
      </w:r>
      <w:r w:rsidR="00915081">
        <w:rPr>
          <w:b/>
        </w:rPr>
        <w:t>open</w:t>
      </w:r>
      <w:r w:rsidR="00915081">
        <w:t>.</w:t>
      </w:r>
      <w:r w:rsidR="00CA3BFA">
        <w:t xml:space="preserve"> Depending on the browser being used, the name of the file can be changed. </w:t>
      </w:r>
      <w:del w:id="901" w:author="Peter Hambly" w:date="2018-09-07T13:33:00Z">
        <w:r w:rsidR="00CA3BFA" w:rsidDel="00FE5315">
          <w:delText>In future, this functionality will be improved to be more flexible.</w:delText>
        </w:r>
      </w:del>
    </w:p>
    <w:p w14:paraId="18C7E8A4" w14:textId="4B779C71" w:rsidR="00FE5315" w:rsidRDefault="00FE5315" w:rsidP="00E64E16">
      <w:ins w:id="902" w:author="Peter Hambly" w:date="2018-09-07T13:33:00Z">
        <w:r>
          <w:t>The file is in “human readable” JSON5 format</w:t>
        </w:r>
      </w:ins>
      <w:ins w:id="903" w:author="Peter Hambly" w:date="2018-09-07T13:34:00Z">
        <w:r>
          <w:t xml:space="preserve"> and can be edited with care. Saved study setup files are also produced as a part of the </w:t>
        </w:r>
        <w:r w:rsidRPr="00FE5315">
          <w:rPr>
            <w:b/>
            <w:rPrChange w:id="904" w:author="Peter Hambly" w:date="2018-09-07T13:34:00Z">
              <w:rPr/>
            </w:rPrChange>
          </w:rPr>
          <w:t>export to ZIP</w:t>
        </w:r>
        <w:r>
          <w:t xml:space="preserve"> functionality. </w:t>
        </w:r>
      </w:ins>
    </w:p>
    <w:p w14:paraId="3C7F805F" w14:textId="77777777" w:rsidR="00851CED" w:rsidRDefault="00C97509" w:rsidP="00851CED">
      <w:pPr>
        <w:pStyle w:val="Heading2"/>
      </w:pPr>
      <w:bookmarkStart w:id="905" w:name="_Toc2779498"/>
      <w:r>
        <w:t>4</w:t>
      </w:r>
      <w:r w:rsidR="00851CED">
        <w:t>.7 Study status</w:t>
      </w:r>
      <w:bookmarkEnd w:id="905"/>
    </w:p>
    <w:p w14:paraId="026C892B" w14:textId="77777777" w:rsidR="00851CED" w:rsidRDefault="00851CED" w:rsidP="0025243E">
      <w:pPr>
        <w:jc w:val="both"/>
      </w:pPr>
      <w:r>
        <w:t xml:space="preserve">The </w:t>
      </w:r>
      <w:r>
        <w:rPr>
          <w:b/>
        </w:rPr>
        <w:t>status</w:t>
      </w:r>
      <w:r>
        <w:t xml:space="preserve"> link in the bottom, centre of the </w:t>
      </w:r>
      <w:r>
        <w:rPr>
          <w:b/>
        </w:rPr>
        <w:t>study submission</w:t>
      </w:r>
      <w:r>
        <w:t xml:space="preserve"> screen brings up the </w:t>
      </w:r>
      <w:r>
        <w:rPr>
          <w:b/>
        </w:rPr>
        <w:t>submission status</w:t>
      </w:r>
      <w:r>
        <w:t xml:space="preserve"> screen which lists all the user’s studies that have been previously submitted and are still available to access on the system. It also shows any studies that have recently been submitted but are not yet fully processed yet. The </w:t>
      </w:r>
      <w:r>
        <w:rPr>
          <w:b/>
        </w:rPr>
        <w:t>study state</w:t>
      </w:r>
      <w:r>
        <w:t xml:space="preserve"> column provides the user with a short code to identify the status of the study:</w:t>
      </w:r>
    </w:p>
    <w:p w14:paraId="2A541746" w14:textId="4FCA69B1" w:rsidR="004B5548" w:rsidRDefault="004B5548" w:rsidP="004B5548">
      <w:pPr>
        <w:pStyle w:val="ListParagraph"/>
        <w:numPr>
          <w:ilvl w:val="0"/>
          <w:numId w:val="6"/>
        </w:numPr>
        <w:rPr>
          <w:ins w:id="906" w:author="Peter Hambly" w:date="2018-09-07T13:21:00Z"/>
        </w:rPr>
      </w:pPr>
      <w:commentRangeStart w:id="907"/>
      <w:ins w:id="908" w:author="Peter Hambly" w:date="2018-09-07T13:21:00Z">
        <w:r>
          <w:t xml:space="preserve">Study state: </w:t>
        </w:r>
        <w:r>
          <w:rPr>
            <w:b/>
          </w:rPr>
          <w:t>S</w:t>
        </w:r>
        <w:r>
          <w:t xml:space="preserve"> means the study results have been computed and are ready to be used.</w:t>
        </w:r>
        <w:commentRangeEnd w:id="907"/>
        <w:r>
          <w:rPr>
            <w:rStyle w:val="CommentReference"/>
          </w:rPr>
          <w:commentReference w:id="907"/>
        </w:r>
      </w:ins>
    </w:p>
    <w:p w14:paraId="5EF946BA" w14:textId="437F6ABA" w:rsidR="004B5548" w:rsidRDefault="004B5548">
      <w:pPr>
        <w:pStyle w:val="ListParagraph"/>
        <w:numPr>
          <w:ilvl w:val="0"/>
          <w:numId w:val="6"/>
        </w:numPr>
        <w:rPr>
          <w:ins w:id="909" w:author="Peter Hambly" w:date="2018-09-07T13:21:00Z"/>
        </w:rPr>
      </w:pPr>
      <w:commentRangeStart w:id="910"/>
      <w:ins w:id="911" w:author="Peter Hambly" w:date="2018-09-07T13:21:00Z">
        <w:r>
          <w:t xml:space="preserve">Study state: </w:t>
        </w:r>
        <w:r>
          <w:rPr>
            <w:b/>
          </w:rPr>
          <w:t>F</w:t>
        </w:r>
        <w:r>
          <w:t xml:space="preserve"> means the study failed</w:t>
        </w:r>
      </w:ins>
      <w:ins w:id="912" w:author="Peter Hambly" w:date="2018-09-07T13:22:00Z">
        <w:r>
          <w:t xml:space="preserve"> in the R code</w:t>
        </w:r>
      </w:ins>
      <w:ins w:id="913" w:author="Peter Hambly" w:date="2018-09-07T13:21:00Z">
        <w:r>
          <w:t>.</w:t>
        </w:r>
        <w:commentRangeEnd w:id="910"/>
        <w:r>
          <w:rPr>
            <w:rStyle w:val="CommentReference"/>
          </w:rPr>
          <w:commentReference w:id="910"/>
        </w:r>
      </w:ins>
      <w:ins w:id="914" w:author="Peter Hambly" w:date="2018-09-07T13:24:00Z">
        <w:r>
          <w:t xml:space="preserve"> The </w:t>
        </w:r>
        <w:r w:rsidRPr="004B5548">
          <w:rPr>
            <w:b/>
            <w:rPrChange w:id="915" w:author="Peter Hambly" w:date="2018-09-07T13:24:00Z">
              <w:rPr/>
            </w:rPrChange>
          </w:rPr>
          <w:t>trace</w:t>
        </w:r>
        <w:r>
          <w:t xml:space="preserve"> button will display the R error in a popup.</w:t>
        </w:r>
      </w:ins>
    </w:p>
    <w:p w14:paraId="18D6E322" w14:textId="5BC4DCB6" w:rsidR="00851CED" w:rsidDel="004B5548" w:rsidRDefault="00851CED" w:rsidP="00851CED">
      <w:pPr>
        <w:pStyle w:val="ListParagraph"/>
        <w:numPr>
          <w:ilvl w:val="0"/>
          <w:numId w:val="6"/>
        </w:numPr>
        <w:rPr>
          <w:del w:id="916" w:author="Peter Hambly" w:date="2018-09-07T13:21:00Z"/>
        </w:rPr>
      </w:pPr>
      <w:del w:id="917" w:author="Peter Hambly" w:date="2018-09-07T13:21:00Z">
        <w:r w:rsidDel="004B5548">
          <w:lastRenderedPageBreak/>
          <w:delText xml:space="preserve">Study state: </w:delText>
        </w:r>
        <w:r w:rsidDel="004B5548">
          <w:rPr>
            <w:b/>
          </w:rPr>
          <w:delText>R</w:delText>
        </w:r>
        <w:r w:rsidDel="004B5548">
          <w:delText xml:space="preserve"> means the study results have been computed and are </w:delText>
        </w:r>
        <w:r w:rsidR="00150DD8" w:rsidDel="004B5548">
          <w:delText>ready to be used.</w:delText>
        </w:r>
      </w:del>
    </w:p>
    <w:p w14:paraId="06D43ECA" w14:textId="77777777" w:rsidR="004B225A" w:rsidRDefault="004B225A" w:rsidP="00851CED">
      <w:pPr>
        <w:pStyle w:val="ListParagraph"/>
        <w:numPr>
          <w:ilvl w:val="0"/>
          <w:numId w:val="6"/>
        </w:numPr>
      </w:pPr>
      <w:r>
        <w:t xml:space="preserve">Study state: </w:t>
      </w:r>
      <w:r>
        <w:rPr>
          <w:b/>
        </w:rPr>
        <w:t xml:space="preserve">C </w:t>
      </w:r>
      <w:r>
        <w:t xml:space="preserve">means </w:t>
      </w:r>
      <w:commentRangeStart w:id="918"/>
      <w:r>
        <w:t>the study has been created but not verified.</w:t>
      </w:r>
      <w:commentRangeEnd w:id="918"/>
      <w:r>
        <w:rPr>
          <w:rStyle w:val="CommentReference"/>
        </w:rPr>
        <w:commentReference w:id="918"/>
      </w:r>
    </w:p>
    <w:p w14:paraId="2ED0E6DA" w14:textId="365FEAC3" w:rsidR="00CA3BFA" w:rsidRDefault="00CA3BFA" w:rsidP="00CA3BFA">
      <w:pPr>
        <w:pStyle w:val="ListParagraph"/>
        <w:numPr>
          <w:ilvl w:val="0"/>
          <w:numId w:val="6"/>
        </w:numPr>
      </w:pPr>
      <w:r>
        <w:t xml:space="preserve">Study state: </w:t>
      </w:r>
      <w:r>
        <w:rPr>
          <w:b/>
        </w:rPr>
        <w:t xml:space="preserve">E </w:t>
      </w:r>
      <w:r>
        <w:t>means the study has been extracted but results have not been generated.</w:t>
      </w:r>
    </w:p>
    <w:p w14:paraId="6566DE02" w14:textId="12A58346" w:rsidR="00CA3BFA" w:rsidRDefault="00CA3BFA" w:rsidP="00CA3BFA">
      <w:r>
        <w:t>Entries that are highlighted in pink are not available for mapping as they are currently being processed or have failed to be run.</w:t>
      </w:r>
    </w:p>
    <w:p w14:paraId="17796EAD" w14:textId="5045B3F8" w:rsidR="00150DD8" w:rsidRDefault="004B5548" w:rsidP="00150DD8">
      <w:pPr>
        <w:jc w:val="center"/>
      </w:pPr>
      <w:ins w:id="919" w:author="Peter Hambly" w:date="2018-09-07T13:20:00Z">
        <w:r>
          <w:rPr>
            <w:noProof/>
          </w:rPr>
          <w:drawing>
            <wp:inline distT="0" distB="0" distL="0" distR="0" wp14:anchorId="47C03DC1" wp14:editId="4745D13D">
              <wp:extent cx="6645910" cy="392981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929817"/>
                      </a:xfrm>
                      <a:prstGeom prst="rect">
                        <a:avLst/>
                      </a:prstGeom>
                      <a:noFill/>
                      <a:ln>
                        <a:noFill/>
                      </a:ln>
                    </pic:spPr>
                  </pic:pic>
                </a:graphicData>
              </a:graphic>
            </wp:inline>
          </w:drawing>
        </w:r>
      </w:ins>
      <w:del w:id="920" w:author="Peter Hambly" w:date="2018-09-07T13:20:00Z">
        <w:r w:rsidR="00C01304" w:rsidDel="004B5548">
          <w:rPr>
            <w:noProof/>
            <w:lang w:eastAsia="en-GB"/>
          </w:rPr>
          <w:drawing>
            <wp:inline distT="0" distB="0" distL="0" distR="0" wp14:anchorId="0E1CB4AA" wp14:editId="674DD830">
              <wp:extent cx="5731510" cy="40220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us.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022090"/>
                      </a:xfrm>
                      <a:prstGeom prst="rect">
                        <a:avLst/>
                      </a:prstGeom>
                    </pic:spPr>
                  </pic:pic>
                </a:graphicData>
              </a:graphic>
            </wp:inline>
          </w:drawing>
        </w:r>
      </w:del>
    </w:p>
    <w:p w14:paraId="2897AB88" w14:textId="77777777" w:rsidR="00150DD8" w:rsidRDefault="00150DD8" w:rsidP="00150DD8">
      <w:pPr>
        <w:jc w:val="center"/>
      </w:pPr>
      <w:r>
        <w:t>Figure XXX. Submission status screen</w:t>
      </w:r>
    </w:p>
    <w:p w14:paraId="5D9C3B39" w14:textId="77777777" w:rsidR="00150DD8" w:rsidRDefault="00C97509" w:rsidP="00150DD8">
      <w:pPr>
        <w:pStyle w:val="Heading2"/>
      </w:pPr>
      <w:bookmarkStart w:id="921" w:name="_Toc2779499"/>
      <w:r>
        <w:t>4</w:t>
      </w:r>
      <w:r w:rsidR="00150DD8">
        <w:t>.8 Run study</w:t>
      </w:r>
      <w:bookmarkEnd w:id="921"/>
    </w:p>
    <w:p w14:paraId="4D98EA19" w14:textId="77777777" w:rsidR="00390C3B" w:rsidRPr="0025243E" w:rsidRDefault="00150DD8" w:rsidP="0025243E">
      <w:pPr>
        <w:jc w:val="both"/>
      </w:pPr>
      <w:r>
        <w:t xml:space="preserve">Once the user is happy that all the study submission details are complete, the </w:t>
      </w:r>
      <w:r>
        <w:rPr>
          <w:b/>
        </w:rPr>
        <w:t>run study</w:t>
      </w:r>
      <w:r>
        <w:t xml:space="preserve"> link can be clicked</w:t>
      </w:r>
      <w:r w:rsidR="0025243E">
        <w:t xml:space="preserve"> which brings up the run study screen. Here an </w:t>
      </w:r>
      <w:commentRangeStart w:id="922"/>
      <w:r w:rsidR="0025243E">
        <w:t>optional description can be added</w:t>
      </w:r>
      <w:commentRangeEnd w:id="922"/>
      <w:r w:rsidR="0025243E">
        <w:rPr>
          <w:rStyle w:val="CommentReference"/>
        </w:rPr>
        <w:commentReference w:id="922"/>
      </w:r>
      <w:r w:rsidR="0025243E">
        <w:t xml:space="preserve"> and the details of the study can be checked by clicking the </w:t>
      </w:r>
      <w:r w:rsidR="0025243E">
        <w:rPr>
          <w:b/>
        </w:rPr>
        <w:t>view study submission summary</w:t>
      </w:r>
      <w:r w:rsidR="0025243E">
        <w:t xml:space="preserve"> link.</w:t>
      </w:r>
      <w:r w:rsidR="004B225A">
        <w:t xml:space="preserve"> The study will be submitted when the user clicks ‘run</w:t>
      </w:r>
      <w:proofErr w:type="gramStart"/>
      <w:r w:rsidR="004B225A">
        <w:t>’</w:t>
      </w:r>
      <w:proofErr w:type="gramEnd"/>
      <w:r w:rsidR="004B225A">
        <w:t xml:space="preserve"> and a message will be displayed: ‘Success: study submitted’.</w:t>
      </w:r>
    </w:p>
    <w:p w14:paraId="7E59AC9A" w14:textId="2A71A0A0" w:rsidR="00E840F7" w:rsidRDefault="00E840F7" w:rsidP="00E840F7">
      <w:pPr>
        <w:jc w:val="center"/>
      </w:pPr>
      <w:del w:id="923" w:author="Peter Hambly" w:date="2018-09-07T13:37:00Z">
        <w:r w:rsidDel="00FE5315">
          <w:rPr>
            <w:noProof/>
            <w:lang w:eastAsia="en-GB"/>
          </w:rPr>
          <w:drawing>
            <wp:inline distT="0" distB="0" distL="0" distR="0" wp14:anchorId="35A4CA3C" wp14:editId="2380F0DD">
              <wp:extent cx="3430322" cy="27372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7425" cy="2742930"/>
                      </a:xfrm>
                      <a:prstGeom prst="rect">
                        <a:avLst/>
                      </a:prstGeom>
                      <a:noFill/>
                      <a:ln>
                        <a:noFill/>
                      </a:ln>
                    </pic:spPr>
                  </pic:pic>
                </a:graphicData>
              </a:graphic>
            </wp:inline>
          </w:drawing>
        </w:r>
      </w:del>
      <w:ins w:id="924" w:author="Peter Hambly" w:date="2018-09-07T13:37:00Z">
        <w:r w:rsidR="00FE5315" w:rsidRPr="00FE5315">
          <w:t xml:space="preserve"> </w:t>
        </w:r>
        <w:r w:rsidR="00FE5315">
          <w:rPr>
            <w:noProof/>
          </w:rPr>
          <w:drawing>
            <wp:inline distT="0" distB="0" distL="0" distR="0" wp14:anchorId="6CB909F5" wp14:editId="4B7CFD2D">
              <wp:extent cx="2862723" cy="22740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08271" cy="2310280"/>
                      </a:xfrm>
                      <a:prstGeom prst="rect">
                        <a:avLst/>
                      </a:prstGeom>
                      <a:noFill/>
                      <a:ln>
                        <a:noFill/>
                      </a:ln>
                    </pic:spPr>
                  </pic:pic>
                </a:graphicData>
              </a:graphic>
            </wp:inline>
          </w:drawing>
        </w:r>
      </w:ins>
    </w:p>
    <w:p w14:paraId="513F82E2" w14:textId="77777777" w:rsidR="0025243E" w:rsidRDefault="0025243E" w:rsidP="00E840F7">
      <w:pPr>
        <w:jc w:val="center"/>
      </w:pPr>
      <w:r>
        <w:t>Figure XXX. Run study screen</w:t>
      </w:r>
    </w:p>
    <w:p w14:paraId="0C8D0A85" w14:textId="46B97D0F" w:rsidR="0025243E" w:rsidRDefault="004B225A" w:rsidP="0025243E">
      <w:pPr>
        <w:jc w:val="both"/>
        <w:rPr>
          <w:ins w:id="925" w:author="Peter Hambly" w:date="2018-09-07T13:35:00Z"/>
        </w:rPr>
      </w:pPr>
      <w:r>
        <w:lastRenderedPageBreak/>
        <w:t xml:space="preserve">Once the study has been submitted, the use will be returned to the study submission screen. The study may take some minutes to run depending on the size and complexity of the study. Clicking the </w:t>
      </w:r>
      <w:r>
        <w:rPr>
          <w:b/>
        </w:rPr>
        <w:t>status</w:t>
      </w:r>
      <w:r>
        <w:t xml:space="preserve"> link allows the user to see the status of any recently submitted studies. When the status is listed as </w:t>
      </w:r>
      <w:r>
        <w:rPr>
          <w:b/>
        </w:rPr>
        <w:t>R</w:t>
      </w:r>
      <w:r>
        <w:t xml:space="preserve"> the results of the study can be viewed under the </w:t>
      </w:r>
      <w:r>
        <w:rPr>
          <w:b/>
        </w:rPr>
        <w:t xml:space="preserve">data viewer </w:t>
      </w:r>
      <w:r>
        <w:t>tab.</w:t>
      </w:r>
    </w:p>
    <w:p w14:paraId="54FF7267" w14:textId="4AF82932" w:rsidR="00FE5315" w:rsidRDefault="00FE5315" w:rsidP="0025243E">
      <w:pPr>
        <w:jc w:val="both"/>
        <w:rPr>
          <w:ins w:id="926" w:author="Peter Hambly" w:date="2018-09-07T13:37:00Z"/>
        </w:rPr>
      </w:pPr>
      <w:ins w:id="927" w:author="Peter Hambly" w:date="2018-09-07T13:35:00Z">
        <w:r w:rsidRPr="0050367F">
          <w:rPr>
            <w:b/>
            <w:rPrChange w:id="928" w:author="Peter Hambly" w:date="2018-09-07T13:38:00Z">
              <w:rPr/>
            </w:rPrChange>
          </w:rPr>
          <w:t>View study submission summary</w:t>
        </w:r>
      </w:ins>
      <w:ins w:id="929" w:author="Peter Hambly" w:date="2018-09-07T13:38:00Z">
        <w:r>
          <w:t xml:space="preserve"> provides a report of the study as submitted</w:t>
        </w:r>
      </w:ins>
    </w:p>
    <w:p w14:paraId="1CC10E85" w14:textId="5E848DFF" w:rsidR="00FE5315" w:rsidRDefault="00FE5315" w:rsidP="00FE5315">
      <w:pPr>
        <w:jc w:val="center"/>
        <w:rPr>
          <w:ins w:id="930" w:author="Peter Hambly" w:date="2018-09-07T13:38:00Z"/>
        </w:rPr>
      </w:pPr>
      <w:ins w:id="931" w:author="Peter Hambly" w:date="2018-09-07T13:37:00Z">
        <w:r>
          <w:rPr>
            <w:noProof/>
          </w:rPr>
          <w:drawing>
            <wp:inline distT="0" distB="0" distL="0" distR="0" wp14:anchorId="4DF2E1A4" wp14:editId="677FB4B0">
              <wp:extent cx="6645910" cy="3599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599815"/>
                      </a:xfrm>
                      <a:prstGeom prst="rect">
                        <a:avLst/>
                      </a:prstGeom>
                    </pic:spPr>
                  </pic:pic>
                </a:graphicData>
              </a:graphic>
            </wp:inline>
          </w:drawing>
        </w:r>
      </w:ins>
      <w:ins w:id="932" w:author="Peter Hambly" w:date="2018-09-07T13:38:00Z">
        <w:r w:rsidRPr="00FE5315">
          <w:t xml:space="preserve"> </w:t>
        </w:r>
      </w:ins>
    </w:p>
    <w:p w14:paraId="27800DB1" w14:textId="171ADC84" w:rsidR="00FE5315" w:rsidRDefault="00FE5315">
      <w:pPr>
        <w:jc w:val="center"/>
        <w:pPrChange w:id="933" w:author="Peter Hambly" w:date="2018-09-07T13:38:00Z">
          <w:pPr>
            <w:jc w:val="both"/>
          </w:pPr>
        </w:pPrChange>
      </w:pPr>
      <w:ins w:id="934" w:author="Peter Hambly" w:date="2018-09-07T13:38:00Z">
        <w:r>
          <w:t xml:space="preserve">Figure XXX. </w:t>
        </w:r>
      </w:ins>
      <w:ins w:id="935" w:author="Peter Hambly" w:date="2018-09-07T13:39:00Z">
        <w:r w:rsidR="0050367F">
          <w:t>View study submission summary</w:t>
        </w:r>
      </w:ins>
      <w:ins w:id="936" w:author="Peter Hambly" w:date="2018-09-07T13:38:00Z">
        <w:r>
          <w:t xml:space="preserve"> screen</w:t>
        </w:r>
      </w:ins>
    </w:p>
    <w:p w14:paraId="0D0B0664" w14:textId="40C273D7" w:rsidR="004B5548" w:rsidRDefault="004B5548" w:rsidP="004B5548">
      <w:pPr>
        <w:pStyle w:val="Heading2"/>
        <w:rPr>
          <w:ins w:id="937" w:author="Peter Hambly" w:date="2018-09-07T13:24:00Z"/>
        </w:rPr>
      </w:pPr>
      <w:bookmarkStart w:id="938" w:name="_Toc2779500"/>
      <w:ins w:id="939" w:author="Peter Hambly" w:date="2018-09-07T13:24:00Z">
        <w:r>
          <w:t xml:space="preserve">4.8 </w:t>
        </w:r>
      </w:ins>
      <w:ins w:id="940" w:author="Peter Hambly" w:date="2018-09-07T13:25:00Z">
        <w:r>
          <w:t>Messages</w:t>
        </w:r>
      </w:ins>
      <w:bookmarkEnd w:id="938"/>
    </w:p>
    <w:p w14:paraId="433BA7F5" w14:textId="25954D44" w:rsidR="004B5548" w:rsidRDefault="004B5548" w:rsidP="004B5548">
      <w:pPr>
        <w:rPr>
          <w:ins w:id="941" w:author="Peter Hambly" w:date="2018-09-07T13:25:00Z"/>
        </w:rPr>
      </w:pPr>
      <w:ins w:id="942" w:author="Peter Hambly" w:date="2018-09-07T13:28:00Z">
        <w:r>
          <w:t xml:space="preserve">RIF messages appear as strips </w:t>
        </w:r>
        <w:r w:rsidR="00FE5315">
          <w:t>from the top of the screen and disappear after fi</w:t>
        </w:r>
      </w:ins>
      <w:ins w:id="943" w:author="Peter Hambly" w:date="2018-09-07T13:29:00Z">
        <w:r w:rsidR="00FE5315">
          <w:t>v</w:t>
        </w:r>
      </w:ins>
      <w:ins w:id="944" w:author="Peter Hambly" w:date="2018-09-07T13:28:00Z">
        <w:r w:rsidR="00FE5315">
          <w:t xml:space="preserve">e seconds unless they </w:t>
        </w:r>
      </w:ins>
      <w:ins w:id="945" w:author="Peter Hambly" w:date="2018-09-07T13:29:00Z">
        <w:r w:rsidR="00FE5315">
          <w:t>are a serious error and related to submitting or running a study. The messages screen allows the user to view the messages for the session.</w:t>
        </w:r>
      </w:ins>
    </w:p>
    <w:p w14:paraId="4FA7C02B" w14:textId="71AA202F" w:rsidR="004B5548" w:rsidRDefault="004B5548" w:rsidP="004B5548">
      <w:pPr>
        <w:jc w:val="center"/>
        <w:rPr>
          <w:ins w:id="946" w:author="Peter Hambly" w:date="2018-09-07T13:28:00Z"/>
        </w:rPr>
      </w:pPr>
      <w:ins w:id="947" w:author="Peter Hambly" w:date="2018-09-07T13:27:00Z">
        <w:r>
          <w:rPr>
            <w:noProof/>
          </w:rPr>
          <w:drawing>
            <wp:inline distT="0" distB="0" distL="0" distR="0" wp14:anchorId="67221F99" wp14:editId="5DED9EB4">
              <wp:extent cx="5316301" cy="315850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5018" cy="3175566"/>
                      </a:xfrm>
                      <a:prstGeom prst="rect">
                        <a:avLst/>
                      </a:prstGeom>
                      <a:noFill/>
                      <a:ln>
                        <a:noFill/>
                      </a:ln>
                    </pic:spPr>
                  </pic:pic>
                </a:graphicData>
              </a:graphic>
            </wp:inline>
          </w:drawing>
        </w:r>
      </w:ins>
      <w:ins w:id="948" w:author="Peter Hambly" w:date="2018-09-07T13:28:00Z">
        <w:r w:rsidRPr="004B5548">
          <w:t xml:space="preserve"> </w:t>
        </w:r>
      </w:ins>
    </w:p>
    <w:p w14:paraId="5E8A1A84" w14:textId="2409FC13" w:rsidR="004B5548" w:rsidRDefault="004B5548">
      <w:pPr>
        <w:jc w:val="center"/>
        <w:rPr>
          <w:ins w:id="949" w:author="Peter Hambly" w:date="2018-09-07T13:24:00Z"/>
        </w:rPr>
        <w:pPrChange w:id="950" w:author="Peter Hambly" w:date="2018-09-07T13:28:00Z">
          <w:pPr/>
        </w:pPrChange>
      </w:pPr>
      <w:ins w:id="951" w:author="Peter Hambly" w:date="2018-09-07T13:28:00Z">
        <w:r>
          <w:lastRenderedPageBreak/>
          <w:t>Figure XXX. Messages screen</w:t>
        </w:r>
      </w:ins>
    </w:p>
    <w:p w14:paraId="62A728A9" w14:textId="7A001D77" w:rsidR="004B5548" w:rsidRDefault="004B5548" w:rsidP="004B5548">
      <w:pPr>
        <w:pStyle w:val="Heading2"/>
        <w:rPr>
          <w:ins w:id="952" w:author="Peter Hambly" w:date="2018-09-07T13:24:00Z"/>
        </w:rPr>
      </w:pPr>
      <w:bookmarkStart w:id="953" w:name="_Toc2779501"/>
      <w:ins w:id="954" w:author="Peter Hambly" w:date="2018-09-07T13:24:00Z">
        <w:r>
          <w:t>4.</w:t>
        </w:r>
      </w:ins>
      <w:ins w:id="955" w:author="Peter Hambly" w:date="2018-09-07T13:25:00Z">
        <w:r>
          <w:t>10</w:t>
        </w:r>
      </w:ins>
      <w:ins w:id="956" w:author="Peter Hambly" w:date="2018-09-07T13:24:00Z">
        <w:r>
          <w:t xml:space="preserve"> </w:t>
        </w:r>
      </w:ins>
      <w:ins w:id="957" w:author="Peter Hambly" w:date="2018-09-07T13:25:00Z">
        <w:r>
          <w:t>Reset</w:t>
        </w:r>
      </w:ins>
      <w:bookmarkEnd w:id="953"/>
    </w:p>
    <w:p w14:paraId="19D951CE" w14:textId="5F4F94EF" w:rsidR="00EE008C" w:rsidRDefault="00FE5315" w:rsidP="004B5548">
      <w:pPr>
        <w:rPr>
          <w:rFonts w:asciiTheme="majorHAnsi" w:eastAsiaTheme="majorEastAsia" w:hAnsiTheme="majorHAnsi" w:cstheme="majorBidi"/>
          <w:b/>
          <w:bCs/>
          <w:color w:val="365F91" w:themeColor="accent1" w:themeShade="BF"/>
          <w:sz w:val="28"/>
          <w:szCs w:val="28"/>
        </w:rPr>
      </w:pPr>
      <w:ins w:id="958" w:author="Peter Hambly" w:date="2018-09-07T13:29:00Z">
        <w:r>
          <w:t xml:space="preserve">The </w:t>
        </w:r>
        <w:r w:rsidRPr="00FE5315">
          <w:rPr>
            <w:b/>
            <w:rPrChange w:id="959" w:author="Peter Hambly" w:date="2018-09-07T13:30:00Z">
              <w:rPr/>
            </w:rPrChange>
          </w:rPr>
          <w:t>reset</w:t>
        </w:r>
        <w:r>
          <w:t xml:space="preserve"> button</w:t>
        </w:r>
      </w:ins>
      <w:ins w:id="960" w:author="Peter Hambly" w:date="2018-09-07T13:30:00Z">
        <w:r>
          <w:t xml:space="preserve"> clears the study selection.</w:t>
        </w:r>
      </w:ins>
      <w:r w:rsidR="00EE008C">
        <w:br w:type="page"/>
      </w:r>
    </w:p>
    <w:p w14:paraId="41241C3C" w14:textId="77777777" w:rsidR="004B225A" w:rsidRDefault="00C97509" w:rsidP="004B225A">
      <w:pPr>
        <w:pStyle w:val="Heading1"/>
      </w:pPr>
      <w:bookmarkStart w:id="961" w:name="_Toc2779502"/>
      <w:r>
        <w:lastRenderedPageBreak/>
        <w:t>5</w:t>
      </w:r>
      <w:r w:rsidR="004B225A">
        <w:t>. Data viewer</w:t>
      </w:r>
      <w:bookmarkEnd w:id="961"/>
    </w:p>
    <w:p w14:paraId="215BFFD1" w14:textId="77777777" w:rsidR="004B225A" w:rsidRDefault="001274AC" w:rsidP="004B225A">
      <w:r>
        <w:t xml:space="preserve">The results of a study that has been submitted and run can be examined and analysed in detail under the </w:t>
      </w:r>
      <w:r>
        <w:rPr>
          <w:b/>
        </w:rPr>
        <w:t xml:space="preserve">data viewer </w:t>
      </w:r>
      <w:r>
        <w:t>tab</w:t>
      </w:r>
      <w:r w:rsidR="006D1024">
        <w:t xml:space="preserve">. </w:t>
      </w:r>
      <w:r w:rsidR="008D2C4A">
        <w:t xml:space="preserve">The header of the data viewer has two dropdown boxes allowing the user to select the study to view and to filter the results by sex. The main </w:t>
      </w:r>
      <w:r w:rsidR="006D1024">
        <w:t xml:space="preserve">data viewer </w:t>
      </w:r>
      <w:r w:rsidR="008D2C4A">
        <w:t>area</w:t>
      </w:r>
      <w:r w:rsidR="006D1024">
        <w:t xml:space="preserve"> is made up of four sections. Moving clockwise from top right, these are:</w:t>
      </w:r>
    </w:p>
    <w:p w14:paraId="6171BC7B" w14:textId="77777777" w:rsidR="006D1024" w:rsidRDefault="00A845E5" w:rsidP="006D1024">
      <w:pPr>
        <w:pStyle w:val="ListParagraph"/>
        <w:numPr>
          <w:ilvl w:val="0"/>
          <w:numId w:val="7"/>
        </w:numPr>
      </w:pPr>
      <w:r>
        <w:t>configurable ch</w:t>
      </w:r>
      <w:r w:rsidR="006D1024">
        <w:t xml:space="preserve">oropleth </w:t>
      </w:r>
      <w:r w:rsidR="006D1024" w:rsidRPr="006D1024">
        <w:rPr>
          <w:b/>
        </w:rPr>
        <w:t>map</w:t>
      </w:r>
      <w:r w:rsidR="006D1024">
        <w:t xml:space="preserve"> of the study area</w:t>
      </w:r>
    </w:p>
    <w:p w14:paraId="6358A66E" w14:textId="77777777" w:rsidR="006D1024" w:rsidRDefault="006D1024" w:rsidP="006D1024">
      <w:pPr>
        <w:pStyle w:val="ListParagraph"/>
        <w:numPr>
          <w:ilvl w:val="0"/>
          <w:numId w:val="7"/>
        </w:numPr>
      </w:pPr>
      <w:r>
        <w:t>data table of the regions included in the study area</w:t>
      </w:r>
    </w:p>
    <w:p w14:paraId="5AF5AB71" w14:textId="77777777" w:rsidR="006D1024" w:rsidRDefault="006D1024" w:rsidP="006D1024">
      <w:pPr>
        <w:pStyle w:val="ListParagraph"/>
        <w:numPr>
          <w:ilvl w:val="0"/>
          <w:numId w:val="7"/>
        </w:numPr>
      </w:pPr>
      <w:r>
        <w:t xml:space="preserve">population pyramid of the </w:t>
      </w:r>
      <w:commentRangeStart w:id="962"/>
      <w:r>
        <w:t xml:space="preserve">whole </w:t>
      </w:r>
      <w:commentRangeEnd w:id="962"/>
      <w:r>
        <w:rPr>
          <w:rStyle w:val="CommentReference"/>
        </w:rPr>
        <w:commentReference w:id="962"/>
      </w:r>
      <w:r>
        <w:t>study area</w:t>
      </w:r>
    </w:p>
    <w:p w14:paraId="1DBEF3F5" w14:textId="77777777" w:rsidR="006D1024" w:rsidRDefault="00404929" w:rsidP="006D1024">
      <w:pPr>
        <w:pStyle w:val="ListParagraph"/>
        <w:numPr>
          <w:ilvl w:val="0"/>
          <w:numId w:val="7"/>
        </w:numPr>
      </w:pPr>
      <w:r>
        <w:t>frequency distribution of the outcome currently displayed in the cho</w:t>
      </w:r>
      <w:r w:rsidR="00A845E5">
        <w:t>r</w:t>
      </w:r>
      <w:r>
        <w:t>opleth map.</w:t>
      </w:r>
    </w:p>
    <w:p w14:paraId="41A1B2AE" w14:textId="77777777" w:rsidR="001274AC" w:rsidRDefault="00C01304" w:rsidP="004B225A">
      <w:pPr>
        <w:rPr>
          <w:b/>
        </w:rPr>
      </w:pPr>
      <w:r>
        <w:rPr>
          <w:b/>
          <w:noProof/>
          <w:lang w:eastAsia="en-GB"/>
        </w:rPr>
        <w:drawing>
          <wp:inline distT="0" distB="0" distL="0" distR="0" wp14:anchorId="2C9CFE3C" wp14:editId="1DD20D9B">
            <wp:extent cx="5731510" cy="28314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73508B49" w14:textId="5738CD9F" w:rsidR="001274AC" w:rsidRDefault="001274AC" w:rsidP="001274AC">
      <w:pPr>
        <w:jc w:val="center"/>
      </w:pPr>
      <w:r>
        <w:t>Figure XXX. An example</w:t>
      </w:r>
      <w:ins w:id="963" w:author="Peter Hambly" w:date="2019-03-06T15:11:00Z">
        <w:r w:rsidR="001D3008">
          <w:t xml:space="preserve"> disease mapping</w:t>
        </w:r>
      </w:ins>
      <w:r>
        <w:t xml:space="preserve"> study in the data viewer tab.</w:t>
      </w:r>
    </w:p>
    <w:p w14:paraId="73FC53B2" w14:textId="77777777" w:rsidR="001274AC" w:rsidRDefault="00C97509" w:rsidP="00404929">
      <w:pPr>
        <w:pStyle w:val="Heading2"/>
      </w:pPr>
      <w:bookmarkStart w:id="964" w:name="_Toc2779503"/>
      <w:r>
        <w:t>5</w:t>
      </w:r>
      <w:r w:rsidR="00404929">
        <w:t>.1 Choropleth map</w:t>
      </w:r>
      <w:bookmarkEnd w:id="964"/>
    </w:p>
    <w:p w14:paraId="3223CE53" w14:textId="77777777" w:rsidR="00404929" w:rsidRDefault="00404929" w:rsidP="00390C3B">
      <w:r>
        <w:t>The array of buttons above the map give the user several options to navigate the map and configure what information is displayed.</w:t>
      </w:r>
    </w:p>
    <w:p w14:paraId="22AF06F8" w14:textId="19A5C276" w:rsidR="00293AFC" w:rsidRDefault="00404929" w:rsidP="00390C3B">
      <w:r>
        <w:t xml:space="preserve">The </w:t>
      </w:r>
      <w:r w:rsidR="00A845E5">
        <w:rPr>
          <w:b/>
        </w:rPr>
        <w:t>ch</w:t>
      </w:r>
      <w:r>
        <w:rPr>
          <w:b/>
        </w:rPr>
        <w:t>oropleth map</w:t>
      </w:r>
      <w:r>
        <w:t xml:space="preserve"> </w:t>
      </w:r>
      <w:r w:rsidR="009D4572">
        <w:t xml:space="preserve">icon  </w:t>
      </w:r>
      <w:r w:rsidR="009D4572">
        <w:rPr>
          <w:noProof/>
          <w:lang w:eastAsia="en-GB"/>
        </w:rPr>
        <w:drawing>
          <wp:inline distT="0" distB="0" distL="0" distR="0" wp14:anchorId="6B51EB12" wp14:editId="19457BA9">
            <wp:extent cx="164607" cy="202018"/>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lyphicons-373-spray.png"/>
                    <pic:cNvPicPr/>
                  </pic:nvPicPr>
                  <pic:blipFill>
                    <a:blip r:embed="rId51">
                      <a:extLst>
                        <a:ext uri="{28A0092B-C50C-407E-A947-70E740481C1C}">
                          <a14:useLocalDpi xmlns:a14="http://schemas.microsoft.com/office/drawing/2010/main" val="0"/>
                        </a:ext>
                      </a:extLst>
                    </a:blip>
                    <a:stretch>
                      <a:fillRect/>
                    </a:stretch>
                  </pic:blipFill>
                  <pic:spPr>
                    <a:xfrm>
                      <a:off x="0" y="0"/>
                      <a:ext cx="164749" cy="202192"/>
                    </a:xfrm>
                    <a:prstGeom prst="rect">
                      <a:avLst/>
                    </a:prstGeom>
                  </pic:spPr>
                </pic:pic>
              </a:graphicData>
            </a:graphic>
          </wp:inline>
        </w:drawing>
      </w:r>
      <w:r w:rsidR="00293AFC">
        <w:t xml:space="preserve"> brings up the </w:t>
      </w:r>
      <w:r w:rsidR="00293AFC">
        <w:rPr>
          <w:b/>
        </w:rPr>
        <w:t>choropleth map symbology</w:t>
      </w:r>
      <w:r w:rsidR="00293AFC">
        <w:t xml:space="preserve"> screen which allows the user to select which field is displayed on the map and how the values in the field are represented using colours on the map.</w:t>
      </w:r>
    </w:p>
    <w:p w14:paraId="2FAB1024" w14:textId="77777777" w:rsidR="00293AFC" w:rsidRDefault="00C01304" w:rsidP="00293AFC">
      <w:pPr>
        <w:jc w:val="center"/>
      </w:pPr>
      <w:r>
        <w:rPr>
          <w:noProof/>
          <w:lang w:eastAsia="en-GB"/>
        </w:rPr>
        <w:lastRenderedPageBreak/>
        <w:drawing>
          <wp:inline distT="0" distB="0" distL="0" distR="0" wp14:anchorId="61FD1C64" wp14:editId="46370CF5">
            <wp:extent cx="4276725" cy="34882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oropleth.PNG"/>
                    <pic:cNvPicPr/>
                  </pic:nvPicPr>
                  <pic:blipFill>
                    <a:blip r:embed="rId52">
                      <a:extLst>
                        <a:ext uri="{28A0092B-C50C-407E-A947-70E740481C1C}">
                          <a14:useLocalDpi xmlns:a14="http://schemas.microsoft.com/office/drawing/2010/main" val="0"/>
                        </a:ext>
                      </a:extLst>
                    </a:blip>
                    <a:stretch>
                      <a:fillRect/>
                    </a:stretch>
                  </pic:blipFill>
                  <pic:spPr>
                    <a:xfrm>
                      <a:off x="0" y="0"/>
                      <a:ext cx="4286308" cy="3496101"/>
                    </a:xfrm>
                    <a:prstGeom prst="rect">
                      <a:avLst/>
                    </a:prstGeom>
                  </pic:spPr>
                </pic:pic>
              </a:graphicData>
            </a:graphic>
          </wp:inline>
        </w:drawing>
      </w:r>
    </w:p>
    <w:p w14:paraId="509709D2" w14:textId="77777777" w:rsidR="0078137E" w:rsidRDefault="00293AFC" w:rsidP="00293AFC">
      <w:pPr>
        <w:jc w:val="center"/>
      </w:pPr>
      <w:r>
        <w:t>Figure XXX. Choropleth map symbology</w:t>
      </w:r>
      <w:r w:rsidR="0078137E">
        <w:t xml:space="preserve"> screen.</w:t>
      </w:r>
    </w:p>
    <w:p w14:paraId="4D60A7D6" w14:textId="77777777" w:rsidR="00A845E5" w:rsidRPr="00A845E5" w:rsidRDefault="0078137E" w:rsidP="00A845E5">
      <w:pPr>
        <w:jc w:val="both"/>
      </w:pPr>
      <w:r>
        <w:t xml:space="preserve">The </w:t>
      </w:r>
      <w:r w:rsidRPr="002126A3">
        <w:rPr>
          <w:b/>
        </w:rPr>
        <w:t>colour scale</w:t>
      </w:r>
      <w:r>
        <w:t xml:space="preserve"> dropdown selection </w:t>
      </w:r>
      <w:r w:rsidR="002126A3">
        <w:t xml:space="preserve">lets the use choose from many different colour scales as defined by the </w:t>
      </w:r>
      <w:proofErr w:type="spellStart"/>
      <w:r w:rsidR="002126A3">
        <w:t>Color</w:t>
      </w:r>
      <w:proofErr w:type="spellEnd"/>
      <w:r w:rsidR="002126A3">
        <w:t xml:space="preserve"> Brewer project (</w:t>
      </w:r>
      <w:hyperlink r:id="rId53" w:history="1">
        <w:r w:rsidR="002126A3" w:rsidRPr="00424635">
          <w:rPr>
            <w:rStyle w:val="Hyperlink"/>
          </w:rPr>
          <w:t>http://colorbrewer2.org</w:t>
        </w:r>
      </w:hyperlink>
      <w:r w:rsidR="002126A3">
        <w:t xml:space="preserve">). The </w:t>
      </w:r>
      <w:r w:rsidR="002126A3">
        <w:rPr>
          <w:b/>
        </w:rPr>
        <w:t>field to map</w:t>
      </w:r>
      <w:r w:rsidR="002126A3">
        <w:t xml:space="preserve"> dropdown lets the user select which data field is displayed on the map and in the frequency distribution graph. The </w:t>
      </w:r>
      <w:r w:rsidR="002126A3">
        <w:rPr>
          <w:b/>
        </w:rPr>
        <w:t>intervals</w:t>
      </w:r>
      <w:r w:rsidR="00506CD1">
        <w:t xml:space="preserve"> dropdown lets the user define the number of breaks in the data being displayed (the maximum is 11 but some colour scale </w:t>
      </w:r>
      <w:proofErr w:type="gramStart"/>
      <w:r w:rsidR="00506CD1">
        <w:t>have</w:t>
      </w:r>
      <w:proofErr w:type="gramEnd"/>
      <w:r w:rsidR="00506CD1">
        <w:t xml:space="preserve"> a lower limit). The </w:t>
      </w:r>
      <w:r w:rsidR="00506CD1">
        <w:rPr>
          <w:b/>
        </w:rPr>
        <w:t>classification</w:t>
      </w:r>
      <w:r w:rsidR="00506CD1">
        <w:t xml:space="preserve"> dropdown lets the user define how the breaks in the data are defined</w:t>
      </w:r>
      <w:r w:rsidR="00A845E5">
        <w:t xml:space="preserve">. In each case the number of classifications is defined by the </w:t>
      </w:r>
      <w:proofErr w:type="gramStart"/>
      <w:r w:rsidR="00A845E5">
        <w:rPr>
          <w:b/>
        </w:rPr>
        <w:t>intervals</w:t>
      </w:r>
      <w:proofErr w:type="gramEnd"/>
      <w:r w:rsidR="00A845E5">
        <w:rPr>
          <w:b/>
        </w:rPr>
        <w:t xml:space="preserve"> </w:t>
      </w:r>
      <w:r w:rsidR="00A845E5">
        <w:t>dropdown.</w:t>
      </w:r>
    </w:p>
    <w:p w14:paraId="1013A1D3" w14:textId="77777777" w:rsidR="00390C3B" w:rsidRDefault="00A845E5" w:rsidP="00A845E5">
      <w:pPr>
        <w:pStyle w:val="ListParagraph"/>
        <w:numPr>
          <w:ilvl w:val="0"/>
          <w:numId w:val="11"/>
        </w:numPr>
        <w:jc w:val="both"/>
      </w:pPr>
      <w:commentRangeStart w:id="965"/>
      <w:r w:rsidRPr="000265F0">
        <w:rPr>
          <w:b/>
        </w:rPr>
        <w:t>Quantile</w:t>
      </w:r>
      <w:r>
        <w:t xml:space="preserve">. Divided the data into quantiles with </w:t>
      </w:r>
      <w:commentRangeEnd w:id="965"/>
      <w:r>
        <w:rPr>
          <w:rStyle w:val="CommentReference"/>
        </w:rPr>
        <w:commentReference w:id="965"/>
      </w:r>
      <w:r>
        <w:t>the same number of data points in each quantile.</w:t>
      </w:r>
    </w:p>
    <w:p w14:paraId="5C33D067" w14:textId="77777777" w:rsidR="00A845E5" w:rsidRDefault="00A845E5" w:rsidP="00A845E5">
      <w:pPr>
        <w:pStyle w:val="ListParagraph"/>
        <w:numPr>
          <w:ilvl w:val="0"/>
          <w:numId w:val="11"/>
        </w:numPr>
        <w:jc w:val="both"/>
      </w:pPr>
      <w:r w:rsidRPr="000265F0">
        <w:rPr>
          <w:b/>
        </w:rPr>
        <w:t>Equal interval</w:t>
      </w:r>
      <w:r w:rsidR="000265F0">
        <w:t>. The difference between the lowest and highest values is divided equally into categories.</w:t>
      </w:r>
    </w:p>
    <w:p w14:paraId="4ACED476" w14:textId="77777777" w:rsidR="000265F0" w:rsidRDefault="000265F0" w:rsidP="00A845E5">
      <w:pPr>
        <w:pStyle w:val="ListParagraph"/>
        <w:numPr>
          <w:ilvl w:val="0"/>
          <w:numId w:val="11"/>
        </w:numPr>
        <w:jc w:val="both"/>
      </w:pPr>
      <w:r w:rsidRPr="000265F0">
        <w:rPr>
          <w:b/>
        </w:rPr>
        <w:t>Jenks</w:t>
      </w:r>
      <w:r>
        <w:t xml:space="preserve">. Uses the Jenks natural breaks classification method designed to determine the best arrangement of values into different classes </w:t>
      </w:r>
      <w:commentRangeStart w:id="966"/>
      <w:r>
        <w:t>(Jenks, 1967)</w:t>
      </w:r>
      <w:commentRangeEnd w:id="966"/>
      <w:r>
        <w:rPr>
          <w:rStyle w:val="CommentReference"/>
        </w:rPr>
        <w:commentReference w:id="966"/>
      </w:r>
      <w:r>
        <w:t xml:space="preserve">. </w:t>
      </w:r>
    </w:p>
    <w:p w14:paraId="7BB992EC" w14:textId="77777777" w:rsidR="000265F0" w:rsidRDefault="000265F0" w:rsidP="00A845E5">
      <w:pPr>
        <w:pStyle w:val="ListParagraph"/>
        <w:numPr>
          <w:ilvl w:val="0"/>
          <w:numId w:val="11"/>
        </w:numPr>
        <w:jc w:val="both"/>
      </w:pPr>
      <w:r>
        <w:rPr>
          <w:b/>
        </w:rPr>
        <w:t>Standard deviation</w:t>
      </w:r>
      <w:r w:rsidRPr="000265F0">
        <w:t>.</w:t>
      </w:r>
      <w:r>
        <w:rPr>
          <w:b/>
        </w:rPr>
        <w:t xml:space="preserve"> </w:t>
      </w:r>
      <w:r>
        <w:t xml:space="preserve">Calculated the mean and standard deviation of the underlying data, then divides the data into 5 categories (&gt;2 standard deviations above/below mean, </w:t>
      </w:r>
      <w:r w:rsidR="004E0B73">
        <w:t>&gt;</w:t>
      </w:r>
      <w:proofErr w:type="gramStart"/>
      <w:r>
        <w:t>1</w:t>
      </w:r>
      <w:r w:rsidR="004E0B73">
        <w:t>,&lt;</w:t>
      </w:r>
      <w:proofErr w:type="gramEnd"/>
      <w:r w:rsidR="004E0B73">
        <w:t>=</w:t>
      </w:r>
      <w:r>
        <w:t>2 standard deviations a</w:t>
      </w:r>
      <w:r w:rsidR="004E0B73">
        <w:t>bove/below mean, &lt;=1 standard deviation away from mean). Always 5 categories.</w:t>
      </w:r>
    </w:p>
    <w:p w14:paraId="194662B2" w14:textId="77777777" w:rsidR="000265F0" w:rsidRDefault="000265F0" w:rsidP="00A845E5">
      <w:pPr>
        <w:pStyle w:val="ListParagraph"/>
        <w:numPr>
          <w:ilvl w:val="0"/>
          <w:numId w:val="11"/>
        </w:numPr>
        <w:jc w:val="both"/>
      </w:pPr>
      <w:r w:rsidRPr="000265F0">
        <w:rPr>
          <w:b/>
        </w:rPr>
        <w:t>Atlas relative risk</w:t>
      </w:r>
      <w:r>
        <w:t>. The classification system used when displaying relative risks in the SAHSU Environment and Health Atlas (</w:t>
      </w:r>
      <w:commentRangeStart w:id="967"/>
      <w:r>
        <w:t>ref</w:t>
      </w:r>
      <w:commentRangeEnd w:id="967"/>
      <w:r>
        <w:rPr>
          <w:rStyle w:val="CommentReference"/>
        </w:rPr>
        <w:commentReference w:id="967"/>
      </w:r>
      <w:r>
        <w:t>). Always 9 intervals.</w:t>
      </w:r>
    </w:p>
    <w:p w14:paraId="3C44FCFD" w14:textId="77777777" w:rsidR="000265F0" w:rsidRDefault="000265F0" w:rsidP="000265F0">
      <w:pPr>
        <w:pStyle w:val="ListParagraph"/>
        <w:numPr>
          <w:ilvl w:val="0"/>
          <w:numId w:val="11"/>
        </w:numPr>
        <w:jc w:val="both"/>
      </w:pPr>
      <w:r w:rsidRPr="000265F0">
        <w:rPr>
          <w:b/>
        </w:rPr>
        <w:t xml:space="preserve">Atlas </w:t>
      </w:r>
      <w:r>
        <w:rPr>
          <w:b/>
        </w:rPr>
        <w:t>probability</w:t>
      </w:r>
      <w:r>
        <w:t>. The classification system used when displaying probabilities in the SAHSU Environment and Health Atlas (</w:t>
      </w:r>
      <w:commentRangeStart w:id="968"/>
      <w:r>
        <w:t>ref</w:t>
      </w:r>
      <w:commentRangeEnd w:id="968"/>
      <w:r>
        <w:rPr>
          <w:rStyle w:val="CommentReference"/>
        </w:rPr>
        <w:commentReference w:id="968"/>
      </w:r>
      <w:r>
        <w:t>). Always 3 intervals.</w:t>
      </w:r>
    </w:p>
    <w:p w14:paraId="3DAA43D6" w14:textId="77777777" w:rsidR="004E0B73" w:rsidRPr="004E0B73" w:rsidRDefault="004E0B73" w:rsidP="004E0B73">
      <w:pPr>
        <w:jc w:val="both"/>
      </w:pPr>
      <w:r>
        <w:t xml:space="preserve">Additionally, the breaks defined by the classification method can be manually edited in the </w:t>
      </w:r>
      <w:r>
        <w:rPr>
          <w:b/>
        </w:rPr>
        <w:t xml:space="preserve">edit breaks </w:t>
      </w:r>
      <w:r>
        <w:t>section.</w:t>
      </w:r>
    </w:p>
    <w:p w14:paraId="2DEA58A8" w14:textId="77777777" w:rsidR="00801128" w:rsidRDefault="00C97509" w:rsidP="00801128">
      <w:pPr>
        <w:pStyle w:val="Heading2"/>
      </w:pPr>
      <w:bookmarkStart w:id="969" w:name="_Toc2779504"/>
      <w:r>
        <w:t>5</w:t>
      </w:r>
      <w:r w:rsidR="00801128">
        <w:t>.2 Data table</w:t>
      </w:r>
      <w:bookmarkEnd w:id="969"/>
    </w:p>
    <w:p w14:paraId="1257F2A9" w14:textId="77777777" w:rsidR="00801128" w:rsidRDefault="009E0BCF" w:rsidP="00801128">
      <w:r>
        <w:t>The data table shows one row for each of the regions that make up the study area as selected during the study submission process. Clicking on rows in the data causes the corresponding regions to be highlighted in green on the choropleth map.</w:t>
      </w:r>
      <w:r w:rsidR="00E95624">
        <w:t xml:space="preserve"> </w:t>
      </w:r>
      <w:commentRangeStart w:id="970"/>
      <w:r w:rsidR="00E95624">
        <w:t>The data table shows the population and health data (Area Id, Ban Id, Observer, Population</w:t>
      </w:r>
      <w:r w:rsidR="00D667C9">
        <w:t xml:space="preserve">, investigation id); basic statistics (Expected, Adjusted, Relative Risk, Lower95, Upper95); and the results of the Bayesian smoothing (Posterior </w:t>
      </w:r>
      <w:proofErr w:type="gramStart"/>
      <w:r w:rsidR="00D667C9">
        <w:t xml:space="preserve">probability, </w:t>
      </w:r>
      <w:r w:rsidR="00E95624">
        <w:t xml:space="preserve"> </w:t>
      </w:r>
      <w:r w:rsidR="00D667C9">
        <w:t>Smoothed</w:t>
      </w:r>
      <w:proofErr w:type="gramEnd"/>
      <w:r w:rsidR="00D667C9">
        <w:t xml:space="preserve"> </w:t>
      </w:r>
      <w:proofErr w:type="spellStart"/>
      <w:r w:rsidR="00D667C9">
        <w:t>Smr</w:t>
      </w:r>
      <w:proofErr w:type="spellEnd"/>
      <w:r w:rsidR="00D667C9">
        <w:t xml:space="preserve">, Smoothed </w:t>
      </w:r>
      <w:proofErr w:type="spellStart"/>
      <w:r w:rsidR="00D667C9">
        <w:t>Smr</w:t>
      </w:r>
      <w:proofErr w:type="spellEnd"/>
      <w:r w:rsidR="00D667C9">
        <w:t xml:space="preserve"> Lower95, Smoothed </w:t>
      </w:r>
      <w:proofErr w:type="spellStart"/>
      <w:r w:rsidR="00D667C9">
        <w:t>Smr</w:t>
      </w:r>
      <w:proofErr w:type="spellEnd"/>
      <w:r w:rsidR="00D667C9">
        <w:t xml:space="preserve"> Upper95)</w:t>
      </w:r>
      <w:commentRangeEnd w:id="970"/>
      <w:r w:rsidR="00D667C9">
        <w:rPr>
          <w:rStyle w:val="CommentReference"/>
        </w:rPr>
        <w:commentReference w:id="970"/>
      </w:r>
      <w:r w:rsidR="00D667C9">
        <w:t xml:space="preserve">. </w:t>
      </w:r>
    </w:p>
    <w:p w14:paraId="5304F7C3" w14:textId="77777777" w:rsidR="00D667C9" w:rsidRDefault="00D667C9" w:rsidP="00801128">
      <w:r>
        <w:lastRenderedPageBreak/>
        <w:t xml:space="preserve">The data can be sorted ascending or descending by clicking on the column headings. There are filter boxes directly under the column names. Typing in a filter box will filter the results displayed in the data table. </w:t>
      </w:r>
      <w:commentRangeStart w:id="971"/>
      <w:r>
        <w:t>Note that the filters work using string filtering, i.e. typing 10 in the ‘Band Id’ filter will show all the rows that have the string ‘10’ in the band id (e.g. 10, 100, 101, 110).</w:t>
      </w:r>
      <w:commentRangeEnd w:id="971"/>
      <w:r>
        <w:rPr>
          <w:rStyle w:val="CommentReference"/>
        </w:rPr>
        <w:commentReference w:id="971"/>
      </w:r>
    </w:p>
    <w:p w14:paraId="00A1E0CA" w14:textId="77777777" w:rsidR="008740A5" w:rsidRDefault="008740A5" w:rsidP="00801128">
      <w:r>
        <w:rPr>
          <w:noProof/>
          <w:lang w:eastAsia="en-GB"/>
        </w:rPr>
        <w:drawing>
          <wp:anchor distT="0" distB="0" distL="114300" distR="114300" simplePos="0" relativeHeight="251670528" behindDoc="1" locked="0" layoutInCell="1" allowOverlap="1" wp14:anchorId="139BDCD3" wp14:editId="5D735761">
            <wp:simplePos x="0" y="0"/>
            <wp:positionH relativeFrom="column">
              <wp:posOffset>0</wp:posOffset>
            </wp:positionH>
            <wp:positionV relativeFrom="paragraph">
              <wp:posOffset>24765</wp:posOffset>
            </wp:positionV>
            <wp:extent cx="142240" cy="142240"/>
            <wp:effectExtent l="0" t="0" r="0" b="0"/>
            <wp:wrapThrough wrapText="bothSides">
              <wp:wrapPolygon edited="0">
                <wp:start x="0" y="0"/>
                <wp:lineTo x="0" y="17357"/>
                <wp:lineTo x="17357" y="17357"/>
                <wp:lineTo x="1735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The link to the right of the column heading gives the user an additional three menu options:</w:t>
      </w:r>
    </w:p>
    <w:p w14:paraId="5D395CE7" w14:textId="77777777" w:rsidR="008740A5" w:rsidRDefault="008740A5" w:rsidP="008740A5">
      <w:pPr>
        <w:pStyle w:val="ListParagraph"/>
        <w:numPr>
          <w:ilvl w:val="0"/>
          <w:numId w:val="12"/>
        </w:numPr>
      </w:pPr>
      <w:r w:rsidRPr="008740A5">
        <w:rPr>
          <w:b/>
        </w:rPr>
        <w:t>Clear all filters</w:t>
      </w:r>
      <w:r>
        <w:t xml:space="preserve">. Removes </w:t>
      </w:r>
      <w:proofErr w:type="gramStart"/>
      <w:r>
        <w:t>an</w:t>
      </w:r>
      <w:proofErr w:type="gramEnd"/>
      <w:r>
        <w:t xml:space="preserve"> filter strings that have previously been entered.</w:t>
      </w:r>
    </w:p>
    <w:p w14:paraId="7CADFA9C" w14:textId="77777777" w:rsidR="008740A5" w:rsidRDefault="008740A5" w:rsidP="008740A5">
      <w:pPr>
        <w:pStyle w:val="ListParagraph"/>
        <w:numPr>
          <w:ilvl w:val="0"/>
          <w:numId w:val="12"/>
        </w:numPr>
      </w:pPr>
      <w:r w:rsidRPr="008740A5">
        <w:rPr>
          <w:b/>
        </w:rPr>
        <w:t>Export all data as csv</w:t>
      </w:r>
      <w:r>
        <w:t>. Allows the user to save a comma separated variable (csv) file of all the study data.</w:t>
      </w:r>
    </w:p>
    <w:p w14:paraId="39741F2B" w14:textId="77777777" w:rsidR="008740A5" w:rsidRPr="008740A5" w:rsidRDefault="008740A5" w:rsidP="008740A5">
      <w:pPr>
        <w:pStyle w:val="ListParagraph"/>
        <w:numPr>
          <w:ilvl w:val="0"/>
          <w:numId w:val="12"/>
        </w:numPr>
        <w:rPr>
          <w:b/>
        </w:rPr>
      </w:pPr>
      <w:r w:rsidRPr="008740A5">
        <w:rPr>
          <w:b/>
        </w:rPr>
        <w:t>Export</w:t>
      </w:r>
      <w:r>
        <w:rPr>
          <w:b/>
        </w:rPr>
        <w:t xml:space="preserve"> visible data as csv. </w:t>
      </w:r>
      <w:r>
        <w:t>Allows the user to save a comma separated variable (csv) file of all the records currently in the data table.</w:t>
      </w:r>
    </w:p>
    <w:p w14:paraId="36DC8F0F" w14:textId="77777777" w:rsidR="00D667C9" w:rsidRDefault="008740A5" w:rsidP="00801128">
      <w:r>
        <w:t xml:space="preserve">Clicking on regions in the choropleth map or selecting the rows in the data table sets the value for that row in the ‘selected’ column to 1 (as well as highlighting the row). By filtering the data table so that it only shows the records where ‘selected’ is 1, then </w:t>
      </w:r>
      <w:r w:rsidR="00E4764E">
        <w:t>choosing</w:t>
      </w:r>
      <w:r>
        <w:t xml:space="preserve"> ‘</w:t>
      </w:r>
      <w:r>
        <w:rPr>
          <w:b/>
        </w:rPr>
        <w:t>e</w:t>
      </w:r>
      <w:r w:rsidRPr="008740A5">
        <w:rPr>
          <w:b/>
        </w:rPr>
        <w:t>xport</w:t>
      </w:r>
      <w:r>
        <w:rPr>
          <w:b/>
        </w:rPr>
        <w:t xml:space="preserve"> visible data as csv’, </w:t>
      </w:r>
      <w:r>
        <w:t xml:space="preserve">the user </w:t>
      </w:r>
      <w:proofErr w:type="gramStart"/>
      <w:r>
        <w:t>is able to</w:t>
      </w:r>
      <w:proofErr w:type="gramEnd"/>
      <w:r>
        <w:t xml:space="preserve"> effectively make a manual selection of regions in the map and export only the data associated with those </w:t>
      </w:r>
      <w:r w:rsidR="001069A7">
        <w:t xml:space="preserve">selected </w:t>
      </w:r>
      <w:r>
        <w:t>regions.</w:t>
      </w:r>
    </w:p>
    <w:p w14:paraId="46691581" w14:textId="77777777" w:rsidR="00E4764E" w:rsidRDefault="00C97509" w:rsidP="00E4764E">
      <w:pPr>
        <w:pStyle w:val="Heading2"/>
      </w:pPr>
      <w:bookmarkStart w:id="972" w:name="_Toc2779505"/>
      <w:r>
        <w:t>5</w:t>
      </w:r>
      <w:r w:rsidR="00E4764E">
        <w:t>.3 Population pyramid</w:t>
      </w:r>
      <w:bookmarkEnd w:id="972"/>
    </w:p>
    <w:p w14:paraId="486AD4A6" w14:textId="77777777" w:rsidR="001069A7" w:rsidRPr="001069A7" w:rsidRDefault="001069A7" w:rsidP="001069A7">
      <w:r>
        <w:t>The population pyramid section displays a population pyramid showing the age distribution of the residents of the geography from which the study is taken. The dropdown bo</w:t>
      </w:r>
      <w:r w:rsidR="00E45C04">
        <w:t>x</w:t>
      </w:r>
      <w:r>
        <w:t xml:space="preserve"> in the top right of the population pyrami</w:t>
      </w:r>
      <w:r w:rsidR="00E45C04">
        <w:t xml:space="preserve">d shows the years for which there is population data and allows the user to view the population pyramids for the available years. </w:t>
      </w:r>
    </w:p>
    <w:p w14:paraId="456CB587" w14:textId="77777777" w:rsidR="00E4764E" w:rsidRDefault="001069A7" w:rsidP="001069A7">
      <w:pPr>
        <w:jc w:val="center"/>
      </w:pPr>
      <w:r>
        <w:rPr>
          <w:noProof/>
          <w:lang w:eastAsia="en-GB"/>
        </w:rPr>
        <w:drawing>
          <wp:inline distT="0" distB="0" distL="0" distR="0" wp14:anchorId="2CEBFE14" wp14:editId="747F16EF">
            <wp:extent cx="2689761" cy="249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89815" cy="2497295"/>
                    </a:xfrm>
                    <a:prstGeom prst="rect">
                      <a:avLst/>
                    </a:prstGeom>
                    <a:noFill/>
                    <a:ln>
                      <a:noFill/>
                    </a:ln>
                  </pic:spPr>
                </pic:pic>
              </a:graphicData>
            </a:graphic>
          </wp:inline>
        </w:drawing>
      </w:r>
    </w:p>
    <w:p w14:paraId="767CD1FC" w14:textId="77777777" w:rsidR="001069A7" w:rsidRDefault="001069A7" w:rsidP="001069A7">
      <w:pPr>
        <w:jc w:val="center"/>
      </w:pPr>
      <w:r>
        <w:t>Figure XXX. Population pyramid.</w:t>
      </w:r>
    </w:p>
    <w:p w14:paraId="2D909780" w14:textId="77777777" w:rsidR="00E45C04" w:rsidRDefault="00C97509" w:rsidP="00E45C04">
      <w:pPr>
        <w:pStyle w:val="Heading2"/>
      </w:pPr>
      <w:bookmarkStart w:id="973" w:name="_Toc2779506"/>
      <w:r>
        <w:t>5</w:t>
      </w:r>
      <w:r w:rsidR="00E45C04">
        <w:t>.4 Frequency distribution</w:t>
      </w:r>
      <w:bookmarkEnd w:id="973"/>
    </w:p>
    <w:p w14:paraId="1F10D328" w14:textId="78306AFF" w:rsidR="00E45C04" w:rsidRDefault="001D3008" w:rsidP="00E45C04">
      <w:ins w:id="974" w:author="Peter Hambly" w:date="2019-03-06T15:13:00Z">
        <w:r>
          <w:t>For disease mapping studies t</w:t>
        </w:r>
      </w:ins>
      <w:del w:id="975" w:author="Peter Hambly" w:date="2019-03-06T15:13:00Z">
        <w:r w:rsidR="00E45C04" w:rsidDel="001D3008">
          <w:delText>T</w:delText>
        </w:r>
      </w:del>
      <w:r w:rsidR="00E45C04">
        <w:t>he frequency distribution histogram shows the distribution of the data field currently being displayed in the choropleth map.</w:t>
      </w:r>
    </w:p>
    <w:p w14:paraId="77A0B9D3" w14:textId="77777777" w:rsidR="00315B6A" w:rsidRDefault="00315B6A" w:rsidP="00315B6A">
      <w:pPr>
        <w:jc w:val="center"/>
      </w:pPr>
      <w:r>
        <w:rPr>
          <w:noProof/>
          <w:lang w:eastAsia="en-GB"/>
        </w:rPr>
        <w:lastRenderedPageBreak/>
        <w:drawing>
          <wp:inline distT="0" distB="0" distL="0" distR="0" wp14:anchorId="7B3E43A8" wp14:editId="660DBA26">
            <wp:extent cx="4762500" cy="260409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ist.PNG"/>
                    <pic:cNvPicPr/>
                  </pic:nvPicPr>
                  <pic:blipFill rotWithShape="1">
                    <a:blip r:embed="rId56">
                      <a:extLst>
                        <a:ext uri="{28A0092B-C50C-407E-A947-70E740481C1C}">
                          <a14:useLocalDpi xmlns:a14="http://schemas.microsoft.com/office/drawing/2010/main" val="0"/>
                        </a:ext>
                      </a:extLst>
                    </a:blip>
                    <a:srcRect t="11235"/>
                    <a:stretch/>
                  </pic:blipFill>
                  <pic:spPr bwMode="auto">
                    <a:xfrm>
                      <a:off x="0" y="0"/>
                      <a:ext cx="4762913" cy="2604317"/>
                    </a:xfrm>
                    <a:prstGeom prst="rect">
                      <a:avLst/>
                    </a:prstGeom>
                    <a:ln>
                      <a:noFill/>
                    </a:ln>
                    <a:extLst>
                      <a:ext uri="{53640926-AAD7-44D8-BBD7-CCE9431645EC}">
                        <a14:shadowObscured xmlns:a14="http://schemas.microsoft.com/office/drawing/2010/main"/>
                      </a:ext>
                    </a:extLst>
                  </pic:spPr>
                </pic:pic>
              </a:graphicData>
            </a:graphic>
          </wp:inline>
        </w:drawing>
      </w:r>
    </w:p>
    <w:p w14:paraId="6ED5F428" w14:textId="079B02E9" w:rsidR="00315B6A" w:rsidRDefault="00315B6A" w:rsidP="00315B6A">
      <w:pPr>
        <w:jc w:val="center"/>
        <w:rPr>
          <w:ins w:id="976" w:author="Peter Hambly" w:date="2019-03-06T15:12:00Z"/>
        </w:rPr>
      </w:pPr>
      <w:r>
        <w:t>Figure XXX. Distribution histogram</w:t>
      </w:r>
    </w:p>
    <w:p w14:paraId="1843DBFF" w14:textId="1E56B19B" w:rsidR="001D3008" w:rsidRDefault="001D3008" w:rsidP="001D3008">
      <w:pPr>
        <w:pStyle w:val="Heading2"/>
        <w:rPr>
          <w:ins w:id="977" w:author="Peter Hambly" w:date="2019-03-06T15:13:00Z"/>
        </w:rPr>
      </w:pPr>
      <w:bookmarkStart w:id="978" w:name="_Toc2779507"/>
      <w:ins w:id="979" w:author="Peter Hambly" w:date="2019-03-06T15:13:00Z">
        <w:r>
          <w:t>5.5 Risk Graphs</w:t>
        </w:r>
        <w:bookmarkEnd w:id="978"/>
      </w:ins>
    </w:p>
    <w:p w14:paraId="7E5B89BE" w14:textId="1C589490" w:rsidR="001D3008" w:rsidRDefault="001D3008" w:rsidP="001D3008">
      <w:pPr>
        <w:rPr>
          <w:ins w:id="980" w:author="Peter Hambly" w:date="2019-03-06T15:13:00Z"/>
        </w:rPr>
      </w:pPr>
      <w:ins w:id="981" w:author="Peter Hambly" w:date="2019-03-06T15:13:00Z">
        <w:r>
          <w:t>For risk ana</w:t>
        </w:r>
      </w:ins>
      <w:ins w:id="982" w:author="Peter Hambly" w:date="2019-03-06T15:14:00Z">
        <w:r>
          <w:t>l</w:t>
        </w:r>
      </w:ins>
      <w:ins w:id="983" w:author="Peter Hambly" w:date="2019-03-06T15:13:00Z">
        <w:r>
          <w:t>ysis studies the risk graph shows the distribution of the data field currently being displayed in the choropleth map.</w:t>
        </w:r>
      </w:ins>
    </w:p>
    <w:p w14:paraId="60CB592B" w14:textId="7F5476BE" w:rsidR="001D3008" w:rsidRDefault="001D3008" w:rsidP="00315B6A">
      <w:pPr>
        <w:jc w:val="center"/>
        <w:rPr>
          <w:ins w:id="984" w:author="Peter Hambly" w:date="2019-03-06T15:12:00Z"/>
        </w:rPr>
      </w:pPr>
      <w:ins w:id="985" w:author="Peter Hambly" w:date="2019-03-06T15:15:00Z">
        <w:r>
          <w:rPr>
            <w:noProof/>
          </w:rPr>
          <w:drawing>
            <wp:inline distT="0" distB="0" distL="0" distR="0" wp14:anchorId="36ACD869" wp14:editId="05BEAF37">
              <wp:extent cx="600075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3200400"/>
                      </a:xfrm>
                      <a:prstGeom prst="rect">
                        <a:avLst/>
                      </a:prstGeom>
                      <a:noFill/>
                      <a:ln>
                        <a:noFill/>
                      </a:ln>
                    </pic:spPr>
                  </pic:pic>
                </a:graphicData>
              </a:graphic>
            </wp:inline>
          </w:drawing>
        </w:r>
      </w:ins>
    </w:p>
    <w:p w14:paraId="5AB78F1E" w14:textId="48577584" w:rsidR="001D3008" w:rsidRDefault="001D3008" w:rsidP="001D3008">
      <w:pPr>
        <w:jc w:val="center"/>
        <w:rPr>
          <w:ins w:id="986" w:author="Peter Hambly" w:date="2019-03-06T15:12:00Z"/>
        </w:rPr>
      </w:pPr>
      <w:ins w:id="987" w:author="Peter Hambly" w:date="2019-03-06T15:12:00Z">
        <w:r>
          <w:t>Figure XXX. Risk Graph</w:t>
        </w:r>
      </w:ins>
    </w:p>
    <w:p w14:paraId="234B44B7" w14:textId="1B7BFB00" w:rsidR="00587389" w:rsidRDefault="00587389" w:rsidP="00587389">
      <w:pPr>
        <w:pStyle w:val="Heading2"/>
        <w:rPr>
          <w:ins w:id="988" w:author="Peter Hambly" w:date="2019-03-06T15:18:00Z"/>
        </w:rPr>
      </w:pPr>
      <w:bookmarkStart w:id="989" w:name="_Toc2779508"/>
      <w:ins w:id="990" w:author="Peter Hambly" w:date="2019-03-06T15:18:00Z">
        <w:r>
          <w:t>5.5 Info Button</w:t>
        </w:r>
        <w:bookmarkEnd w:id="989"/>
      </w:ins>
    </w:p>
    <w:p w14:paraId="1997E185" w14:textId="2B9BE6C1" w:rsidR="00587389" w:rsidRDefault="0034017C" w:rsidP="00587389">
      <w:pPr>
        <w:rPr>
          <w:ins w:id="991" w:author="Peter Hambly" w:date="2019-03-06T15:24:00Z"/>
        </w:rPr>
      </w:pPr>
      <w:ins w:id="992" w:author="Peter Hambly" w:date="2019-03-06T15:24:00Z">
        <w:r>
          <w:t>The data viewer, mapping and info screens all have an info button to the right of the gender chooser:</w:t>
        </w:r>
      </w:ins>
    </w:p>
    <w:p w14:paraId="39C019BB" w14:textId="06424DE0" w:rsidR="0034017C" w:rsidRDefault="0034017C" w:rsidP="00587389">
      <w:pPr>
        <w:rPr>
          <w:ins w:id="993" w:author="Peter Hambly" w:date="2019-03-06T15:18:00Z"/>
        </w:rPr>
      </w:pPr>
      <w:ins w:id="994" w:author="Peter Hambly" w:date="2019-03-06T15:24:00Z">
        <w:r>
          <w:rPr>
            <w:noProof/>
          </w:rPr>
          <w:drawing>
            <wp:inline distT="0" distB="0" distL="0" distR="0" wp14:anchorId="38B23FF3" wp14:editId="5E93BC8E">
              <wp:extent cx="6645910" cy="9766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976630"/>
                      </a:xfrm>
                      <a:prstGeom prst="rect">
                        <a:avLst/>
                      </a:prstGeom>
                    </pic:spPr>
                  </pic:pic>
                </a:graphicData>
              </a:graphic>
            </wp:inline>
          </w:drawing>
        </w:r>
      </w:ins>
    </w:p>
    <w:p w14:paraId="57866AAF" w14:textId="037DA4DB" w:rsidR="001D3008" w:rsidRDefault="0034017C" w:rsidP="0034017C">
      <w:pPr>
        <w:rPr>
          <w:ins w:id="995" w:author="Peter Hambly" w:date="2019-03-06T15:27:00Z"/>
        </w:rPr>
      </w:pPr>
      <w:ins w:id="996" w:author="Peter Hambly" w:date="2019-03-06T15:25:00Z">
        <w:r>
          <w:t>This</w:t>
        </w:r>
      </w:ins>
      <w:ins w:id="997" w:author="Peter Hambly" w:date="2019-03-06T15:27:00Z">
        <w:r>
          <w:t xml:space="preserve"> allows the user top select different reports for a study:</w:t>
        </w:r>
      </w:ins>
    </w:p>
    <w:p w14:paraId="062A11C5" w14:textId="2BF39694" w:rsidR="0034017C" w:rsidRDefault="0034017C" w:rsidP="0034017C">
      <w:pPr>
        <w:pStyle w:val="ListParagraph"/>
        <w:numPr>
          <w:ilvl w:val="0"/>
          <w:numId w:val="38"/>
        </w:numPr>
        <w:rPr>
          <w:ins w:id="998" w:author="Peter Hambly" w:date="2019-03-06T15:28:00Z"/>
        </w:rPr>
      </w:pPr>
      <w:ins w:id="999" w:author="Peter Hambly" w:date="2019-03-06T15:27:00Z">
        <w:r>
          <w:lastRenderedPageBreak/>
          <w:t>Summary</w:t>
        </w:r>
      </w:ins>
    </w:p>
    <w:p w14:paraId="3AE4793E" w14:textId="3F2832B4" w:rsidR="0034017C" w:rsidRDefault="0034017C" w:rsidP="0034017C">
      <w:pPr>
        <w:pStyle w:val="ListParagraph"/>
        <w:numPr>
          <w:ilvl w:val="0"/>
          <w:numId w:val="38"/>
        </w:numPr>
        <w:rPr>
          <w:ins w:id="1000" w:author="Peter Hambly" w:date="2019-03-06T15:32:00Z"/>
        </w:rPr>
      </w:pPr>
      <w:ins w:id="1001" w:author="Peter Hambly" w:date="2019-03-06T15:28:00Z">
        <w:r>
          <w:t>Covariate Loss Report</w:t>
        </w:r>
      </w:ins>
    </w:p>
    <w:p w14:paraId="042E06E6" w14:textId="39654B18" w:rsidR="00A01761" w:rsidRDefault="00A01761" w:rsidP="0034017C">
      <w:pPr>
        <w:pStyle w:val="ListParagraph"/>
        <w:numPr>
          <w:ilvl w:val="0"/>
          <w:numId w:val="38"/>
        </w:numPr>
        <w:rPr>
          <w:ins w:id="1002" w:author="Peter Hambly" w:date="2019-03-06T15:32:00Z"/>
        </w:rPr>
      </w:pPr>
      <w:ins w:id="1003" w:author="Peter Hambly" w:date="2019-03-06T15:32:00Z">
        <w:r>
          <w:t>Homogeneity Tests</w:t>
        </w:r>
      </w:ins>
    </w:p>
    <w:p w14:paraId="3B19B3D4" w14:textId="421D389C" w:rsidR="00A01761" w:rsidRDefault="00A01761" w:rsidP="00A01761">
      <w:pPr>
        <w:pStyle w:val="ListParagraph"/>
        <w:numPr>
          <w:ilvl w:val="0"/>
          <w:numId w:val="38"/>
        </w:numPr>
        <w:rPr>
          <w:ins w:id="1004" w:author="Peter Hambly" w:date="2019-03-06T15:33:00Z"/>
        </w:rPr>
        <w:pPrChange w:id="1005" w:author="Peter Hambly" w:date="2019-03-06T15:33:00Z">
          <w:pPr>
            <w:pStyle w:val="ListParagraph"/>
          </w:pPr>
        </w:pPrChange>
      </w:pPr>
      <w:ins w:id="1006" w:author="Peter Hambly" w:date="2019-03-06T15:32:00Z">
        <w:r>
          <w:t>Risk Gr</w:t>
        </w:r>
      </w:ins>
      <w:ins w:id="1007" w:author="Peter Hambly" w:date="2019-03-06T15:33:00Z">
        <w:r>
          <w:t>ap</w:t>
        </w:r>
      </w:ins>
      <w:ins w:id="1008" w:author="Peter Hambly" w:date="2019-03-06T15:32:00Z">
        <w:r>
          <w:t>hs</w:t>
        </w:r>
      </w:ins>
    </w:p>
    <w:p w14:paraId="05B5F36F" w14:textId="28399BD6" w:rsidR="00A01761" w:rsidRDefault="00A01761" w:rsidP="00A01761">
      <w:pPr>
        <w:rPr>
          <w:ins w:id="1009" w:author="Peter Hambly" w:date="2019-03-06T15:25:00Z"/>
        </w:rPr>
        <w:pPrChange w:id="1010" w:author="Peter Hambly" w:date="2019-03-06T15:33:00Z">
          <w:pPr>
            <w:jc w:val="center"/>
          </w:pPr>
        </w:pPrChange>
      </w:pPr>
      <w:ins w:id="1011" w:author="Peter Hambly" w:date="2019-03-06T15:33:00Z">
        <w:r>
          <w:t>Option 2 requires the study to use covariates and is stratified by covariate name.</w:t>
        </w:r>
      </w:ins>
      <w:ins w:id="1012" w:author="Peter Hambly" w:date="2019-03-06T15:34:00Z">
        <w:r>
          <w:t xml:space="preserve"> It also provides information on extract verification. Options 3 and 4 are for risk analysis studies only. Option 4 </w:t>
        </w:r>
      </w:ins>
      <w:ins w:id="1013" w:author="Peter Hambly" w:date="2019-03-06T15:35:00Z">
        <w:r>
          <w:t>allows the users to interact with the risk graph</w:t>
        </w:r>
      </w:ins>
      <w:ins w:id="1014" w:author="Peter Hambly" w:date="2019-03-06T15:42:00Z">
        <w:r w:rsidR="00166E64">
          <w:t>. Up to three risk factors can be displayed: band, overage exposure and dist</w:t>
        </w:r>
      </w:ins>
      <w:ins w:id="1015" w:author="Peter Hambly" w:date="2019-03-06T15:43:00Z">
        <w:r w:rsidR="00166E64">
          <w:t>ance from source</w:t>
        </w:r>
      </w:ins>
      <w:ins w:id="1016" w:author="Peter Hambly" w:date="2019-03-06T15:35:00Z">
        <w:r>
          <w:t xml:space="preserve">. To view one gender, set both gender </w:t>
        </w:r>
      </w:ins>
      <w:ins w:id="1017" w:author="Peter Hambly" w:date="2019-03-06T15:36:00Z">
        <w:r>
          <w:t>selectors</w:t>
        </w:r>
      </w:ins>
      <w:ins w:id="1018" w:author="Peter Hambly" w:date="2019-03-06T15:35:00Z">
        <w:r>
          <w:t xml:space="preserve"> to the same choice.</w:t>
        </w:r>
      </w:ins>
      <w:ins w:id="1019" w:author="Peter Hambly" w:date="2019-03-06T15:42:00Z">
        <w:r w:rsidR="00166E64">
          <w:t xml:space="preserve"> Hovering over the value circle </w:t>
        </w:r>
      </w:ins>
      <w:ins w:id="1020" w:author="Peter Hambly" w:date="2019-03-06T15:43:00Z">
        <w:r w:rsidR="00166E64">
          <w:t>displays the confidence limits.</w:t>
        </w:r>
      </w:ins>
    </w:p>
    <w:p w14:paraId="4AFF069D" w14:textId="32CC8318" w:rsidR="001D3008" w:rsidRDefault="0034017C" w:rsidP="0034017C">
      <w:pPr>
        <w:jc w:val="center"/>
        <w:rPr>
          <w:ins w:id="1021" w:author="Peter Hambly" w:date="2019-03-06T15:11:00Z"/>
        </w:rPr>
        <w:pPrChange w:id="1022" w:author="Peter Hambly" w:date="2019-03-06T15:28:00Z">
          <w:pPr>
            <w:jc w:val="center"/>
          </w:pPr>
        </w:pPrChange>
      </w:pPr>
      <w:ins w:id="1023" w:author="Peter Hambly" w:date="2019-03-06T15:25:00Z">
        <w:r>
          <w:rPr>
            <w:noProof/>
          </w:rPr>
          <w:drawing>
            <wp:inline distT="0" distB="0" distL="0" distR="0" wp14:anchorId="4E1C9B91" wp14:editId="53640D04">
              <wp:extent cx="6645910" cy="35998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599815"/>
                      </a:xfrm>
                      <a:prstGeom prst="rect">
                        <a:avLst/>
                      </a:prstGeom>
                    </pic:spPr>
                  </pic:pic>
                </a:graphicData>
              </a:graphic>
            </wp:inline>
          </w:drawing>
        </w:r>
      </w:ins>
    </w:p>
    <w:p w14:paraId="38F9F915" w14:textId="6ACE10F9" w:rsidR="0034017C" w:rsidRDefault="0034017C" w:rsidP="0034017C">
      <w:pPr>
        <w:jc w:val="center"/>
        <w:rPr>
          <w:ins w:id="1024" w:author="Peter Hambly" w:date="2019-03-06T15:29:00Z"/>
        </w:rPr>
      </w:pPr>
      <w:ins w:id="1025" w:author="Peter Hambly" w:date="2019-03-06T15:28:00Z">
        <w:r>
          <w:t xml:space="preserve">Figure XXX. </w:t>
        </w:r>
        <w:r>
          <w:t>Study Summary</w:t>
        </w:r>
      </w:ins>
    </w:p>
    <w:p w14:paraId="7E6E17D0" w14:textId="39EF67A5" w:rsidR="0034017C" w:rsidRDefault="0034017C" w:rsidP="0034017C">
      <w:pPr>
        <w:jc w:val="center"/>
        <w:rPr>
          <w:ins w:id="1026" w:author="Peter Hambly" w:date="2019-03-06T15:28:00Z"/>
        </w:rPr>
      </w:pPr>
      <w:ins w:id="1027" w:author="Peter Hambly" w:date="2019-03-06T15:29:00Z">
        <w:r>
          <w:rPr>
            <w:noProof/>
          </w:rPr>
          <w:drawing>
            <wp:inline distT="0" distB="0" distL="0" distR="0" wp14:anchorId="3067F1D2" wp14:editId="143A0D47">
              <wp:extent cx="6645910" cy="35998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599815"/>
                      </a:xfrm>
                      <a:prstGeom prst="rect">
                        <a:avLst/>
                      </a:prstGeom>
                    </pic:spPr>
                  </pic:pic>
                </a:graphicData>
              </a:graphic>
            </wp:inline>
          </w:drawing>
        </w:r>
      </w:ins>
    </w:p>
    <w:p w14:paraId="0C92F031" w14:textId="6061DB58" w:rsidR="0034017C" w:rsidRDefault="0034017C" w:rsidP="0034017C">
      <w:pPr>
        <w:jc w:val="center"/>
        <w:rPr>
          <w:ins w:id="1028" w:author="Peter Hambly" w:date="2019-03-06T15:29:00Z"/>
        </w:rPr>
      </w:pPr>
      <w:ins w:id="1029" w:author="Peter Hambly" w:date="2019-03-06T15:29:00Z">
        <w:r>
          <w:lastRenderedPageBreak/>
          <w:t xml:space="preserve">Figure XXX. </w:t>
        </w:r>
        <w:r w:rsidR="00362C1E">
          <w:t>Covariate Loss Report</w:t>
        </w:r>
      </w:ins>
    </w:p>
    <w:p w14:paraId="2528AAB8" w14:textId="4244E42B" w:rsidR="00362C1E" w:rsidRDefault="00362C1E" w:rsidP="0034017C">
      <w:pPr>
        <w:jc w:val="center"/>
        <w:rPr>
          <w:ins w:id="1030" w:author="Peter Hambly" w:date="2019-03-06T15:29:00Z"/>
        </w:rPr>
      </w:pPr>
      <w:ins w:id="1031" w:author="Peter Hambly" w:date="2019-03-06T15:30:00Z">
        <w:r>
          <w:rPr>
            <w:noProof/>
          </w:rPr>
          <w:drawing>
            <wp:inline distT="0" distB="0" distL="0" distR="0" wp14:anchorId="67F21066" wp14:editId="1E52EB8B">
              <wp:extent cx="6645910" cy="3599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599815"/>
                      </a:xfrm>
                      <a:prstGeom prst="rect">
                        <a:avLst/>
                      </a:prstGeom>
                    </pic:spPr>
                  </pic:pic>
                </a:graphicData>
              </a:graphic>
            </wp:inline>
          </w:drawing>
        </w:r>
      </w:ins>
    </w:p>
    <w:p w14:paraId="6D7259B9" w14:textId="4FF9A264" w:rsidR="00362C1E" w:rsidRDefault="00362C1E" w:rsidP="00362C1E">
      <w:pPr>
        <w:jc w:val="center"/>
        <w:rPr>
          <w:ins w:id="1032" w:author="Peter Hambly" w:date="2019-03-06T15:30:00Z"/>
        </w:rPr>
      </w:pPr>
      <w:ins w:id="1033" w:author="Peter Hambly" w:date="2019-03-06T15:30:00Z">
        <w:r>
          <w:t xml:space="preserve">Figure XXX. </w:t>
        </w:r>
        <w:r>
          <w:t>Homogeneity Tests</w:t>
        </w:r>
      </w:ins>
    </w:p>
    <w:p w14:paraId="7F0A532B" w14:textId="0F46DBCF" w:rsidR="001D3008" w:rsidRDefault="00A01761" w:rsidP="00315B6A">
      <w:pPr>
        <w:jc w:val="center"/>
      </w:pPr>
      <w:ins w:id="1034" w:author="Peter Hambly" w:date="2019-03-06T15:41:00Z">
        <w:r>
          <w:rPr>
            <w:noProof/>
          </w:rPr>
          <w:drawing>
            <wp:inline distT="0" distB="0" distL="0" distR="0" wp14:anchorId="2C6B528B" wp14:editId="0D304253">
              <wp:extent cx="6645910" cy="359981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599815"/>
                      </a:xfrm>
                      <a:prstGeom prst="rect">
                        <a:avLst/>
                      </a:prstGeom>
                    </pic:spPr>
                  </pic:pic>
                </a:graphicData>
              </a:graphic>
            </wp:inline>
          </w:drawing>
        </w:r>
      </w:ins>
    </w:p>
    <w:p w14:paraId="01EA8567" w14:textId="6EE297D5" w:rsidR="00362C1E" w:rsidRDefault="00362C1E" w:rsidP="00362C1E">
      <w:pPr>
        <w:jc w:val="center"/>
        <w:rPr>
          <w:ins w:id="1035" w:author="Peter Hambly" w:date="2019-03-06T15:31:00Z"/>
        </w:rPr>
      </w:pPr>
      <w:ins w:id="1036" w:author="Peter Hambly" w:date="2019-03-06T15:31:00Z">
        <w:r>
          <w:t xml:space="preserve">Figure XXX. </w:t>
        </w:r>
        <w:r>
          <w:t>Risk Graphs</w:t>
        </w:r>
      </w:ins>
      <w:ins w:id="1037" w:author="Peter Hambly" w:date="2019-03-06T15:43:00Z">
        <w:r w:rsidR="00166E64">
          <w:t xml:space="preserve"> with </w:t>
        </w:r>
      </w:ins>
      <w:ins w:id="1038" w:author="Peter Hambly" w:date="2019-03-06T15:44:00Z">
        <w:r w:rsidR="00166E64">
          <w:t>confidence</w:t>
        </w:r>
      </w:ins>
      <w:ins w:id="1039" w:author="Peter Hambly" w:date="2019-03-06T15:43:00Z">
        <w:r w:rsidR="00166E64">
          <w:t xml:space="preserve"> limit display</w:t>
        </w:r>
      </w:ins>
      <w:ins w:id="1040" w:author="Peter Hambly" w:date="2019-03-06T15:44:00Z">
        <w:r w:rsidR="00166E64">
          <w:t>ed</w:t>
        </w:r>
      </w:ins>
    </w:p>
    <w:p w14:paraId="3D54CC52" w14:textId="77777777" w:rsidR="00315B6A" w:rsidRDefault="00315B6A">
      <w:pPr>
        <w:rPr>
          <w:rFonts w:asciiTheme="majorHAnsi" w:eastAsiaTheme="majorEastAsia" w:hAnsiTheme="majorHAnsi" w:cstheme="majorBidi"/>
          <w:b/>
          <w:bCs/>
          <w:color w:val="365F91" w:themeColor="accent1" w:themeShade="BF"/>
          <w:sz w:val="28"/>
          <w:szCs w:val="28"/>
        </w:rPr>
      </w:pPr>
      <w:r>
        <w:br w:type="page"/>
      </w:r>
    </w:p>
    <w:p w14:paraId="776DEECC" w14:textId="2D7BBC8B" w:rsidR="00EE008C" w:rsidRPr="00E45C04" w:rsidRDefault="00C97509" w:rsidP="00EE008C">
      <w:pPr>
        <w:pStyle w:val="Heading1"/>
      </w:pPr>
      <w:bookmarkStart w:id="1041" w:name="_Toc2779509"/>
      <w:r>
        <w:lastRenderedPageBreak/>
        <w:t>6</w:t>
      </w:r>
      <w:r w:rsidR="00EE008C">
        <w:t xml:space="preserve">. </w:t>
      </w:r>
      <w:del w:id="1042" w:author="Peter Hambly" w:date="2018-09-07T13:41:00Z">
        <w:r w:rsidR="00EE008C" w:rsidDel="007E6C57">
          <w:delText xml:space="preserve">Disease </w:delText>
        </w:r>
      </w:del>
      <w:ins w:id="1043" w:author="Peter Hambly" w:date="2018-09-07T13:41:00Z">
        <w:r w:rsidR="007E6C57">
          <w:t>M</w:t>
        </w:r>
      </w:ins>
      <w:del w:id="1044" w:author="Peter Hambly" w:date="2018-09-07T13:41:00Z">
        <w:r w:rsidR="00EE008C" w:rsidDel="007E6C57">
          <w:delText>m</w:delText>
        </w:r>
      </w:del>
      <w:r w:rsidR="00EE008C">
        <w:t>apping</w:t>
      </w:r>
      <w:bookmarkEnd w:id="1041"/>
    </w:p>
    <w:p w14:paraId="4F6EF880" w14:textId="472E48AB" w:rsidR="00EE008C" w:rsidRDefault="00EE008C">
      <w:r>
        <w:t xml:space="preserve">The </w:t>
      </w:r>
      <w:del w:id="1045" w:author="Peter Hambly" w:date="2018-09-07T13:42:00Z">
        <w:r w:rsidDel="007E6C57">
          <w:rPr>
            <w:b/>
          </w:rPr>
          <w:delText xml:space="preserve">disease </w:delText>
        </w:r>
      </w:del>
      <w:r>
        <w:rPr>
          <w:b/>
        </w:rPr>
        <w:t>mapping</w:t>
      </w:r>
      <w:r>
        <w:t xml:space="preserve"> tab allows the user to compare two studies side-by-side or different data from the same study in two different maps. The </w:t>
      </w:r>
      <w:del w:id="1046" w:author="Peter Hambly" w:date="2018-09-07T13:42:00Z">
        <w:r w:rsidDel="007E6C57">
          <w:delText xml:space="preserve">disease </w:delText>
        </w:r>
      </w:del>
      <w:r>
        <w:t xml:space="preserve">mapping screen is divided vertically in two to give a </w:t>
      </w:r>
      <w:r>
        <w:rPr>
          <w:b/>
        </w:rPr>
        <w:t xml:space="preserve">left display </w:t>
      </w:r>
      <w:r>
        <w:t xml:space="preserve">and a </w:t>
      </w:r>
      <w:r>
        <w:rPr>
          <w:b/>
        </w:rPr>
        <w:t>right display</w:t>
      </w:r>
      <w:r>
        <w:t>. The header for each display allows the user to select the study and sex of the data displayed in the area below.</w:t>
      </w:r>
    </w:p>
    <w:p w14:paraId="6F403205" w14:textId="25C5F885" w:rsidR="00EE008C" w:rsidRDefault="007E6C57">
      <w:pPr>
        <w:pPrChange w:id="1047" w:author="Peter Hambly" w:date="2018-09-07T13:42:00Z">
          <w:pPr>
            <w:jc w:val="center"/>
          </w:pPr>
        </w:pPrChange>
      </w:pPr>
      <w:ins w:id="1048" w:author="Peter Hambly" w:date="2018-09-07T13:42:00Z">
        <w:r>
          <w:rPr>
            <w:noProof/>
          </w:rPr>
          <w:t xml:space="preserve">It is usually used for disease mapping. Different studies may be compared but they must share the </w:t>
        </w:r>
      </w:ins>
      <w:ins w:id="1049" w:author="Peter Hambly" w:date="2018-09-07T13:43:00Z">
        <w:r>
          <w:rPr>
            <w:noProof/>
          </w:rPr>
          <w:t>same geography.</w:t>
        </w:r>
      </w:ins>
      <w:del w:id="1050" w:author="Peter Hambly" w:date="2018-09-07T13:41:00Z">
        <w:r w:rsidR="00C01304" w:rsidDel="007E6C57">
          <w:rPr>
            <w:noProof/>
            <w:lang w:eastAsia="en-GB"/>
          </w:rPr>
          <w:drawing>
            <wp:inline distT="0" distB="0" distL="0" distR="0" wp14:anchorId="4A9FCE94" wp14:editId="54BFD26F">
              <wp:extent cx="5731510" cy="28371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pi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del>
      <w:ins w:id="1051" w:author="Peter Hambly" w:date="2018-09-07T13:41:00Z">
        <w:r w:rsidRPr="007E6C57">
          <w:rPr>
            <w:noProof/>
          </w:rPr>
          <w:t xml:space="preserve"> </w:t>
        </w:r>
        <w:r>
          <w:rPr>
            <w:noProof/>
          </w:rPr>
          <w:drawing>
            <wp:inline distT="0" distB="0" distL="0" distR="0" wp14:anchorId="63EFD215" wp14:editId="6E8707A1">
              <wp:extent cx="6645910" cy="35998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599815"/>
                      </a:xfrm>
                      <a:prstGeom prst="rect">
                        <a:avLst/>
                      </a:prstGeom>
                    </pic:spPr>
                  </pic:pic>
                </a:graphicData>
              </a:graphic>
            </wp:inline>
          </w:drawing>
        </w:r>
      </w:ins>
    </w:p>
    <w:p w14:paraId="0CCBDCC3" w14:textId="77777777" w:rsidR="00E91988" w:rsidRDefault="00EE008C" w:rsidP="00EE008C">
      <w:pPr>
        <w:jc w:val="center"/>
      </w:pPr>
      <w:r>
        <w:t>Figure XXX. Disease mapping tab.</w:t>
      </w:r>
    </w:p>
    <w:p w14:paraId="03E0CA88" w14:textId="77777777" w:rsidR="00B757AC" w:rsidRDefault="00C97509" w:rsidP="00B757AC">
      <w:pPr>
        <w:pStyle w:val="Heading2"/>
      </w:pPr>
      <w:bookmarkStart w:id="1052" w:name="_Toc2779510"/>
      <w:r>
        <w:t>6</w:t>
      </w:r>
      <w:r w:rsidR="00B757AC">
        <w:t>.1 Choropleth maps</w:t>
      </w:r>
      <w:bookmarkEnd w:id="1052"/>
    </w:p>
    <w:p w14:paraId="61C684E4" w14:textId="3FAB07B3" w:rsidR="00E91988" w:rsidRDefault="00E91988" w:rsidP="00E91988">
      <w:pPr>
        <w:jc w:val="both"/>
      </w:pPr>
      <w:r>
        <w:t xml:space="preserve">Choropleth maps are displayed for both the left and right display with the same navigation and </w:t>
      </w:r>
      <w:r w:rsidR="00880E60">
        <w:t>selection</w:t>
      </w:r>
      <w:r>
        <w:t xml:space="preserve"> functions as the choropleth map in the </w:t>
      </w:r>
      <w:r>
        <w:rPr>
          <w:b/>
        </w:rPr>
        <w:t>data viewer</w:t>
      </w:r>
      <w:r>
        <w:t xml:space="preserve"> tab</w:t>
      </w:r>
      <w:r w:rsidR="00315B6A">
        <w:t xml:space="preserve"> (see section 5.1)</w:t>
      </w:r>
      <w:r>
        <w:t xml:space="preserve">. In </w:t>
      </w:r>
      <w:proofErr w:type="gramStart"/>
      <w:r>
        <w:t>addition</w:t>
      </w:r>
      <w:proofErr w:type="gramEnd"/>
      <w:r>
        <w:t xml:space="preserve"> there additional functions to facilitate the simultaneous use of two maps.</w:t>
      </w:r>
    </w:p>
    <w:p w14:paraId="17E51598" w14:textId="7EED1042" w:rsidR="00D112AA" w:rsidRDefault="00315B6A">
      <w:pPr>
        <w:jc w:val="both"/>
      </w:pPr>
      <w:r>
        <w:rPr>
          <w:b/>
          <w:noProof/>
          <w:lang w:eastAsia="en-GB"/>
        </w:rPr>
        <w:drawing>
          <wp:inline distT="0" distB="0" distL="0" distR="0" wp14:anchorId="4BE01B9B" wp14:editId="6F8FE910">
            <wp:extent cx="2286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65">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00F676EA" w:rsidRPr="00F676EA">
        <w:rPr>
          <w:b/>
        </w:rPr>
        <w:t>Lock</w:t>
      </w:r>
      <w:r w:rsidR="00F676EA">
        <w:t xml:space="preserve"> and </w:t>
      </w:r>
      <w:r w:rsidR="00F676EA" w:rsidRPr="00F676EA">
        <w:rPr>
          <w:b/>
        </w:rPr>
        <w:t>unlock</w:t>
      </w:r>
      <w:r w:rsidR="00F676EA">
        <w:t xml:space="preserve"> </w:t>
      </w:r>
      <w:r w:rsidR="00F676EA">
        <w:rPr>
          <w:b/>
        </w:rPr>
        <w:t>selection</w:t>
      </w:r>
      <w:r w:rsidR="00F676EA">
        <w:t xml:space="preserve">. When locked, clicking on the map region in the left display will also highlight the same region in the right display and vice-versa. If the studies selected for the left and right displays have been defined at different geographical levels, </w:t>
      </w:r>
      <w:r w:rsidR="00F676EA">
        <w:rPr>
          <w:b/>
        </w:rPr>
        <w:t xml:space="preserve">lock selection </w:t>
      </w:r>
      <w:r w:rsidR="00F676EA">
        <w:t xml:space="preserve">will not </w:t>
      </w:r>
      <w:proofErr w:type="gramStart"/>
      <w:r w:rsidR="00F676EA">
        <w:t>work</w:t>
      </w:r>
      <w:proofErr w:type="gramEnd"/>
      <w:r w:rsidR="00F676EA">
        <w:t xml:space="preserve"> and a warning will be displayed.</w:t>
      </w:r>
    </w:p>
    <w:p w14:paraId="4A7A17DF" w14:textId="00F963A6" w:rsidR="00155A48" w:rsidRDefault="00315B6A">
      <w:pPr>
        <w:jc w:val="both"/>
      </w:pPr>
      <w:r>
        <w:rPr>
          <w:b/>
          <w:noProof/>
          <w:lang w:eastAsia="en-GB"/>
        </w:rPr>
        <w:drawing>
          <wp:inline distT="0" distB="0" distL="0" distR="0" wp14:anchorId="71DFE935" wp14:editId="360299C1">
            <wp:extent cx="179705" cy="22249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66">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w:t>
      </w:r>
      <w:r w:rsidR="00D112AA">
        <w:rPr>
          <w:b/>
        </w:rPr>
        <w:t xml:space="preserve">Lock </w:t>
      </w:r>
      <w:r w:rsidR="00D112AA">
        <w:t xml:space="preserve">and </w:t>
      </w:r>
      <w:r w:rsidR="00D112AA">
        <w:rPr>
          <w:b/>
        </w:rPr>
        <w:t>unlock map extents</w:t>
      </w:r>
      <w:r w:rsidR="00D112AA">
        <w:t>. When locked, both maps will always display the same extents. Zooming or scrolling on one map will cause the other map to move such that both maps display the same area.</w:t>
      </w:r>
    </w:p>
    <w:p w14:paraId="23EE39B1" w14:textId="7EE9C498" w:rsidR="007E6C57" w:rsidRDefault="008A1C3E">
      <w:pPr>
        <w:pStyle w:val="ListParagraph"/>
        <w:numPr>
          <w:ilvl w:val="0"/>
          <w:numId w:val="28"/>
        </w:numPr>
        <w:ind w:left="357" w:hanging="357"/>
        <w:contextualSpacing w:val="0"/>
        <w:jc w:val="both"/>
        <w:rPr>
          <w:ins w:id="1053" w:author="Peter Hambly" w:date="2018-09-07T13:46:00Z"/>
        </w:rPr>
        <w:pPrChange w:id="1054" w:author="Peter Hambly" w:date="2018-09-07T13:47:00Z">
          <w:pPr>
            <w:jc w:val="both"/>
          </w:pPr>
        </w:pPrChange>
      </w:pPr>
      <w:r w:rsidRPr="007E6C57">
        <w:rPr>
          <w:b/>
        </w:rPr>
        <w:t>Copy symbology</w:t>
      </w:r>
      <w:r>
        <w:t xml:space="preserve">. Copies the symbology settings from the </w:t>
      </w:r>
      <w:r w:rsidRPr="007E6C57">
        <w:rPr>
          <w:b/>
        </w:rPr>
        <w:t>left display</w:t>
      </w:r>
      <w:r>
        <w:t xml:space="preserve"> to the </w:t>
      </w:r>
      <w:r w:rsidRPr="007E6C57">
        <w:rPr>
          <w:b/>
        </w:rPr>
        <w:t>right display</w:t>
      </w:r>
      <w:r>
        <w:t>.</w:t>
      </w:r>
    </w:p>
    <w:p w14:paraId="04F94262" w14:textId="693BCDB7" w:rsidR="007E6C57" w:rsidRDefault="007E6C57">
      <w:pPr>
        <w:jc w:val="both"/>
        <w:rPr>
          <w:ins w:id="1055" w:author="Peter Hambly" w:date="2018-09-07T13:43:00Z"/>
        </w:rPr>
      </w:pPr>
      <w:ins w:id="1056" w:author="Peter Hambly" w:date="2018-09-07T13:46:00Z">
        <w:r w:rsidRPr="007E6C57">
          <w:t xml:space="preserve">The </w:t>
        </w:r>
      </w:ins>
      <w:ins w:id="1057" w:author="Peter Hambly" w:date="2018-09-07T13:48:00Z">
        <w:r w:rsidR="00E765F3">
          <w:rPr>
            <w:noProof/>
            <w:lang w:eastAsia="en-GB"/>
          </w:rPr>
          <w:drawing>
            <wp:inline distT="0" distB="0" distL="0" distR="0" wp14:anchorId="095DB487" wp14:editId="740242CC">
              <wp:extent cx="196285" cy="18873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0608" cy="192893"/>
                      </a:xfrm>
                      <a:prstGeom prst="rect">
                        <a:avLst/>
                      </a:prstGeom>
                    </pic:spPr>
                  </pic:pic>
                </a:graphicData>
              </a:graphic>
            </wp:inline>
          </w:drawing>
        </w:r>
      </w:ins>
      <w:ins w:id="1058" w:author="Peter Hambly" w:date="2018-09-07T13:46:00Z">
        <w:r w:rsidRPr="007E6C57">
          <w:t xml:space="preserve">  Hide or show selection shapes icon allow the user to display the shapes used to select the study. It is green </w:t>
        </w:r>
      </w:ins>
      <w:ins w:id="1059" w:author="Peter Hambly" w:date="2018-09-07T13:49:00Z">
        <w:r w:rsidR="00E765F3">
          <w:t xml:space="preserve">by default </w:t>
        </w:r>
      </w:ins>
      <w:ins w:id="1060" w:author="Peter Hambly" w:date="2018-09-07T13:46:00Z">
        <w:r w:rsidRPr="007E6C57">
          <w:t>when shapes are displayed</w:t>
        </w:r>
      </w:ins>
    </w:p>
    <w:p w14:paraId="5B2875FE" w14:textId="5A97BB92" w:rsidR="007E6C57" w:rsidRPr="007E6C57" w:rsidRDefault="007E6C57" w:rsidP="00E91988">
      <w:pPr>
        <w:jc w:val="both"/>
      </w:pPr>
      <w:ins w:id="1061" w:author="Peter Hambly" w:date="2018-09-07T13:43:00Z">
        <w:r>
          <w:t>Maps</w:t>
        </w:r>
      </w:ins>
      <w:ins w:id="1062" w:author="Peter Hambly" w:date="2018-09-07T13:44:00Z">
        <w:r>
          <w:t xml:space="preserve"> are </w:t>
        </w:r>
        <w:r w:rsidRPr="007E6C57">
          <w:rPr>
            <w:b/>
            <w:rPrChange w:id="1063" w:author="Peter Hambly" w:date="2018-09-07T13:45:00Z">
              <w:rPr/>
            </w:rPrChange>
          </w:rPr>
          <w:t>selection</w:t>
        </w:r>
        <w:r>
          <w:t xml:space="preserve"> </w:t>
        </w:r>
        <w:r>
          <w:rPr>
            <w:b/>
            <w:noProof/>
            <w:lang w:eastAsia="en-GB"/>
          </w:rPr>
          <w:drawing>
            <wp:inline distT="0" distB="0" distL="0" distR="0" wp14:anchorId="6F0A1783" wp14:editId="7134DDB2">
              <wp:extent cx="22860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65">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Pr="00F676EA">
          <w:rPr>
            <w:b/>
          </w:rPr>
          <w:t>Lock</w:t>
        </w:r>
        <w:r>
          <w:rPr>
            <w:b/>
          </w:rPr>
          <w:t xml:space="preserve"> and extent </w:t>
        </w:r>
        <w:r>
          <w:rPr>
            <w:b/>
            <w:noProof/>
            <w:lang w:eastAsia="en-GB"/>
          </w:rPr>
          <w:drawing>
            <wp:inline distT="0" distB="0" distL="0" distR="0" wp14:anchorId="2685C105" wp14:editId="744AB262">
              <wp:extent cx="179705" cy="22249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66">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Lock</w:t>
        </w:r>
        <w:r w:rsidRPr="007E6C57">
          <w:rPr>
            <w:rPrChange w:id="1064" w:author="Peter Hambly" w:date="2018-09-07T13:45:00Z">
              <w:rPr>
                <w:b/>
              </w:rPr>
            </w:rPrChange>
          </w:rPr>
          <w:t>ed</w:t>
        </w:r>
        <w:r>
          <w:rPr>
            <w:b/>
          </w:rPr>
          <w:t xml:space="preserve"> </w:t>
        </w:r>
      </w:ins>
      <w:ins w:id="1065" w:author="Peter Hambly" w:date="2018-09-07T13:45:00Z">
        <w:r>
          <w:t>by default.</w:t>
        </w:r>
      </w:ins>
    </w:p>
    <w:p w14:paraId="21ED9D36" w14:textId="77777777" w:rsidR="00B757AC" w:rsidRDefault="00C97509" w:rsidP="00B757AC">
      <w:pPr>
        <w:pStyle w:val="Heading2"/>
      </w:pPr>
      <w:bookmarkStart w:id="1066" w:name="_Toc2779511"/>
      <w:r>
        <w:t>6</w:t>
      </w:r>
      <w:r w:rsidR="00B757AC">
        <w:t>.</w:t>
      </w:r>
      <w:r>
        <w:t>2</w:t>
      </w:r>
      <w:r w:rsidR="00B757AC">
        <w:t xml:space="preserve"> </w:t>
      </w:r>
      <w:commentRangeStart w:id="1067"/>
      <w:r w:rsidR="00B757AC">
        <w:t>Disease map charts</w:t>
      </w:r>
      <w:commentRangeEnd w:id="1067"/>
      <w:r w:rsidR="00B757AC">
        <w:rPr>
          <w:rStyle w:val="CommentReference"/>
          <w:rFonts w:asciiTheme="minorHAnsi" w:eastAsiaTheme="minorHAnsi" w:hAnsiTheme="minorHAnsi" w:cstheme="minorBidi"/>
          <w:b w:val="0"/>
          <w:bCs w:val="0"/>
          <w:color w:val="auto"/>
        </w:rPr>
        <w:commentReference w:id="1067"/>
      </w:r>
      <w:bookmarkEnd w:id="1066"/>
    </w:p>
    <w:p w14:paraId="33B4DBBD" w14:textId="12E9ECE5" w:rsidR="00B757AC" w:rsidRDefault="001D3008" w:rsidP="00B757AC">
      <w:ins w:id="1068" w:author="Peter Hambly" w:date="2019-03-06T15:16:00Z">
        <w:r>
          <w:t>For disease mapping studies t</w:t>
        </w:r>
      </w:ins>
      <w:del w:id="1069" w:author="Peter Hambly" w:date="2019-03-06T15:16:00Z">
        <w:r w:rsidR="00B757AC" w:rsidDel="001D3008">
          <w:delText>T</w:delText>
        </w:r>
      </w:del>
      <w:r w:rsidR="00B757AC">
        <w:t xml:space="preserve">he charts displayed below the maps summarise the </w:t>
      </w:r>
      <w:commentRangeStart w:id="1070"/>
      <w:r w:rsidR="00B757AC">
        <w:t xml:space="preserve">risk field </w:t>
      </w:r>
      <w:commentRangeEnd w:id="1070"/>
      <w:r w:rsidR="00B757AC">
        <w:rPr>
          <w:rStyle w:val="CommentReference"/>
        </w:rPr>
        <w:commentReference w:id="1070"/>
      </w:r>
      <w:r w:rsidR="00B757AC">
        <w:t xml:space="preserve">data across the whole study area. The charts display all the values of the risk field show in the map above as well as the upper and lower </w:t>
      </w:r>
      <w:r w:rsidR="00B757AC">
        <w:lastRenderedPageBreak/>
        <w:t>confidence intervals. The data in the chart is ordered from lowest to highest risk (moving left to right). Clicking on a point in the chart moves the red line to that data point</w:t>
      </w:r>
      <w:r w:rsidR="00787BCF">
        <w:t>, displays the risk and confidence intervals above the chart</w:t>
      </w:r>
      <w:r w:rsidR="00B757AC">
        <w:t xml:space="preserve"> and selects the same region in the map above. Similarly, clicking on the region in the map moves the red line to the equivalent data point in the chart</w:t>
      </w:r>
      <w:r w:rsidR="00787BCF">
        <w:t>.</w:t>
      </w:r>
    </w:p>
    <w:p w14:paraId="3C5EA133" w14:textId="77777777" w:rsidR="00787BCF" w:rsidRDefault="00B757AC" w:rsidP="00B757AC">
      <w:pPr>
        <w:jc w:val="center"/>
      </w:pPr>
      <w:r>
        <w:rPr>
          <w:noProof/>
          <w:lang w:eastAsia="en-GB"/>
        </w:rPr>
        <w:drawing>
          <wp:inline distT="0" distB="0" distL="0" distR="0" wp14:anchorId="5370D39D" wp14:editId="2A731510">
            <wp:extent cx="4355733" cy="15437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7731" cy="1544500"/>
                    </a:xfrm>
                    <a:prstGeom prst="rect">
                      <a:avLst/>
                    </a:prstGeom>
                    <a:noFill/>
                    <a:ln>
                      <a:noFill/>
                    </a:ln>
                  </pic:spPr>
                </pic:pic>
              </a:graphicData>
            </a:graphic>
          </wp:inline>
        </w:drawing>
      </w:r>
    </w:p>
    <w:p w14:paraId="155AFC91" w14:textId="77777777" w:rsidR="00787BCF" w:rsidRDefault="00787BCF" w:rsidP="00B757AC">
      <w:pPr>
        <w:jc w:val="center"/>
      </w:pPr>
      <w:r>
        <w:t>Figure XXX. Disease map chart.</w:t>
      </w:r>
    </w:p>
    <w:p w14:paraId="5E9814C0" w14:textId="77777777" w:rsidR="003F678A" w:rsidRDefault="00787BCF" w:rsidP="00787BCF">
      <w:pPr>
        <w:jc w:val="both"/>
      </w:pPr>
      <w:r>
        <w:t xml:space="preserve">The smaller chart displayed below the main chart acts as a navigation panel for the </w:t>
      </w:r>
      <w:r w:rsidR="003F678A">
        <w:t>main chart above. By moving the mouse so it is above the left or right edge of the shaded area in the navigation panel, the user can click and drag to make the shaded area narrower or wider. This will increase or decrease the zoom in the main chart above.</w:t>
      </w:r>
    </w:p>
    <w:p w14:paraId="0B60EDEF" w14:textId="77777777" w:rsidR="003F678A" w:rsidRDefault="005376B3" w:rsidP="003F678A">
      <w:pPr>
        <w:jc w:val="center"/>
      </w:pPr>
      <w:r>
        <w:rPr>
          <w:noProof/>
          <w:lang w:eastAsia="en-GB"/>
        </w:rPr>
        <w:drawing>
          <wp:inline distT="0" distB="0" distL="0" distR="0" wp14:anchorId="1BFBD74A" wp14:editId="277EE882">
            <wp:extent cx="4438409" cy="207896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8153" cy="2078846"/>
                    </a:xfrm>
                    <a:prstGeom prst="rect">
                      <a:avLst/>
                    </a:prstGeom>
                    <a:noFill/>
                    <a:ln>
                      <a:noFill/>
                    </a:ln>
                  </pic:spPr>
                </pic:pic>
              </a:graphicData>
            </a:graphic>
          </wp:inline>
        </w:drawing>
      </w:r>
    </w:p>
    <w:p w14:paraId="209497AF" w14:textId="3331D6D9" w:rsidR="00C01304" w:rsidRDefault="003F678A" w:rsidP="003F678A">
      <w:pPr>
        <w:jc w:val="center"/>
        <w:rPr>
          <w:ins w:id="1071" w:author="Peter Hambly" w:date="2019-03-06T15:16:00Z"/>
        </w:rPr>
      </w:pPr>
      <w:r>
        <w:t>Figure XXX. Disease map chart showing how to alter the zoom.</w:t>
      </w:r>
    </w:p>
    <w:p w14:paraId="1A0C0B84" w14:textId="3995CBB1" w:rsidR="001D3008" w:rsidRDefault="001D3008" w:rsidP="001D3008">
      <w:pPr>
        <w:pPrChange w:id="1072" w:author="Peter Hambly" w:date="2019-03-06T15:16:00Z">
          <w:pPr>
            <w:jc w:val="center"/>
          </w:pPr>
        </w:pPrChange>
      </w:pPr>
      <w:ins w:id="1073" w:author="Peter Hambly" w:date="2019-03-06T15:16:00Z">
        <w:r>
          <w:t>For ri</w:t>
        </w:r>
      </w:ins>
      <w:ins w:id="1074" w:author="Peter Hambly" w:date="2019-03-06T15:17:00Z">
        <w:r>
          <w:t>sk analysis studies the risk graphs are shown for males and females.</w:t>
        </w:r>
      </w:ins>
    </w:p>
    <w:p w14:paraId="7F8BCE57" w14:textId="19341BB5" w:rsidR="00C01304" w:rsidRDefault="009D4572" w:rsidP="009D4572">
      <w:pPr>
        <w:pStyle w:val="Heading1"/>
      </w:pPr>
      <w:bookmarkStart w:id="1075" w:name="_Toc2779512"/>
      <w:r>
        <w:t>7 Export</w:t>
      </w:r>
      <w:bookmarkEnd w:id="1075"/>
    </w:p>
    <w:p w14:paraId="3ACC7999" w14:textId="5C8686EA" w:rsidR="009D4572" w:rsidRDefault="009D4572" w:rsidP="009D4572">
      <w:r>
        <w:t>The export tab allows a user to export the results of a completed study as a zip file.</w:t>
      </w:r>
      <w:r w:rsidR="00880E60">
        <w:t xml:space="preserve"> Select the study to display using the dropdown at the top of the page. Initially a preview of the extract (input data) and map (result) tables are shown. Enter a range of rows and click the refresh button to preview further rows. The map container shows either the study or comparison area.</w:t>
      </w:r>
    </w:p>
    <w:p w14:paraId="398FCBB4" w14:textId="6586108B" w:rsidR="00880E60" w:rsidRDefault="00880E60" w:rsidP="009D4572">
      <w:pPr>
        <w:rPr>
          <w:ins w:id="1076" w:author="Peter Hambly" w:date="2018-09-07T13:52:00Z"/>
        </w:rPr>
      </w:pPr>
      <w:r>
        <w:t>On clicking 'Export study tables', the full map and extract tables are downloaded as csv files and the study and comparison areas are downloaded in GIS format (geoJSON) at the specified detail level. All files are saved in a zipped folder prefixed with the study name and date in your specified output folder (see the RIF set up instructions for how to change this)</w:t>
      </w:r>
      <w:ins w:id="1077" w:author="Peter Hambly" w:date="2018-09-07T13:54:00Z">
        <w:r w:rsidR="00E765F3">
          <w:t>. Then button changes top ‘Exporting’ whilst the export is underway.</w:t>
        </w:r>
      </w:ins>
      <w:ins w:id="1078" w:author="Peter Hambly" w:date="2018-09-07T13:55:00Z">
        <w:r w:rsidR="00E765F3">
          <w:t xml:space="preserve"> </w:t>
        </w:r>
      </w:ins>
      <w:del w:id="1079" w:author="Peter Hambly" w:date="2018-09-07T13:54:00Z">
        <w:r w:rsidDel="00E765F3">
          <w:delText>.</w:delText>
        </w:r>
      </w:del>
      <w:ins w:id="1080" w:author="Peter Hambly" w:date="2018-09-07T13:53:00Z">
        <w:r w:rsidR="00E765F3">
          <w:t>When the export is com</w:t>
        </w:r>
      </w:ins>
      <w:ins w:id="1081" w:author="Peter Hambly" w:date="2018-09-07T13:54:00Z">
        <w:r w:rsidR="00E765F3">
          <w:t xml:space="preserve">pleted the button </w:t>
        </w:r>
      </w:ins>
      <w:ins w:id="1082" w:author="Peter Hambly" w:date="2018-09-07T13:55:00Z">
        <w:r w:rsidR="00E765F3">
          <w:t>changes to ‘Download Study Export’.</w:t>
        </w:r>
      </w:ins>
    </w:p>
    <w:p w14:paraId="32D644F3" w14:textId="75A2D9B2" w:rsidR="00E765F3" w:rsidRPr="009D4572" w:rsidRDefault="00E765F3" w:rsidP="009D4572">
      <w:ins w:id="1083" w:author="Peter Hambly" w:date="2018-09-07T13:52:00Z">
        <w:r>
          <w:t xml:space="preserve">‘Save completed study’ allows the user </w:t>
        </w:r>
      </w:ins>
      <w:ins w:id="1084" w:author="Peter Hambly" w:date="2018-09-07T13:53:00Z">
        <w:r>
          <w:t xml:space="preserve">to save the completed study setup as a JSON5 file suitable for upload </w:t>
        </w:r>
        <w:proofErr w:type="gramStart"/>
        <w:r>
          <w:t>an</w:t>
        </w:r>
        <w:proofErr w:type="gramEnd"/>
        <w:r>
          <w:t xml:space="preserve"> modification in another study.</w:t>
        </w:r>
      </w:ins>
    </w:p>
    <w:p w14:paraId="2ECFC2EA" w14:textId="75D054F9" w:rsidR="00E765F3" w:rsidRDefault="00C01304" w:rsidP="009D4572">
      <w:pPr>
        <w:jc w:val="center"/>
        <w:rPr>
          <w:ins w:id="1085" w:author="Peter Hambly" w:date="2018-09-07T13:52:00Z"/>
        </w:rPr>
      </w:pPr>
      <w:del w:id="1086" w:author="Peter Hambly" w:date="2018-09-07T13:52:00Z">
        <w:r w:rsidDel="00E765F3">
          <w:rPr>
            <w:noProof/>
            <w:lang w:eastAsia="en-GB"/>
          </w:rPr>
          <w:lastRenderedPageBreak/>
          <w:drawing>
            <wp:inline distT="0" distB="0" distL="0" distR="0" wp14:anchorId="4AAA86A9" wp14:editId="7A48C363">
              <wp:extent cx="5731510" cy="2828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xpor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del>
      <w:ins w:id="1087" w:author="Peter Hambly" w:date="2018-09-07T13:52:00Z">
        <w:r w:rsidR="00E765F3">
          <w:rPr>
            <w:noProof/>
          </w:rPr>
          <w:drawing>
            <wp:inline distT="0" distB="0" distL="0" distR="0" wp14:anchorId="5458BC4F" wp14:editId="08288C47">
              <wp:extent cx="6645910" cy="35998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599815"/>
                      </a:xfrm>
                      <a:prstGeom prst="rect">
                        <a:avLst/>
                      </a:prstGeom>
                    </pic:spPr>
                  </pic:pic>
                </a:graphicData>
              </a:graphic>
            </wp:inline>
          </w:drawing>
        </w:r>
      </w:ins>
    </w:p>
    <w:p w14:paraId="29B7D8C0" w14:textId="449D1F67" w:rsidR="009D4572" w:rsidRDefault="009D4572" w:rsidP="009D4572">
      <w:pPr>
        <w:jc w:val="center"/>
        <w:rPr>
          <w:ins w:id="1088" w:author="Peter Hambly" w:date="2018-09-07T13:55:00Z"/>
        </w:rPr>
      </w:pPr>
      <w:r>
        <w:t>Figure XXX. Export tab.</w:t>
      </w:r>
    </w:p>
    <w:p w14:paraId="38E725EC" w14:textId="16D11AF3" w:rsidR="00E765F3" w:rsidRPr="00E765F3" w:rsidRDefault="00E765F3" w:rsidP="00E765F3">
      <w:pPr>
        <w:rPr>
          <w:ins w:id="1089" w:author="Peter Hambly" w:date="2018-09-07T13:56:00Z"/>
        </w:rPr>
      </w:pPr>
      <w:ins w:id="1090" w:author="Peter Hambly" w:date="2018-09-07T13:56:00Z">
        <w:r>
          <w:t>The export ZIP file contains the following d</w:t>
        </w:r>
        <w:r w:rsidRPr="00E765F3">
          <w:t xml:space="preserve">ata: </w:t>
        </w:r>
      </w:ins>
    </w:p>
    <w:p w14:paraId="16A6B1A4" w14:textId="77777777" w:rsidR="00E765F3" w:rsidRPr="00E765F3" w:rsidRDefault="00E765F3">
      <w:pPr>
        <w:pStyle w:val="ListParagraph"/>
        <w:numPr>
          <w:ilvl w:val="0"/>
          <w:numId w:val="30"/>
        </w:numPr>
        <w:rPr>
          <w:ins w:id="1091" w:author="Peter Hambly" w:date="2018-09-07T13:56:00Z"/>
        </w:rPr>
        <w:pPrChange w:id="1092" w:author="Peter Hambly" w:date="2018-09-07T13:56:00Z">
          <w:pPr/>
        </w:pPrChange>
      </w:pPr>
      <w:ins w:id="1093" w:author="Peter Hambly" w:date="2018-09-07T13:56:00Z">
        <w:r w:rsidRPr="00E765F3">
          <w:t xml:space="preserve">Study extract, results and adjacency matrix in CSV form; </w:t>
        </w:r>
      </w:ins>
    </w:p>
    <w:p w14:paraId="13F9B16E" w14:textId="77777777" w:rsidR="00E765F3" w:rsidRPr="00E765F3" w:rsidRDefault="00E765F3">
      <w:pPr>
        <w:pStyle w:val="ListParagraph"/>
        <w:numPr>
          <w:ilvl w:val="0"/>
          <w:numId w:val="30"/>
        </w:numPr>
        <w:rPr>
          <w:ins w:id="1094" w:author="Peter Hambly" w:date="2018-09-07T13:56:00Z"/>
        </w:rPr>
        <w:pPrChange w:id="1095" w:author="Peter Hambly" w:date="2018-09-07T13:56:00Z">
          <w:pPr/>
        </w:pPrChange>
      </w:pPr>
      <w:ins w:id="1096" w:author="Peter Hambly" w:date="2018-09-07T13:56:00Z">
        <w:r w:rsidRPr="00E765F3">
          <w:t>R scripts to re-run statistics phase</w:t>
        </w:r>
      </w:ins>
    </w:p>
    <w:p w14:paraId="6D187C0F" w14:textId="77777777" w:rsidR="00E765F3" w:rsidRPr="00E765F3" w:rsidRDefault="00E765F3">
      <w:pPr>
        <w:pStyle w:val="ListParagraph"/>
        <w:numPr>
          <w:ilvl w:val="0"/>
          <w:numId w:val="30"/>
        </w:numPr>
        <w:rPr>
          <w:ins w:id="1097" w:author="Peter Hambly" w:date="2018-09-07T13:56:00Z"/>
        </w:rPr>
        <w:pPrChange w:id="1098" w:author="Peter Hambly" w:date="2018-09-07T13:56:00Z">
          <w:pPr/>
        </w:pPrChange>
      </w:pPr>
      <w:ins w:id="1099" w:author="Peter Hambly" w:date="2018-09-07T13:56:00Z">
        <w:r w:rsidRPr="00E765F3">
          <w:t xml:space="preserve">Shapefiles of results and the 2nd </w:t>
        </w:r>
        <w:proofErr w:type="spellStart"/>
        <w:r w:rsidRPr="00E765F3">
          <w:t>geolevel</w:t>
        </w:r>
        <w:proofErr w:type="spellEnd"/>
        <w:r w:rsidRPr="00E765F3">
          <w:t xml:space="preserve"> (e.g. state boundaries)</w:t>
        </w:r>
      </w:ins>
    </w:p>
    <w:p w14:paraId="5F5C4701" w14:textId="77777777" w:rsidR="00E765F3" w:rsidRPr="00E765F3" w:rsidRDefault="00E765F3">
      <w:pPr>
        <w:pStyle w:val="ListParagraph"/>
        <w:numPr>
          <w:ilvl w:val="0"/>
          <w:numId w:val="30"/>
        </w:numPr>
        <w:rPr>
          <w:ins w:id="1100" w:author="Peter Hambly" w:date="2018-09-07T13:56:00Z"/>
        </w:rPr>
        <w:pPrChange w:id="1101" w:author="Peter Hambly" w:date="2018-09-07T13:56:00Z">
          <w:pPr/>
        </w:pPrChange>
      </w:pPr>
      <w:ins w:id="1102" w:author="Peter Hambly" w:date="2018-09-07T13:56:00Z">
        <w:r w:rsidRPr="00E765F3">
          <w:t>Results as geoJSON;</w:t>
        </w:r>
      </w:ins>
    </w:p>
    <w:p w14:paraId="721CDF6E" w14:textId="77777777" w:rsidR="00E765F3" w:rsidRPr="00E765F3" w:rsidRDefault="00E765F3">
      <w:pPr>
        <w:pStyle w:val="ListParagraph"/>
        <w:numPr>
          <w:ilvl w:val="0"/>
          <w:numId w:val="30"/>
        </w:numPr>
        <w:rPr>
          <w:ins w:id="1103" w:author="Peter Hambly" w:date="2018-09-07T13:56:00Z"/>
        </w:rPr>
        <w:pPrChange w:id="1104" w:author="Peter Hambly" w:date="2018-09-07T13:56:00Z">
          <w:pPr/>
        </w:pPrChange>
      </w:pPr>
      <w:ins w:id="1105" w:author="Peter Hambly" w:date="2018-09-07T13:56:00Z">
        <w:r w:rsidRPr="00E765F3">
          <w:t>Geography: study and comparison areas as JSON and as shapefiles;</w:t>
        </w:r>
      </w:ins>
    </w:p>
    <w:p w14:paraId="58B478A5" w14:textId="77777777" w:rsidR="00E765F3" w:rsidRPr="00E765F3" w:rsidRDefault="00E765F3">
      <w:pPr>
        <w:pStyle w:val="ListParagraph"/>
        <w:numPr>
          <w:ilvl w:val="0"/>
          <w:numId w:val="30"/>
        </w:numPr>
        <w:tabs>
          <w:tab w:val="clear" w:pos="360"/>
          <w:tab w:val="num" w:pos="0"/>
        </w:tabs>
        <w:rPr>
          <w:ins w:id="1106" w:author="Peter Hambly" w:date="2018-09-07T13:56:00Z"/>
        </w:rPr>
        <w:pPrChange w:id="1107" w:author="Peter Hambly" w:date="2018-09-07T13:58:00Z">
          <w:pPr/>
        </w:pPrChange>
      </w:pPr>
      <w:ins w:id="1108" w:author="Peter Hambly" w:date="2018-09-07T13:56:00Z">
        <w:r w:rsidRPr="00E765F3">
          <w:t>Maps: data viewer and left and right disease mapping panes;</w:t>
        </w:r>
      </w:ins>
    </w:p>
    <w:p w14:paraId="1E852B2F" w14:textId="77777777" w:rsidR="00E765F3" w:rsidRPr="00E765F3" w:rsidRDefault="00E765F3">
      <w:pPr>
        <w:pStyle w:val="ListParagraph"/>
        <w:numPr>
          <w:ilvl w:val="0"/>
          <w:numId w:val="30"/>
        </w:numPr>
        <w:rPr>
          <w:ins w:id="1109" w:author="Peter Hambly" w:date="2018-09-07T13:56:00Z"/>
        </w:rPr>
        <w:pPrChange w:id="1110" w:author="Peter Hambly" w:date="2018-09-07T13:56:00Z">
          <w:pPr/>
        </w:pPrChange>
      </w:pPr>
      <w:ins w:id="1111" w:author="Peter Hambly" w:date="2018-09-07T13:56:00Z">
        <w:r w:rsidRPr="00E765F3">
          <w:t>Reports: denominator population pyramids by year;</w:t>
        </w:r>
      </w:ins>
    </w:p>
    <w:p w14:paraId="75D66A5C" w14:textId="77777777" w:rsidR="00E765F3" w:rsidRPr="00E765F3" w:rsidRDefault="00E765F3">
      <w:pPr>
        <w:pStyle w:val="ListParagraph"/>
        <w:numPr>
          <w:ilvl w:val="0"/>
          <w:numId w:val="30"/>
        </w:numPr>
        <w:rPr>
          <w:ins w:id="1112" w:author="Peter Hambly" w:date="2018-09-07T13:56:00Z"/>
        </w:rPr>
        <w:pPrChange w:id="1113" w:author="Peter Hambly" w:date="2018-09-07T13:56:00Z">
          <w:pPr/>
        </w:pPrChange>
      </w:pPr>
      <w:ins w:id="1114" w:author="Peter Hambly" w:date="2018-09-07T13:56:00Z">
        <w:r w:rsidRPr="00E765F3">
          <w:t>Saved study JSON5 file (to re-run study);</w:t>
        </w:r>
      </w:ins>
    </w:p>
    <w:p w14:paraId="5ACA98C5" w14:textId="07CC1681" w:rsidR="00E765F3" w:rsidRPr="00E765F3" w:rsidRDefault="00860CB1">
      <w:pPr>
        <w:pStyle w:val="ListParagraph"/>
        <w:numPr>
          <w:ilvl w:val="0"/>
          <w:numId w:val="30"/>
        </w:numPr>
        <w:pPrChange w:id="1115" w:author="Peter Hambly" w:date="2018-09-07T13:56:00Z">
          <w:pPr>
            <w:jc w:val="center"/>
          </w:pPr>
        </w:pPrChange>
      </w:pPr>
      <w:ins w:id="1116" w:author="Peter Hambly" w:date="2018-09-07T14:29:00Z">
        <w:r>
          <w:t xml:space="preserve">An </w:t>
        </w:r>
      </w:ins>
      <w:ins w:id="1117" w:author="Peter Hambly" w:date="2018-09-07T13:56:00Z">
        <w:r w:rsidR="00E765F3" w:rsidRPr="00E765F3">
          <w:t>HTML report</w:t>
        </w:r>
      </w:ins>
      <w:ins w:id="1118" w:author="Peter Hambly" w:date="2018-09-07T14:29:00Z">
        <w:r>
          <w:t xml:space="preserve"> to integrate the above data</w:t>
        </w:r>
      </w:ins>
      <w:ins w:id="1119" w:author="Peter Hambly" w:date="2018-09-07T13:56:00Z">
        <w:r w:rsidR="00E765F3" w:rsidRPr="00E765F3">
          <w:t>.</w:t>
        </w:r>
      </w:ins>
    </w:p>
    <w:p w14:paraId="3177E188" w14:textId="3F80F1F8" w:rsidR="00E91988" w:rsidRDefault="00504420">
      <w:pPr>
        <w:pStyle w:val="Heading2"/>
        <w:rPr>
          <w:ins w:id="1120" w:author="Peter Hambly" w:date="2018-09-07T13:58:00Z"/>
        </w:rPr>
        <w:pPrChange w:id="1121" w:author="Peter Hambly" w:date="2018-09-07T14:25:00Z">
          <w:pPr/>
        </w:pPrChange>
      </w:pPr>
      <w:bookmarkStart w:id="1122" w:name="_Toc2779513"/>
      <w:ins w:id="1123" w:author="Peter Hambly" w:date="2018-09-07T14:25:00Z">
        <w:r>
          <w:t xml:space="preserve">7.1 </w:t>
        </w:r>
      </w:ins>
      <w:ins w:id="1124" w:author="Peter Hambly" w:date="2018-09-07T13:57:00Z">
        <w:r w:rsidR="00E765F3">
          <w:t>R Scripts</w:t>
        </w:r>
      </w:ins>
      <w:bookmarkEnd w:id="1122"/>
    </w:p>
    <w:p w14:paraId="10A420A9" w14:textId="57885809" w:rsidR="00E765F3" w:rsidRDefault="005D0FC3">
      <w:pPr>
        <w:rPr>
          <w:ins w:id="1125" w:author="Peter Hambly" w:date="2018-09-07T13:58:00Z"/>
        </w:rPr>
      </w:pPr>
      <w:ins w:id="1126" w:author="Peter Hambly" w:date="2018-09-07T13:59:00Z">
        <w:r>
          <w:t>Supplied R scripts allows users to</w:t>
        </w:r>
        <w:r w:rsidR="00E765F3" w:rsidRPr="00E765F3">
          <w:t xml:space="preserve"> re-run statistics phase</w:t>
        </w:r>
        <w:r>
          <w:t xml:space="preserve"> by </w:t>
        </w:r>
        <w:r w:rsidR="00860CB1" w:rsidRPr="00E765F3">
          <w:t>run</w:t>
        </w:r>
        <w:r>
          <w:t>ning</w:t>
        </w:r>
        <w:r w:rsidR="00860CB1" w:rsidRPr="00E765F3">
          <w:t xml:space="preserve"> </w:t>
        </w:r>
        <w:r w:rsidR="00860CB1" w:rsidRPr="00E765F3">
          <w:rPr>
            <w:i/>
            <w:iCs/>
          </w:rPr>
          <w:t xml:space="preserve">rif40_run_R.bat </w:t>
        </w:r>
        <w:r w:rsidR="00860CB1" w:rsidRPr="00E765F3">
          <w:t xml:space="preserve">in the </w:t>
        </w:r>
        <w:r w:rsidR="00860CB1" w:rsidRPr="00E765F3">
          <w:rPr>
            <w:i/>
            <w:iCs/>
          </w:rPr>
          <w:t>data</w:t>
        </w:r>
        <w:r w:rsidR="00860CB1" w:rsidRPr="00E765F3">
          <w:t xml:space="preserve"> directory</w:t>
        </w:r>
      </w:ins>
    </w:p>
    <w:p w14:paraId="156C52FE" w14:textId="7E482EBD" w:rsidR="005D0FC3" w:rsidRDefault="00E765F3" w:rsidP="005D0FC3">
      <w:pPr>
        <w:jc w:val="center"/>
        <w:rPr>
          <w:ins w:id="1127" w:author="Peter Hambly" w:date="2018-09-07T14:00:00Z"/>
        </w:rPr>
      </w:pPr>
      <w:ins w:id="1128" w:author="Peter Hambly" w:date="2018-09-07T13:58:00Z">
        <w:r w:rsidRPr="00E765F3">
          <w:rPr>
            <w:rFonts w:asciiTheme="majorHAnsi" w:eastAsiaTheme="majorEastAsia" w:hAnsiTheme="majorHAnsi" w:cstheme="majorBidi"/>
            <w:noProof/>
            <w:color w:val="4F81BD" w:themeColor="accent1"/>
            <w:sz w:val="26"/>
            <w:szCs w:val="26"/>
          </w:rPr>
          <w:drawing>
            <wp:inline distT="0" distB="0" distL="0" distR="0" wp14:anchorId="33B9E7F8" wp14:editId="7852F0DE">
              <wp:extent cx="3020871" cy="2234334"/>
              <wp:effectExtent l="0" t="0" r="8255" b="0"/>
              <wp:docPr id="34" name="Picture 4" descr="A screenshot of a computer&#10;&#10;Description generated with very high confidence">
                <a:extLst xmlns:a="http://schemas.openxmlformats.org/drawingml/2006/main">
                  <a:ext uri="{FF2B5EF4-FFF2-40B4-BE49-F238E27FC236}">
                    <a16:creationId xmlns:a16="http://schemas.microsoft.com/office/drawing/2014/main" id="{CA19396D-A588-4308-957A-855804C9E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generated with very high confidence">
                        <a:extLst>
                          <a:ext uri="{FF2B5EF4-FFF2-40B4-BE49-F238E27FC236}">
                            <a16:creationId xmlns:a16="http://schemas.microsoft.com/office/drawing/2014/main" id="{CA19396D-A588-4308-957A-855804C9E375}"/>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85857" cy="2282400"/>
                      </a:xfrm>
                      <a:prstGeom prst="rect">
                        <a:avLst/>
                      </a:prstGeom>
                    </pic:spPr>
                  </pic:pic>
                </a:graphicData>
              </a:graphic>
            </wp:inline>
          </w:drawing>
        </w:r>
      </w:ins>
      <w:ins w:id="1129" w:author="Peter Hambly" w:date="2018-09-07T14:00:00Z">
        <w:r w:rsidR="005D0FC3" w:rsidRPr="005D0FC3">
          <w:t xml:space="preserve"> </w:t>
        </w:r>
      </w:ins>
    </w:p>
    <w:p w14:paraId="3D369E74" w14:textId="312ACE24" w:rsidR="00E765F3" w:rsidRPr="005D0FC3" w:rsidRDefault="005D0FC3">
      <w:pPr>
        <w:jc w:val="center"/>
        <w:rPr>
          <w:ins w:id="1130" w:author="Peter Hambly" w:date="2018-09-07T13:57:00Z"/>
          <w:rPrChange w:id="1131" w:author="Peter Hambly" w:date="2018-09-07T14:00:00Z">
            <w:rPr>
              <w:ins w:id="1132" w:author="Peter Hambly" w:date="2018-09-07T13:57:00Z"/>
              <w:rFonts w:asciiTheme="majorHAnsi" w:eastAsiaTheme="majorEastAsia" w:hAnsiTheme="majorHAnsi" w:cstheme="majorBidi"/>
              <w:color w:val="4F81BD" w:themeColor="accent1"/>
              <w:sz w:val="26"/>
              <w:szCs w:val="26"/>
            </w:rPr>
          </w:rPrChange>
        </w:rPr>
        <w:pPrChange w:id="1133" w:author="Peter Hambly" w:date="2018-09-07T14:00:00Z">
          <w:pPr/>
        </w:pPrChange>
      </w:pPr>
      <w:ins w:id="1134" w:author="Peter Hambly" w:date="2018-09-07T14:00:00Z">
        <w:r>
          <w:t>Figure XXX. RE-running the R scripts.</w:t>
        </w:r>
      </w:ins>
    </w:p>
    <w:p w14:paraId="42CE4ED9" w14:textId="074B4FAA" w:rsidR="00E765F3" w:rsidRPr="00C826FF" w:rsidRDefault="00504420">
      <w:pPr>
        <w:pStyle w:val="Heading2"/>
        <w:rPr>
          <w:ins w:id="1135" w:author="Peter Hambly" w:date="2018-09-07T14:01:00Z"/>
        </w:rPr>
        <w:pPrChange w:id="1136" w:author="Peter Hambly" w:date="2018-09-07T14:25:00Z">
          <w:pPr/>
        </w:pPrChange>
      </w:pPr>
      <w:bookmarkStart w:id="1137" w:name="_Toc2779514"/>
      <w:ins w:id="1138" w:author="Peter Hambly" w:date="2018-09-07T14:24:00Z">
        <w:r>
          <w:lastRenderedPageBreak/>
          <w:t>7.</w:t>
        </w:r>
      </w:ins>
      <w:ins w:id="1139" w:author="Peter Hambly" w:date="2018-09-07T14:25:00Z">
        <w:r>
          <w:t>2</w:t>
        </w:r>
      </w:ins>
      <w:ins w:id="1140" w:author="Peter Hambly" w:date="2018-09-07T14:24:00Z">
        <w:r>
          <w:t xml:space="preserve"> </w:t>
        </w:r>
      </w:ins>
      <w:ins w:id="1141" w:author="Peter Hambly" w:date="2018-09-07T13:57:00Z">
        <w:r w:rsidR="00E765F3" w:rsidRPr="00C826FF">
          <w:t>Shapefiles</w:t>
        </w:r>
      </w:ins>
      <w:bookmarkEnd w:id="1137"/>
    </w:p>
    <w:p w14:paraId="46077204" w14:textId="5DF81BE9" w:rsidR="005D0FC3" w:rsidRPr="005D0FC3" w:rsidRDefault="005D0FC3">
      <w:pPr>
        <w:rPr>
          <w:ins w:id="1142" w:author="Peter Hambly" w:date="2018-09-07T13:57:00Z"/>
        </w:rPr>
      </w:pPr>
      <w:ins w:id="1143" w:author="Peter Hambly" w:date="2018-09-07T14:02:00Z">
        <w:r>
          <w:t>ESRI standard shapefile are part of the export</w:t>
        </w:r>
      </w:ins>
      <w:ins w:id="1144" w:author="Peter Hambly" w:date="2018-09-07T14:43:00Z">
        <w:r w:rsidR="00427FF7">
          <w:t xml:space="preserve"> which</w:t>
        </w:r>
      </w:ins>
      <w:ins w:id="1145" w:author="Peter Hambly" w:date="2018-09-07T14:02:00Z">
        <w:r>
          <w:t xml:space="preserve"> contain males, females and both</w:t>
        </w:r>
      </w:ins>
      <w:ins w:id="1146" w:author="Peter Hambly" w:date="2018-09-07T14:03:00Z">
        <w:r>
          <w:t xml:space="preserve"> (males and </w:t>
        </w:r>
      </w:ins>
      <w:ins w:id="1147" w:author="Peter Hambly" w:date="2018-09-07T14:09:00Z">
        <w:r w:rsidR="007B6327">
          <w:t>females</w:t>
        </w:r>
      </w:ins>
      <w:ins w:id="1148" w:author="Peter Hambly" w:date="2018-09-07T14:03:00Z">
        <w:r>
          <w:t>) data</w:t>
        </w:r>
      </w:ins>
      <w:ins w:id="1149" w:author="Peter Hambly" w:date="2018-09-07T14:43:00Z">
        <w:r w:rsidR="00427FF7">
          <w:t>:</w:t>
        </w:r>
      </w:ins>
    </w:p>
    <w:p w14:paraId="56BDFD19" w14:textId="77777777" w:rsidR="00E765F3" w:rsidRPr="00E765F3" w:rsidRDefault="00E765F3">
      <w:pPr>
        <w:pStyle w:val="ListParagraph"/>
        <w:numPr>
          <w:ilvl w:val="0"/>
          <w:numId w:val="32"/>
        </w:numPr>
        <w:rPr>
          <w:ins w:id="1150" w:author="Peter Hambly" w:date="2018-09-07T13:57:00Z"/>
        </w:rPr>
        <w:pPrChange w:id="1151" w:author="Peter Hambly" w:date="2018-09-07T13:58:00Z">
          <w:pPr/>
        </w:pPrChange>
      </w:pPr>
      <w:ins w:id="1152" w:author="Peter Hambly" w:date="2018-09-07T13:57:00Z">
        <w:r w:rsidRPr="00E765F3">
          <w:t>Column names are shortened to fit DBF file rules;</w:t>
        </w:r>
      </w:ins>
    </w:p>
    <w:p w14:paraId="51A38FC8" w14:textId="24E006F7" w:rsidR="00E765F3" w:rsidRPr="00E765F3" w:rsidRDefault="00E765F3">
      <w:pPr>
        <w:pStyle w:val="ListParagraph"/>
        <w:numPr>
          <w:ilvl w:val="0"/>
          <w:numId w:val="32"/>
        </w:numPr>
        <w:rPr>
          <w:ins w:id="1153" w:author="Peter Hambly" w:date="2018-09-07T13:57:00Z"/>
        </w:rPr>
        <w:pPrChange w:id="1154" w:author="Peter Hambly" w:date="2018-09-07T13:58:00Z">
          <w:pPr/>
        </w:pPrChange>
      </w:pPr>
      <w:ins w:id="1155" w:author="Peter Hambly" w:date="2018-09-07T13:57:00Z">
        <w:r w:rsidRPr="00E765F3">
          <w:t>Results are rounded to 2 decimal p</w:t>
        </w:r>
      </w:ins>
      <w:ins w:id="1156" w:author="Peter Hambly" w:date="2018-09-07T14:09:00Z">
        <w:r w:rsidR="007B6327">
          <w:t>l</w:t>
        </w:r>
      </w:ins>
      <w:ins w:id="1157" w:author="Peter Hambly" w:date="2018-09-07T13:57:00Z">
        <w:r w:rsidRPr="00E765F3">
          <w:t>aces for sane quantizing;</w:t>
        </w:r>
      </w:ins>
    </w:p>
    <w:p w14:paraId="0ACFD47C" w14:textId="07556E80" w:rsidR="00E765F3" w:rsidRPr="00E765F3" w:rsidRDefault="00E765F3">
      <w:pPr>
        <w:pStyle w:val="ListParagraph"/>
        <w:numPr>
          <w:ilvl w:val="0"/>
          <w:numId w:val="32"/>
        </w:numPr>
        <w:rPr>
          <w:ins w:id="1158" w:author="Peter Hambly" w:date="2018-09-07T13:57:00Z"/>
        </w:rPr>
        <w:pPrChange w:id="1159" w:author="Peter Hambly" w:date="2018-09-07T13:58:00Z">
          <w:pPr/>
        </w:pPrChange>
      </w:pPr>
      <w:ins w:id="1160" w:author="Peter Hambly" w:date="2018-09-07T13:57:00Z">
        <w:r w:rsidRPr="00E765F3">
          <w:t xml:space="preserve">Per map styling is supplied as style layer descriptors </w:t>
        </w:r>
        <w:r w:rsidRPr="00E00E0B">
          <w:rPr>
            <w:i/>
            <w:rPrChange w:id="1161" w:author="Peter Hambly" w:date="2018-09-07T14:29:00Z">
              <w:rPr/>
            </w:rPrChange>
          </w:rPr>
          <w:t>(.</w:t>
        </w:r>
        <w:proofErr w:type="spellStart"/>
        <w:r w:rsidRPr="00E00E0B">
          <w:rPr>
            <w:i/>
            <w:rPrChange w:id="1162" w:author="Peter Hambly" w:date="2018-09-07T14:29:00Z">
              <w:rPr/>
            </w:rPrChange>
          </w:rPr>
          <w:t>sld</w:t>
        </w:r>
        <w:proofErr w:type="spellEnd"/>
        <w:r w:rsidRPr="00E00E0B">
          <w:rPr>
            <w:i/>
            <w:rPrChange w:id="1163" w:author="Peter Hambly" w:date="2018-09-07T14:29:00Z">
              <w:rPr/>
            </w:rPrChange>
          </w:rPr>
          <w:t>)</w:t>
        </w:r>
        <w:r w:rsidRPr="00E765F3">
          <w:t xml:space="preserve"> files so maps can be easily re-created in GIS tools</w:t>
        </w:r>
      </w:ins>
      <w:ins w:id="1164" w:author="Peter Hambly" w:date="2018-09-07T14:02:00Z">
        <w:r w:rsidR="005D0FC3">
          <w:t xml:space="preserve">. </w:t>
        </w:r>
      </w:ins>
      <w:ins w:id="1165" w:author="Peter Hambly" w:date="2018-09-07T14:03:00Z">
        <w:r w:rsidR="005D0FC3">
          <w:t xml:space="preserve">Beware the </w:t>
        </w:r>
        <w:r w:rsidR="005D0FC3" w:rsidRPr="00E00E0B">
          <w:rPr>
            <w:i/>
            <w:rPrChange w:id="1166" w:author="Peter Hambly" w:date="2018-09-07T14:29:00Z">
              <w:rPr/>
            </w:rPrChange>
          </w:rPr>
          <w:t>.</w:t>
        </w:r>
      </w:ins>
      <w:proofErr w:type="spellStart"/>
      <w:ins w:id="1167" w:author="Peter Hambly" w:date="2018-09-07T14:08:00Z">
        <w:r w:rsidR="005D0FC3" w:rsidRPr="00E00E0B">
          <w:rPr>
            <w:i/>
            <w:rPrChange w:id="1168" w:author="Peter Hambly" w:date="2018-09-07T14:29:00Z">
              <w:rPr/>
            </w:rPrChange>
          </w:rPr>
          <w:t>sld</w:t>
        </w:r>
      </w:ins>
      <w:proofErr w:type="spellEnd"/>
      <w:ins w:id="1169" w:author="Peter Hambly" w:date="2018-09-07T14:03:00Z">
        <w:r w:rsidR="005D0FC3">
          <w:t xml:space="preserve"> file does not contain a filte</w:t>
        </w:r>
      </w:ins>
      <w:ins w:id="1170" w:author="Peter Hambly" w:date="2018-09-07T14:09:00Z">
        <w:r w:rsidR="005D0FC3">
          <w:t>r</w:t>
        </w:r>
      </w:ins>
      <w:ins w:id="1171" w:author="Peter Hambly" w:date="2018-09-07T14:08:00Z">
        <w:r w:rsidR="005D0FC3">
          <w:t>.</w:t>
        </w:r>
      </w:ins>
      <w:ins w:id="1172" w:author="Peter Hambly" w:date="2018-09-07T14:03:00Z">
        <w:r w:rsidR="005D0FC3">
          <w:t xml:space="preserve"> </w:t>
        </w:r>
      </w:ins>
      <w:ins w:id="1173" w:author="Peter Hambly" w:date="2018-09-07T14:09:00Z">
        <w:r w:rsidR="005D0FC3">
          <w:t>T</w:t>
        </w:r>
      </w:ins>
      <w:ins w:id="1174" w:author="Peter Hambly" w:date="2018-09-07T14:03:00Z">
        <w:r w:rsidR="005D0FC3">
          <w:t xml:space="preserve">he user must supply their own </w:t>
        </w:r>
      </w:ins>
      <w:ins w:id="1175" w:author="Peter Hambly" w:date="2018-09-07T14:09:00Z">
        <w:r w:rsidR="005D0FC3">
          <w:t xml:space="preserve">for </w:t>
        </w:r>
      </w:ins>
      <w:ins w:id="1176" w:author="Peter Hambly" w:date="2018-09-07T14:03:00Z">
        <w:r w:rsidR="005D0FC3" w:rsidRPr="005D0FC3">
          <w:rPr>
            <w:i/>
            <w:rPrChange w:id="1177" w:author="Peter Hambly" w:date="2018-09-07T14:04:00Z">
              <w:rPr/>
            </w:rPrChange>
          </w:rPr>
          <w:t>males</w:t>
        </w:r>
        <w:r w:rsidR="005D0FC3">
          <w:t xml:space="preserve">, </w:t>
        </w:r>
        <w:r w:rsidR="005D0FC3" w:rsidRPr="005D0FC3">
          <w:rPr>
            <w:i/>
            <w:rPrChange w:id="1178" w:author="Peter Hambly" w:date="2018-09-07T14:04:00Z">
              <w:rPr/>
            </w:rPrChange>
          </w:rPr>
          <w:t>females</w:t>
        </w:r>
        <w:r w:rsidR="005D0FC3">
          <w:t xml:space="preserve"> or </w:t>
        </w:r>
        <w:r w:rsidR="005D0FC3" w:rsidRPr="005D0FC3">
          <w:rPr>
            <w:i/>
            <w:rPrChange w:id="1179" w:author="Peter Hambly" w:date="2018-09-07T14:04:00Z">
              <w:rPr/>
            </w:rPrChange>
          </w:rPr>
          <w:t>both</w:t>
        </w:r>
      </w:ins>
      <w:ins w:id="1180" w:author="Peter Hambly" w:date="2018-09-07T13:57:00Z">
        <w:r w:rsidRPr="00E765F3">
          <w:t>;</w:t>
        </w:r>
      </w:ins>
    </w:p>
    <w:p w14:paraId="0E731975" w14:textId="20EF748E" w:rsidR="00E765F3" w:rsidRDefault="00E765F3" w:rsidP="00E765F3">
      <w:pPr>
        <w:pStyle w:val="ListParagraph"/>
        <w:numPr>
          <w:ilvl w:val="0"/>
          <w:numId w:val="32"/>
        </w:numPr>
        <w:rPr>
          <w:ins w:id="1181" w:author="Peter Hambly" w:date="2018-09-07T14:01:00Z"/>
        </w:rPr>
      </w:pPr>
      <w:ins w:id="1182" w:author="Peter Hambly" w:date="2018-09-07T13:57:00Z">
        <w:r w:rsidRPr="00E765F3">
          <w:t>Projection used is the original administrative boundary projection (i.e. usually the normal for the country).</w:t>
        </w:r>
      </w:ins>
    </w:p>
    <w:p w14:paraId="3A8DCA72" w14:textId="42566E43" w:rsidR="005D0FC3" w:rsidRDefault="005D0FC3" w:rsidP="005D0FC3">
      <w:pPr>
        <w:jc w:val="center"/>
        <w:rPr>
          <w:ins w:id="1183" w:author="Peter Hambly" w:date="2018-09-07T14:01:00Z"/>
        </w:rPr>
      </w:pPr>
      <w:ins w:id="1184" w:author="Peter Hambly" w:date="2018-09-07T14:01:00Z">
        <w:r w:rsidRPr="005D0FC3">
          <w:rPr>
            <w:noProof/>
          </w:rPr>
          <w:drawing>
            <wp:inline distT="0" distB="0" distL="0" distR="0" wp14:anchorId="5AB6D4BD" wp14:editId="3780E892">
              <wp:extent cx="6645910" cy="3552276"/>
              <wp:effectExtent l="0" t="0" r="2540" b="0"/>
              <wp:docPr id="54" name="Content Placeholder 4" descr="A close up of a map&#10;&#10;Description generated with very high confidence">
                <a:extLst xmlns:a="http://schemas.openxmlformats.org/drawingml/2006/main">
                  <a:ext uri="{FF2B5EF4-FFF2-40B4-BE49-F238E27FC236}">
                    <a16:creationId xmlns:a16="http://schemas.microsoft.com/office/drawing/2014/main" id="{394C5568-525B-4A78-87A1-1694E6BECE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generated with very high confidence">
                        <a:extLst>
                          <a:ext uri="{FF2B5EF4-FFF2-40B4-BE49-F238E27FC236}">
                            <a16:creationId xmlns:a16="http://schemas.microsoft.com/office/drawing/2014/main" id="{394C5568-525B-4A78-87A1-1694E6BECE46}"/>
                          </a:ext>
                        </a:extLst>
                      </pic:cNvPr>
                      <pic:cNvPicPr>
                        <a:picLocks noGrp="1" noChangeAspect="1"/>
                      </pic:cNvPicPr>
                    </pic:nvPicPr>
                    <pic:blipFill rotWithShape="1">
                      <a:blip r:embed="rId72" cstate="print">
                        <a:extLst>
                          <a:ext uri="{28A0092B-C50C-407E-A947-70E740481C1C}">
                            <a14:useLocalDpi xmlns:a14="http://schemas.microsoft.com/office/drawing/2010/main" val="0"/>
                          </a:ext>
                        </a:extLst>
                      </a:blip>
                      <a:srcRect b="4975"/>
                      <a:stretch/>
                    </pic:blipFill>
                    <pic:spPr bwMode="auto">
                      <a:xfrm>
                        <a:off x="0" y="0"/>
                        <a:ext cx="6645910" cy="3552276"/>
                      </a:xfrm>
                      <a:prstGeom prst="rect">
                        <a:avLst/>
                      </a:prstGeom>
                      <a:ln>
                        <a:noFill/>
                      </a:ln>
                      <a:extLst>
                        <a:ext uri="{53640926-AAD7-44D8-BBD7-CCE9431645EC}">
                          <a14:shadowObscured xmlns:a14="http://schemas.microsoft.com/office/drawing/2010/main"/>
                        </a:ext>
                      </a:extLst>
                    </pic:spPr>
                  </pic:pic>
                </a:graphicData>
              </a:graphic>
            </wp:inline>
          </w:drawing>
        </w:r>
        <w:r w:rsidRPr="005D0FC3">
          <w:t xml:space="preserve"> </w:t>
        </w:r>
      </w:ins>
    </w:p>
    <w:p w14:paraId="1D572176" w14:textId="607491F4" w:rsidR="005D0FC3" w:rsidRDefault="005D0FC3" w:rsidP="005D0FC3">
      <w:pPr>
        <w:jc w:val="center"/>
        <w:rPr>
          <w:ins w:id="1185" w:author="Peter Hambly" w:date="2018-09-07T14:05:00Z"/>
        </w:rPr>
      </w:pPr>
      <w:ins w:id="1186" w:author="Peter Hambly" w:date="2018-09-07T14:01:00Z">
        <w:r>
          <w:t>Figure XXX. Creating a map from a shapefile.</w:t>
        </w:r>
      </w:ins>
    </w:p>
    <w:p w14:paraId="73101CB9" w14:textId="1A9B5004" w:rsidR="005D0FC3" w:rsidRDefault="005D0FC3">
      <w:pPr>
        <w:pStyle w:val="Heading2"/>
        <w:rPr>
          <w:ins w:id="1187" w:author="Peter Hambly" w:date="2018-09-07T14:05:00Z"/>
        </w:rPr>
        <w:pPrChange w:id="1188" w:author="Peter Hambly" w:date="2018-09-07T14:05:00Z">
          <w:pPr/>
        </w:pPrChange>
      </w:pPr>
      <w:bookmarkStart w:id="1189" w:name="_Toc2779515"/>
      <w:ins w:id="1190" w:author="Peter Hambly" w:date="2018-09-07T14:05:00Z">
        <w:r>
          <w:t>7.3 Generated Maps</w:t>
        </w:r>
        <w:bookmarkEnd w:id="1189"/>
      </w:ins>
    </w:p>
    <w:p w14:paraId="528E1C25" w14:textId="5A589302" w:rsidR="005D0FC3" w:rsidRDefault="005D0FC3" w:rsidP="005D0FC3">
      <w:pPr>
        <w:rPr>
          <w:ins w:id="1191" w:author="Peter Hambly" w:date="2018-09-07T14:06:00Z"/>
        </w:rPr>
      </w:pPr>
      <w:ins w:id="1192" w:author="Peter Hambly" w:date="2018-09-07T14:05:00Z">
        <w:r>
          <w:t>The Zip file contains generated maps</w:t>
        </w:r>
      </w:ins>
      <w:ins w:id="1193" w:author="Peter Hambly" w:date="2018-09-07T14:09:00Z">
        <w:r w:rsidR="007B6327">
          <w:t xml:space="preserve"> with</w:t>
        </w:r>
      </w:ins>
      <w:ins w:id="1194" w:author="Peter Hambly" w:date="2018-09-07T14:07:00Z">
        <w:r>
          <w:t xml:space="preserve"> excellent resolution to aid the user in producing </w:t>
        </w:r>
      </w:ins>
      <w:ins w:id="1195" w:author="Peter Hambly" w:date="2018-09-07T14:08:00Z">
        <w:r>
          <w:t>their own maps.</w:t>
        </w:r>
      </w:ins>
    </w:p>
    <w:p w14:paraId="3F9E44A9" w14:textId="2B1960F6" w:rsidR="005D0FC3" w:rsidRDefault="005D0FC3" w:rsidP="005D0FC3">
      <w:pPr>
        <w:jc w:val="center"/>
        <w:rPr>
          <w:ins w:id="1196" w:author="Peter Hambly" w:date="2018-09-07T14:08:00Z"/>
        </w:rPr>
      </w:pPr>
      <w:ins w:id="1197" w:author="Peter Hambly" w:date="2018-09-07T14:06:00Z">
        <w:r w:rsidRPr="005D0FC3">
          <w:rPr>
            <w:noProof/>
          </w:rPr>
          <w:drawing>
            <wp:inline distT="0" distB="0" distL="0" distR="0" wp14:anchorId="061A65D6" wp14:editId="7420675F">
              <wp:extent cx="6645910" cy="2847340"/>
              <wp:effectExtent l="0" t="0" r="2540" b="0"/>
              <wp:docPr id="64" name="Content Placeholder 8">
                <a:extLst xmlns:a="http://schemas.openxmlformats.org/drawingml/2006/main">
                  <a:ext uri="{FF2B5EF4-FFF2-40B4-BE49-F238E27FC236}">
                    <a16:creationId xmlns:a16="http://schemas.microsoft.com/office/drawing/2014/main" id="{FDFA02BE-597B-4A37-95E7-2831CE855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DFA02BE-597B-4A37-95E7-2831CE85541C}"/>
                          </a:ext>
                        </a:extLst>
                      </pic:cNvPr>
                      <pic:cNvPicPr>
                        <a:picLocks noGrp="1"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45910" cy="2847340"/>
                      </a:xfrm>
                      <a:prstGeom prst="rect">
                        <a:avLst/>
                      </a:prstGeom>
                    </pic:spPr>
                  </pic:pic>
                </a:graphicData>
              </a:graphic>
            </wp:inline>
          </w:drawing>
        </w:r>
      </w:ins>
      <w:ins w:id="1198" w:author="Peter Hambly" w:date="2018-09-07T14:08:00Z">
        <w:r w:rsidRPr="005D0FC3">
          <w:t xml:space="preserve"> </w:t>
        </w:r>
      </w:ins>
    </w:p>
    <w:p w14:paraId="35BCE7E7" w14:textId="67BCB086" w:rsidR="005D0FC3" w:rsidRDefault="005D0FC3" w:rsidP="005D0FC3">
      <w:pPr>
        <w:jc w:val="center"/>
        <w:rPr>
          <w:ins w:id="1199" w:author="Peter Hambly" w:date="2018-09-07T14:08:00Z"/>
        </w:rPr>
      </w:pPr>
      <w:ins w:id="1200" w:author="Peter Hambly" w:date="2018-09-07T14:08:00Z">
        <w:r>
          <w:t>Figure XXX. Supplied maps.</w:t>
        </w:r>
      </w:ins>
    </w:p>
    <w:p w14:paraId="49821CA6" w14:textId="0959DFB8" w:rsidR="005D0FC3" w:rsidRDefault="00EB19E3" w:rsidP="005D0FC3">
      <w:pPr>
        <w:rPr>
          <w:ins w:id="1201" w:author="Peter Hambly" w:date="2018-09-07T14:06:00Z"/>
        </w:rPr>
      </w:pPr>
      <w:ins w:id="1202" w:author="Peter Hambly" w:date="2018-09-07T14:11:00Z">
        <w:r>
          <w:lastRenderedPageBreak/>
          <w:t>Maps are produced in the following formats:</w:t>
        </w:r>
      </w:ins>
    </w:p>
    <w:p w14:paraId="64E860AE" w14:textId="7A44ADAE" w:rsidR="00EB19E3" w:rsidRPr="00EB19E3" w:rsidRDefault="00EB19E3">
      <w:pPr>
        <w:pStyle w:val="ListParagraph"/>
        <w:numPr>
          <w:ilvl w:val="0"/>
          <w:numId w:val="35"/>
        </w:numPr>
        <w:rPr>
          <w:ins w:id="1203" w:author="Peter Hambly" w:date="2018-09-07T14:12:00Z"/>
        </w:rPr>
        <w:pPrChange w:id="1204" w:author="Peter Hambly" w:date="2018-09-07T14:12:00Z">
          <w:pPr/>
        </w:pPrChange>
      </w:pPr>
      <w:ins w:id="1205" w:author="Peter Hambly" w:date="2018-09-07T14:12:00Z">
        <w:r w:rsidRPr="00EB19E3">
          <w:t>PNG</w:t>
        </w:r>
      </w:ins>
      <w:ins w:id="1206" w:author="Peter Hambly" w:date="2018-09-07T14:31:00Z">
        <w:r w:rsidR="00E00E0B">
          <w:t>;</w:t>
        </w:r>
      </w:ins>
    </w:p>
    <w:p w14:paraId="41D1DF42" w14:textId="5E5B4721" w:rsidR="00EB19E3" w:rsidRPr="00EB19E3" w:rsidRDefault="00EB19E3">
      <w:pPr>
        <w:pStyle w:val="ListParagraph"/>
        <w:numPr>
          <w:ilvl w:val="0"/>
          <w:numId w:val="35"/>
        </w:numPr>
        <w:rPr>
          <w:ins w:id="1207" w:author="Peter Hambly" w:date="2018-09-07T14:12:00Z"/>
        </w:rPr>
        <w:pPrChange w:id="1208" w:author="Peter Hambly" w:date="2018-09-07T14:12:00Z">
          <w:pPr/>
        </w:pPrChange>
      </w:pPr>
      <w:proofErr w:type="spellStart"/>
      <w:ins w:id="1209" w:author="Peter Hambly" w:date="2018-09-07T14:12:00Z">
        <w:r w:rsidRPr="00EB19E3">
          <w:t>GeoTIFF</w:t>
        </w:r>
        <w:proofErr w:type="spellEnd"/>
        <w:r w:rsidRPr="00EB19E3">
          <w:t xml:space="preserve">. Can be used as a raster layer in </w:t>
        </w:r>
        <w:proofErr w:type="spellStart"/>
        <w:r w:rsidRPr="00EB19E3">
          <w:t>GISTools</w:t>
        </w:r>
        <w:proofErr w:type="spellEnd"/>
        <w:r w:rsidRPr="00EB19E3">
          <w:t xml:space="preserve">. </w:t>
        </w:r>
        <w:proofErr w:type="gramStart"/>
        <w:r w:rsidRPr="00EB19E3">
          <w:t>(.</w:t>
        </w:r>
        <w:proofErr w:type="spellStart"/>
        <w:r w:rsidRPr="00EB19E3">
          <w:t>prj</w:t>
        </w:r>
        <w:proofErr w:type="spellEnd"/>
        <w:proofErr w:type="gramEnd"/>
        <w:r w:rsidRPr="00EB19E3">
          <w:t xml:space="preserve"> and .</w:t>
        </w:r>
        <w:proofErr w:type="spellStart"/>
        <w:r w:rsidRPr="00EB19E3">
          <w:t>tfw</w:t>
        </w:r>
        <w:proofErr w:type="spellEnd"/>
        <w:r w:rsidRPr="00EB19E3">
          <w:t xml:space="preserve"> files World Map format files are also created for each map). </w:t>
        </w:r>
        <w:proofErr w:type="spellStart"/>
        <w:r w:rsidRPr="00EB19E3">
          <w:t>GeoTIFF</w:t>
        </w:r>
        <w:proofErr w:type="spellEnd"/>
        <w:r w:rsidRPr="00EB19E3">
          <w:t xml:space="preserve"> can have copyright embedded</w:t>
        </w:r>
      </w:ins>
      <w:ins w:id="1210" w:author="Peter Hambly" w:date="2018-09-07T14:31:00Z">
        <w:r w:rsidR="00E00E0B">
          <w:t>;</w:t>
        </w:r>
      </w:ins>
    </w:p>
    <w:p w14:paraId="2B6EBDF8" w14:textId="09A628C7" w:rsidR="00EB19E3" w:rsidRPr="00EB19E3" w:rsidRDefault="00EB19E3">
      <w:pPr>
        <w:pStyle w:val="ListParagraph"/>
        <w:numPr>
          <w:ilvl w:val="0"/>
          <w:numId w:val="35"/>
        </w:numPr>
        <w:rPr>
          <w:ins w:id="1211" w:author="Peter Hambly" w:date="2018-09-07T14:12:00Z"/>
        </w:rPr>
        <w:pPrChange w:id="1212" w:author="Peter Hambly" w:date="2018-09-07T14:12:00Z">
          <w:pPr/>
        </w:pPrChange>
      </w:pPr>
      <w:ins w:id="1213" w:author="Peter Hambly" w:date="2018-09-07T14:12:00Z">
        <w:r w:rsidRPr="00EB19E3">
          <w:t>SVG. This is currently a single layer and therefore not easily editable</w:t>
        </w:r>
      </w:ins>
      <w:ins w:id="1214" w:author="Peter Hambly" w:date="2018-09-07T14:31:00Z">
        <w:r w:rsidR="00E00E0B">
          <w:t>;</w:t>
        </w:r>
      </w:ins>
    </w:p>
    <w:p w14:paraId="527AA883" w14:textId="37C7DE41" w:rsidR="00EB19E3" w:rsidRPr="00EB19E3" w:rsidRDefault="00EB19E3">
      <w:pPr>
        <w:pStyle w:val="ListParagraph"/>
        <w:numPr>
          <w:ilvl w:val="0"/>
          <w:numId w:val="35"/>
        </w:numPr>
        <w:rPr>
          <w:ins w:id="1215" w:author="Peter Hambly" w:date="2018-09-07T14:12:00Z"/>
        </w:rPr>
        <w:pPrChange w:id="1216" w:author="Peter Hambly" w:date="2018-09-07T14:12:00Z">
          <w:pPr/>
        </w:pPrChange>
      </w:pPr>
      <w:ins w:id="1217" w:author="Peter Hambly" w:date="2018-09-07T14:12:00Z">
        <w:r w:rsidRPr="00EB19E3">
          <w:t>JPEG</w:t>
        </w:r>
      </w:ins>
      <w:ins w:id="1218" w:author="Peter Hambly" w:date="2018-09-07T14:31:00Z">
        <w:r w:rsidR="00E00E0B">
          <w:t>;</w:t>
        </w:r>
      </w:ins>
    </w:p>
    <w:p w14:paraId="382A2BB1" w14:textId="6EC496E6" w:rsidR="005D0FC3" w:rsidRDefault="00EB19E3" w:rsidP="00EB19E3">
      <w:pPr>
        <w:pStyle w:val="ListParagraph"/>
        <w:numPr>
          <w:ilvl w:val="0"/>
          <w:numId w:val="35"/>
        </w:numPr>
        <w:rPr>
          <w:ins w:id="1219" w:author="Peter Hambly" w:date="2018-09-07T14:12:00Z"/>
        </w:rPr>
      </w:pPr>
      <w:ins w:id="1220" w:author="Peter Hambly" w:date="2018-09-07T14:12:00Z">
        <w:r w:rsidRPr="00EB19E3">
          <w:t>EPS (encapsulated PostScript) and Postscript</w:t>
        </w:r>
      </w:ins>
      <w:ins w:id="1221" w:author="Peter Hambly" w:date="2018-09-07T14:31:00Z">
        <w:r w:rsidR="00E00E0B">
          <w:t>.</w:t>
        </w:r>
      </w:ins>
    </w:p>
    <w:p w14:paraId="6BFCD40D" w14:textId="1990FCF7" w:rsidR="00EB19E3" w:rsidRDefault="00EB19E3" w:rsidP="00EB19E3">
      <w:pPr>
        <w:rPr>
          <w:ins w:id="1222" w:author="Peter Hambly" w:date="2018-09-07T14:32:00Z"/>
        </w:rPr>
      </w:pPr>
      <w:ins w:id="1223" w:author="Peter Hambly" w:date="2018-09-07T14:13:00Z">
        <w:r>
          <w:t>Map b</w:t>
        </w:r>
        <w:r w:rsidRPr="00EB19E3">
          <w:t>y default are 7480 pixels wide @100 dpi (Elsevier full page: can be changed)</w:t>
        </w:r>
        <w:r>
          <w:t xml:space="preserve">. </w:t>
        </w:r>
        <w:r w:rsidRPr="00EB19E3">
          <w:t xml:space="preserve">The extent of the study </w:t>
        </w:r>
      </w:ins>
      <w:ins w:id="1224" w:author="Peter Hambly" w:date="2018-09-07T14:21:00Z">
        <w:r w:rsidR="001120C1" w:rsidRPr="00EB19E3">
          <w:t>is</w:t>
        </w:r>
      </w:ins>
      <w:ins w:id="1225" w:author="Peter Hambly" w:date="2018-09-07T14:13:00Z">
        <w:r w:rsidRPr="00EB19E3">
          <w:t xml:space="preserve"> only is mapped</w:t>
        </w:r>
        <w:r>
          <w:t>. Maps a</w:t>
        </w:r>
        <w:r w:rsidRPr="00EB19E3">
          <w:t>re scaled with 3% extra margins and 10-50% left margin (for the Legend) depending on the aspect ratio, and then expanded to the grid resolution (e.g. 10 degrees)</w:t>
        </w:r>
        <w:r>
          <w:t>. The g</w:t>
        </w:r>
        <w:r w:rsidRPr="00EB19E3">
          <w:t>rids can be turned off</w:t>
        </w:r>
        <w:r>
          <w:t>. The p</w:t>
        </w:r>
        <w:r w:rsidRPr="00EB19E3">
          <w:t>rojection used is the original administrative boundary projection (i.e. usually the norm for the country).</w:t>
        </w:r>
      </w:ins>
    </w:p>
    <w:p w14:paraId="6A454C32" w14:textId="24D2501C" w:rsidR="0091068A" w:rsidRDefault="0091068A" w:rsidP="00EB19E3">
      <w:pPr>
        <w:rPr>
          <w:ins w:id="1226" w:author="Peter Hambly" w:date="2018-09-07T14:15:00Z"/>
        </w:rPr>
      </w:pPr>
      <w:ins w:id="1227" w:author="Peter Hambly" w:date="2018-09-07T14:32:00Z">
        <w:r>
          <w:t>Printing setup is managed system wide. To manage the printing</w:t>
        </w:r>
      </w:ins>
      <w:ins w:id="1228" w:author="Peter Hambly" w:date="2018-09-07T14:33:00Z">
        <w:r>
          <w:t xml:space="preserve"> setup see section: </w:t>
        </w:r>
        <w:r>
          <w:fldChar w:fldCharType="begin"/>
        </w:r>
        <w:r>
          <w:instrText>HYPERLINK "https://smallareahealthstatisticsunit.github.io/rapidInquiryFacility/rifWebApplication/index" \l "842-printing-defaults"</w:instrText>
        </w:r>
        <w:r>
          <w:fldChar w:fldCharType="separate"/>
        </w:r>
        <w:r>
          <w:rPr>
            <w:rStyle w:val="Hyperlink"/>
          </w:rPr>
          <w:t>8.4.2 Printing Defaults</w:t>
        </w:r>
        <w:r>
          <w:fldChar w:fldCharType="end"/>
        </w:r>
        <w:r>
          <w:t xml:space="preserve"> of the </w:t>
        </w:r>
        <w:r w:rsidRPr="0091068A">
          <w:t>RIF Web Application and Middleware Installation</w:t>
        </w:r>
        <w:r>
          <w:t xml:space="preserve"> manual</w:t>
        </w:r>
      </w:ins>
      <w:ins w:id="1229" w:author="Peter Hambly" w:date="2018-09-07T14:34:00Z">
        <w:r>
          <w:t>.</w:t>
        </w:r>
      </w:ins>
    </w:p>
    <w:p w14:paraId="440CA53B" w14:textId="14622664" w:rsidR="00EB19E3" w:rsidRDefault="001120C1">
      <w:pPr>
        <w:pStyle w:val="Heading2"/>
        <w:rPr>
          <w:ins w:id="1230" w:author="Peter Hambly" w:date="2018-09-07T14:15:00Z"/>
        </w:rPr>
        <w:pPrChange w:id="1231" w:author="Peter Hambly" w:date="2018-09-07T14:19:00Z">
          <w:pPr/>
        </w:pPrChange>
      </w:pPr>
      <w:bookmarkStart w:id="1232" w:name="_Toc2779516"/>
      <w:ins w:id="1233" w:author="Peter Hambly" w:date="2018-09-07T14:19:00Z">
        <w:r>
          <w:t xml:space="preserve">7.4 </w:t>
        </w:r>
      </w:ins>
      <w:ins w:id="1234" w:author="Peter Hambly" w:date="2018-09-07T14:15:00Z">
        <w:r w:rsidR="00EB19E3">
          <w:t>Reports</w:t>
        </w:r>
        <w:bookmarkEnd w:id="1232"/>
      </w:ins>
    </w:p>
    <w:p w14:paraId="1C02F2D2" w14:textId="73FD994D" w:rsidR="00EB19E3" w:rsidRDefault="00EB19E3" w:rsidP="00EB19E3">
      <w:pPr>
        <w:rPr>
          <w:ins w:id="1235" w:author="Peter Hambly" w:date="2018-09-07T14:17:00Z"/>
        </w:rPr>
      </w:pPr>
      <w:ins w:id="1236" w:author="Peter Hambly" w:date="2018-09-07T14:15:00Z">
        <w:r>
          <w:t>Populat</w:t>
        </w:r>
      </w:ins>
      <w:ins w:id="1237" w:author="Peter Hambly" w:date="2018-09-07T14:16:00Z">
        <w:r>
          <w:t>i</w:t>
        </w:r>
      </w:ins>
      <w:ins w:id="1238" w:author="Peter Hambly" w:date="2018-09-07T14:15:00Z">
        <w:r>
          <w:t xml:space="preserve">on </w:t>
        </w:r>
      </w:ins>
      <w:ins w:id="1239" w:author="Peter Hambly" w:date="2018-09-07T14:19:00Z">
        <w:r w:rsidR="001120C1">
          <w:t>denominators</w:t>
        </w:r>
      </w:ins>
      <w:ins w:id="1240" w:author="Peter Hambly" w:date="2018-09-07T14:16:00Z">
        <w:r>
          <w:t xml:space="preserve"> are provided as </w:t>
        </w:r>
      </w:ins>
      <w:ins w:id="1241" w:author="Peter Hambly" w:date="2018-09-07T14:19:00Z">
        <w:r w:rsidR="001120C1">
          <w:t>high-quality</w:t>
        </w:r>
      </w:ins>
      <w:ins w:id="1242" w:author="Peter Hambly" w:date="2018-09-07T14:16:00Z">
        <w:r>
          <w:t xml:space="preserve"> graphics in both tree and pyramid forms:</w:t>
        </w:r>
      </w:ins>
    </w:p>
    <w:p w14:paraId="244E38B3" w14:textId="77777777" w:rsidR="00EB19E3" w:rsidRDefault="00EB19E3" w:rsidP="00EB19E3">
      <w:pPr>
        <w:rPr>
          <w:ins w:id="1243" w:author="Peter Hambly" w:date="2018-09-07T14:18:00Z"/>
          <w:noProof/>
        </w:rPr>
        <w:sectPr w:rsidR="00EB19E3" w:rsidSect="00EE3A9B">
          <w:type w:val="continuous"/>
          <w:pgSz w:w="11906" w:h="16838" w:code="9"/>
          <w:pgMar w:top="720" w:right="720" w:bottom="720" w:left="720" w:header="709" w:footer="284" w:gutter="0"/>
          <w:cols w:space="708"/>
          <w:docGrid w:linePitch="360"/>
        </w:sectPr>
      </w:pPr>
    </w:p>
    <w:p w14:paraId="23356326" w14:textId="77777777" w:rsidR="001120C1" w:rsidRDefault="00EB19E3" w:rsidP="001120C1">
      <w:pPr>
        <w:jc w:val="center"/>
        <w:rPr>
          <w:ins w:id="1244" w:author="Peter Hambly" w:date="2018-09-07T14:20:00Z"/>
        </w:rPr>
      </w:pPr>
      <w:ins w:id="1245" w:author="Peter Hambly" w:date="2018-09-07T14:17:00Z">
        <w:r w:rsidRPr="00EB19E3">
          <w:rPr>
            <w:noProof/>
          </w:rPr>
          <w:drawing>
            <wp:inline distT="0" distB="0" distL="0" distR="0" wp14:anchorId="51CC36BB" wp14:editId="7B85FB04">
              <wp:extent cx="3261936" cy="2575640"/>
              <wp:effectExtent l="0" t="0" r="0" b="0"/>
              <wp:docPr id="68" name="Content Placeholder 4">
                <a:extLst xmlns:a="http://schemas.openxmlformats.org/drawingml/2006/main">
                  <a:ext uri="{FF2B5EF4-FFF2-40B4-BE49-F238E27FC236}">
                    <a16:creationId xmlns:a16="http://schemas.microsoft.com/office/drawing/2014/main" id="{4B4FFCE0-BF96-45E5-9DB4-404FC9E9FF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B4FFCE0-BF96-45E5-9DB4-404FC9E9FF75}"/>
                          </a:ext>
                        </a:extLst>
                      </pic:cNvPr>
                      <pic:cNvPicPr>
                        <a:picLocks noGrp="1" noChangeAspect="1"/>
                      </pic:cNvPicPr>
                    </pic:nvPicPr>
                    <pic:blipFill>
                      <a:blip r:embed="rId74" cstate="print">
                        <a:extLst>
                          <a:ext uri="{28A0092B-C50C-407E-A947-70E740481C1C}">
                            <a14:useLocalDpi xmlns:a14="http://schemas.microsoft.com/office/drawing/2010/main" val="0"/>
                          </a:ext>
                        </a:extLst>
                      </a:blip>
                      <a:srcRect l="5765" r="5765"/>
                      <a:stretch>
                        <a:fillRect/>
                      </a:stretch>
                    </pic:blipFill>
                    <pic:spPr>
                      <a:xfrm>
                        <a:off x="0" y="0"/>
                        <a:ext cx="3285154" cy="2593973"/>
                      </a:xfrm>
                      <a:prstGeom prst="rect">
                        <a:avLst/>
                      </a:prstGeom>
                    </pic:spPr>
                  </pic:pic>
                </a:graphicData>
              </a:graphic>
            </wp:inline>
          </w:drawing>
        </w:r>
        <w:r w:rsidRPr="00EB19E3">
          <w:rPr>
            <w:noProof/>
          </w:rPr>
          <w:t xml:space="preserve"> </w:t>
        </w:r>
      </w:ins>
    </w:p>
    <w:p w14:paraId="58D518FC" w14:textId="52AE8464" w:rsidR="00EB19E3" w:rsidRDefault="001120C1">
      <w:pPr>
        <w:jc w:val="center"/>
        <w:rPr>
          <w:ins w:id="1246" w:author="Peter Hambly" w:date="2018-09-07T14:16:00Z"/>
        </w:rPr>
        <w:pPrChange w:id="1247" w:author="Peter Hambly" w:date="2018-09-07T14:20:00Z">
          <w:pPr/>
        </w:pPrChange>
      </w:pPr>
      <w:ins w:id="1248" w:author="Peter Hambly" w:date="2018-09-07T14:20:00Z">
        <w:r>
          <w:t>Figure XXX. Population Pyramid.</w:t>
        </w:r>
      </w:ins>
    </w:p>
    <w:p w14:paraId="1BF91776" w14:textId="01E974D8" w:rsidR="001120C1" w:rsidRDefault="00EB19E3" w:rsidP="001120C1">
      <w:pPr>
        <w:jc w:val="center"/>
        <w:rPr>
          <w:ins w:id="1249" w:author="Peter Hambly" w:date="2018-09-07T14:20:00Z"/>
        </w:rPr>
      </w:pPr>
      <w:ins w:id="1250" w:author="Peter Hambly" w:date="2018-09-07T14:19:00Z">
        <w:r w:rsidRPr="00EB19E3">
          <w:rPr>
            <w:noProof/>
          </w:rPr>
          <w:drawing>
            <wp:inline distT="0" distB="0" distL="0" distR="0" wp14:anchorId="6BA5101C" wp14:editId="1044DFB9">
              <wp:extent cx="3237790" cy="2556490"/>
              <wp:effectExtent l="0" t="0" r="1270" b="0"/>
              <wp:docPr id="69" name="Content Placeholder 4">
                <a:extLst xmlns:a="http://schemas.openxmlformats.org/drawingml/2006/main">
                  <a:ext uri="{FF2B5EF4-FFF2-40B4-BE49-F238E27FC236}">
                    <a16:creationId xmlns:a16="http://schemas.microsoft.com/office/drawing/2014/main" id="{0F1DE30D-687F-4379-B989-83FA88ED2F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F1DE30D-687F-4379-B989-83FA88ED2FF3}"/>
                          </a:ext>
                        </a:extLst>
                      </pic:cNvPr>
                      <pic:cNvPicPr>
                        <a:picLocks noGrp="1" noChangeAspect="1"/>
                      </pic:cNvPicPr>
                    </pic:nvPicPr>
                    <pic:blipFill>
                      <a:blip r:embed="rId75" cstate="print">
                        <a:extLst>
                          <a:ext uri="{28A0092B-C50C-407E-A947-70E740481C1C}">
                            <a14:useLocalDpi xmlns:a14="http://schemas.microsoft.com/office/drawing/2010/main" val="0"/>
                          </a:ext>
                        </a:extLst>
                      </a:blip>
                      <a:srcRect l="5765" r="5765"/>
                      <a:stretch>
                        <a:fillRect/>
                      </a:stretch>
                    </pic:blipFill>
                    <pic:spPr>
                      <a:xfrm>
                        <a:off x="0" y="0"/>
                        <a:ext cx="3242162" cy="2559942"/>
                      </a:xfrm>
                      <a:prstGeom prst="rect">
                        <a:avLst/>
                      </a:prstGeom>
                    </pic:spPr>
                  </pic:pic>
                </a:graphicData>
              </a:graphic>
            </wp:inline>
          </w:drawing>
        </w:r>
      </w:ins>
      <w:ins w:id="1251" w:author="Peter Hambly" w:date="2018-09-07T14:20:00Z">
        <w:r w:rsidR="001120C1" w:rsidRPr="001120C1">
          <w:t xml:space="preserve"> </w:t>
        </w:r>
      </w:ins>
    </w:p>
    <w:p w14:paraId="61131629" w14:textId="705F5C11" w:rsidR="00EB19E3" w:rsidRDefault="001120C1">
      <w:pPr>
        <w:jc w:val="center"/>
        <w:rPr>
          <w:ins w:id="1252" w:author="Peter Hambly" w:date="2018-09-07T14:18:00Z"/>
        </w:rPr>
        <w:sectPr w:rsidR="00EB19E3" w:rsidSect="00EB19E3">
          <w:type w:val="continuous"/>
          <w:pgSz w:w="11906" w:h="16838" w:code="9"/>
          <w:pgMar w:top="720" w:right="720" w:bottom="720" w:left="720" w:header="709" w:footer="284" w:gutter="0"/>
          <w:cols w:num="2" w:space="708"/>
          <w:docGrid w:linePitch="360"/>
          <w:sectPrChange w:id="1253" w:author="Peter Hambly" w:date="2018-09-07T14:18:00Z">
            <w:sectPr w:rsidR="00EB19E3" w:rsidSect="00EB19E3">
              <w:pgMar w:top="720" w:right="720" w:bottom="720" w:left="720" w:header="709" w:footer="284" w:gutter="0"/>
              <w:cols w:num="1"/>
            </w:sectPr>
          </w:sectPrChange>
        </w:sectPr>
        <w:pPrChange w:id="1254" w:author="Peter Hambly" w:date="2018-09-07T14:20:00Z">
          <w:pPr/>
        </w:pPrChange>
      </w:pPr>
      <w:ins w:id="1255" w:author="Peter Hambly" w:date="2018-09-07T14:20:00Z">
        <w:r>
          <w:t>Figure XXX. Tree population pyramid.</w:t>
        </w:r>
      </w:ins>
    </w:p>
    <w:p w14:paraId="042766CC" w14:textId="32E0307C" w:rsidR="00EB19E3" w:rsidRPr="005D0FC3" w:rsidDel="001120C1" w:rsidRDefault="00EB19E3">
      <w:pPr>
        <w:rPr>
          <w:del w:id="1256" w:author="Peter Hambly" w:date="2018-09-07T14:21:00Z"/>
        </w:rPr>
      </w:pPr>
    </w:p>
    <w:p w14:paraId="59839969" w14:textId="77777777" w:rsidR="005D0FC3" w:rsidRDefault="005D0FC3">
      <w:pPr>
        <w:rPr>
          <w:ins w:id="1257" w:author="Peter Hambly" w:date="2018-09-07T14:06:00Z"/>
          <w:rFonts w:asciiTheme="majorHAnsi" w:eastAsiaTheme="majorEastAsia" w:hAnsiTheme="majorHAnsi" w:cstheme="majorBidi"/>
          <w:b/>
          <w:bCs/>
          <w:color w:val="365F91" w:themeColor="accent1" w:themeShade="BF"/>
          <w:sz w:val="28"/>
          <w:szCs w:val="28"/>
        </w:rPr>
      </w:pPr>
      <w:ins w:id="1258" w:author="Peter Hambly" w:date="2018-09-07T14:06:00Z">
        <w:r>
          <w:br w:type="page"/>
        </w:r>
      </w:ins>
    </w:p>
    <w:p w14:paraId="5F13F70B" w14:textId="34526F46" w:rsidR="00150DD8" w:rsidRDefault="00390C3B" w:rsidP="00390C3B">
      <w:pPr>
        <w:pStyle w:val="Heading1"/>
      </w:pPr>
      <w:bookmarkStart w:id="1259" w:name="_Toc2779517"/>
      <w:r>
        <w:lastRenderedPageBreak/>
        <w:t>Appendices</w:t>
      </w:r>
      <w:bookmarkEnd w:id="1259"/>
    </w:p>
    <w:p w14:paraId="1BF95CA1" w14:textId="77777777" w:rsidR="00390C3B" w:rsidRDefault="00390C3B" w:rsidP="00390C3B">
      <w:pPr>
        <w:pStyle w:val="Heading2"/>
      </w:pPr>
      <w:bookmarkStart w:id="1260" w:name="_Toc2779518"/>
      <w:r>
        <w:t>Appendix A. Statistical methods</w:t>
      </w:r>
      <w:bookmarkEnd w:id="1260"/>
    </w:p>
    <w:p w14:paraId="48635B16" w14:textId="77777777" w:rsidR="002A2E03" w:rsidRDefault="002A2E03" w:rsidP="002A2E03">
      <w:pPr>
        <w:spacing w:after="0"/>
        <w:rPr>
          <w:b/>
          <w:i/>
        </w:rPr>
      </w:pPr>
      <w:r>
        <w:rPr>
          <w:b/>
          <w:i/>
        </w:rPr>
        <w:t>Disease mapping</w:t>
      </w:r>
    </w:p>
    <w:p w14:paraId="26AA4997" w14:textId="77777777" w:rsidR="002A2E03" w:rsidRDefault="002A2E03" w:rsidP="00D7777F">
      <w:pPr>
        <w:jc w:val="both"/>
      </w:pPr>
      <w:r>
        <w:t xml:space="preserve">Disease maps aim at representing the geographical distribution of the incidence of disease. In the frame of the RIF software, only maps produced with counts of data are considered. Counts of disease cases are reported for a list of regions, denoted here areas, and delimited by geographical boundaries. The easiest way to map the geographical variations of the disease would be to directly map the counts. However, these counts depend strongly of the age-sex composition of the population at risk within each </w:t>
      </w:r>
      <w:proofErr w:type="gramStart"/>
      <w:r>
        <w:t>area, and</w:t>
      </w:r>
      <w:proofErr w:type="gramEnd"/>
      <w:r>
        <w:t xml:space="preserve"> cannot be directly compared. </w:t>
      </w:r>
      <w:proofErr w:type="gramStart"/>
      <w:r>
        <w:t>Consequently</w:t>
      </w:r>
      <w:proofErr w:type="gramEnd"/>
      <w:r>
        <w:t xml:space="preserve"> it is necessary to apply the use of </w:t>
      </w:r>
      <w:r w:rsidRPr="002A2E03">
        <w:rPr>
          <w:b/>
        </w:rPr>
        <w:t>standardisation</w:t>
      </w:r>
      <w:r>
        <w:t xml:space="preserve"> and </w:t>
      </w:r>
      <w:r w:rsidRPr="002A2E03">
        <w:rPr>
          <w:b/>
        </w:rPr>
        <w:t>standardised rates</w:t>
      </w:r>
      <w:r>
        <w:t xml:space="preserve"> to exclude the effect of populations. Standardisation requires the definition of a ‘comparison’ population associated to each area. </w:t>
      </w:r>
      <w:commentRangeStart w:id="1261"/>
      <w:r>
        <w:t xml:space="preserve">The comparison population may be the total population of all study areas, or subsets of study areas. </w:t>
      </w:r>
      <w:commentRangeEnd w:id="1261"/>
      <w:r>
        <w:rPr>
          <w:rStyle w:val="CommentReference"/>
        </w:rPr>
        <w:commentReference w:id="1261"/>
      </w:r>
    </w:p>
    <w:p w14:paraId="6DD5DD3A" w14:textId="77777777" w:rsidR="00390C3B" w:rsidRDefault="002A2E03" w:rsidP="005C10C8">
      <w:pPr>
        <w:jc w:val="both"/>
      </w:pPr>
      <w:r>
        <w:t xml:space="preserve">Standardised disease rates in populations can be calculated using </w:t>
      </w:r>
      <w:r>
        <w:rPr>
          <w:b/>
        </w:rPr>
        <w:t xml:space="preserve">direct </w:t>
      </w:r>
      <w:r>
        <w:t xml:space="preserve">and </w:t>
      </w:r>
      <w:r>
        <w:rPr>
          <w:b/>
        </w:rPr>
        <w:t>indirect standardisation</w:t>
      </w:r>
      <w:r>
        <w:t xml:space="preserve">. </w:t>
      </w:r>
      <w:commentRangeStart w:id="1262"/>
      <w:r w:rsidR="00D7777F">
        <w:t>Direct standardisation involves applying the disease rates found in the study areas to a standard population. This is not always available so, currently the</w:t>
      </w:r>
      <w:r>
        <w:t xml:space="preserve"> RIF version 4.0 </w:t>
      </w:r>
      <w:r w:rsidR="00D7777F">
        <w:t>does not attempt direct standardisation of disease rates.</w:t>
      </w:r>
      <w:commentRangeEnd w:id="1262"/>
      <w:r w:rsidR="004021B4">
        <w:rPr>
          <w:rStyle w:val="CommentReference"/>
        </w:rPr>
        <w:commentReference w:id="1262"/>
      </w:r>
      <w:r w:rsidR="00D7777F">
        <w:t xml:space="preserve"> When applying indirect standardisation, the standard disease rates from a comparison po</w:t>
      </w:r>
      <w:r w:rsidR="004021B4">
        <w:t>pulation</w:t>
      </w:r>
      <w:r w:rsidR="00D7777F">
        <w:t xml:space="preserve"> are applied to the study population to give the </w:t>
      </w:r>
      <w:r w:rsidR="00D7777F">
        <w:rPr>
          <w:b/>
        </w:rPr>
        <w:t xml:space="preserve">expected </w:t>
      </w:r>
      <w:r w:rsidR="00D7777F">
        <w:t xml:space="preserve">disease counts such as the </w:t>
      </w:r>
      <w:r w:rsidR="00D7777F">
        <w:rPr>
          <w:b/>
        </w:rPr>
        <w:t xml:space="preserve">standardised mortality </w:t>
      </w:r>
      <w:commentRangeStart w:id="1263"/>
      <w:r w:rsidR="00D7777F">
        <w:rPr>
          <w:b/>
        </w:rPr>
        <w:t>rates</w:t>
      </w:r>
      <w:commentRangeEnd w:id="1263"/>
      <w:r w:rsidR="00491EFE">
        <w:rPr>
          <w:rStyle w:val="CommentReference"/>
        </w:rPr>
        <w:commentReference w:id="1263"/>
      </w:r>
      <w:r w:rsidR="00D7777F">
        <w:rPr>
          <w:b/>
        </w:rPr>
        <w:t xml:space="preserve"> (SMR) </w:t>
      </w:r>
      <w:r w:rsidR="00D7777F">
        <w:t xml:space="preserve">or the </w:t>
      </w:r>
      <w:r w:rsidR="00D7777F">
        <w:rPr>
          <w:b/>
        </w:rPr>
        <w:t>standardised incidence rates (SIR)</w:t>
      </w:r>
      <w:r w:rsidR="00D7777F">
        <w:t>.</w:t>
      </w:r>
    </w:p>
    <w:p w14:paraId="4094DCD3" w14:textId="77777777" w:rsidR="0082680E" w:rsidRDefault="0082680E" w:rsidP="005C10C8">
      <w:pPr>
        <w:pStyle w:val="Heading3"/>
        <w:jc w:val="both"/>
      </w:pPr>
      <w:bookmarkStart w:id="1264" w:name="_Toc2779519"/>
      <w:r>
        <w:t>Indirectly standardised r</w:t>
      </w:r>
      <w:r w:rsidR="00BC2954">
        <w:t>isks</w:t>
      </w:r>
      <w:bookmarkEnd w:id="1264"/>
    </w:p>
    <w:p w14:paraId="29E87414" w14:textId="77777777" w:rsidR="0082680E" w:rsidRDefault="00326FA2" w:rsidP="005C10C8">
      <w:pPr>
        <w:jc w:val="both"/>
      </w:pPr>
      <w:r>
        <w:t xml:space="preserve">The standard disease rates are taken from the regions defined by the comparison area when the study was submitted. </w:t>
      </w:r>
      <w:r w:rsidR="005C10C8">
        <w:t xml:space="preserve">Cases occurring in the comparison population are located for male and females in each </w:t>
      </w:r>
      <w:proofErr w:type="gramStart"/>
      <w:r w:rsidR="005C10C8">
        <w:t>five year</w:t>
      </w:r>
      <w:proofErr w:type="gramEnd"/>
      <w:r w:rsidR="005C10C8">
        <w:t xml:space="preserve"> age band and per covariate. Standardised rates of disease in the comparison population are calculated for each gender, age and covariate by dividing the number of cases in each group by the total population in each corresponding gender, age and covariate stratum. </w:t>
      </w:r>
      <w:r>
        <w:t>The comparison area populations need to be large enough such that the age-sex</w:t>
      </w:r>
      <w:r w:rsidR="005C10C8">
        <w:t>-covariate</w:t>
      </w:r>
      <w:r>
        <w:t xml:space="preserve"> specific disease rates are reliable. These standardised rates (</w:t>
      </w:r>
      <w:proofErr w:type="spellStart"/>
      <w:r w:rsidRPr="00326FA2">
        <w:rPr>
          <w:i/>
        </w:rPr>
        <w:t>r</w:t>
      </w:r>
      <w:r w:rsidRPr="00326FA2">
        <w:rPr>
          <w:i/>
          <w:vertAlign w:val="subscript"/>
        </w:rPr>
        <w:t>j</w:t>
      </w:r>
      <w:proofErr w:type="spellEnd"/>
      <w:r w:rsidRPr="00326FA2">
        <w:rPr>
          <w:i/>
        </w:rPr>
        <w:t>*</w:t>
      </w:r>
      <w:r>
        <w:t>) are applied to the study area population strata (</w:t>
      </w:r>
      <w:r w:rsidRPr="00326FA2">
        <w:rPr>
          <w:i/>
        </w:rPr>
        <w:t>j</w:t>
      </w:r>
      <w:r>
        <w:t xml:space="preserve">) to calculate the </w:t>
      </w:r>
      <w:r>
        <w:rPr>
          <w:b/>
        </w:rPr>
        <w:t xml:space="preserve">expected </w:t>
      </w:r>
      <w:r>
        <w:t>counts (</w:t>
      </w:r>
      <w:proofErr w:type="spellStart"/>
      <w:r>
        <w:rPr>
          <w:i/>
        </w:rPr>
        <w:t>E</w:t>
      </w:r>
      <w:r>
        <w:rPr>
          <w:i/>
          <w:vertAlign w:val="subscript"/>
        </w:rPr>
        <w:t>i</w:t>
      </w:r>
      <w:proofErr w:type="spellEnd"/>
      <w:r>
        <w:t>),</w:t>
      </w:r>
    </w:p>
    <w:p w14:paraId="55B9EC8B" w14:textId="77777777" w:rsidR="00326FA2" w:rsidRDefault="00587389" w:rsidP="005C10C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N</m:t>
                  </m:r>
                </m:e>
                <m:sub>
                  <m:r>
                    <w:rPr>
                      <w:rFonts w:ascii="Cambria Math" w:hAnsi="Cambria Math"/>
                    </w:rPr>
                    <m:t>ij</m:t>
                  </m:r>
                </m:sub>
              </m:sSub>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m:t>
                  </m:r>
                </m:sup>
              </m:sSubSup>
            </m:e>
          </m:nary>
        </m:oMath>
      </m:oMathPara>
    </w:p>
    <w:p w14:paraId="58B4830F" w14:textId="77777777" w:rsidR="00CC30CF" w:rsidRDefault="00326FA2" w:rsidP="005C10C8">
      <w:pPr>
        <w:jc w:val="both"/>
      </w:pPr>
      <w:r>
        <w:t xml:space="preserve">Where </w:t>
      </w:r>
      <w:proofErr w:type="spellStart"/>
      <w:r w:rsidRPr="00326FA2">
        <w:rPr>
          <w:i/>
        </w:rPr>
        <w:t>N</w:t>
      </w:r>
      <w:r w:rsidRPr="00326FA2">
        <w:rPr>
          <w:i/>
          <w:vertAlign w:val="subscript"/>
        </w:rPr>
        <w:t>ij</w:t>
      </w:r>
      <w:proofErr w:type="spellEnd"/>
      <w:r>
        <w:t xml:space="preserve"> is the study population in </w:t>
      </w:r>
      <w:commentRangeStart w:id="1265"/>
      <w:r>
        <w:t xml:space="preserve">strata </w:t>
      </w:r>
      <w:commentRangeEnd w:id="1265"/>
      <w:r w:rsidR="005C10C8">
        <w:rPr>
          <w:rStyle w:val="CommentReference"/>
        </w:rPr>
        <w:commentReference w:id="1265"/>
      </w:r>
      <w:r w:rsidRPr="00326FA2">
        <w:rPr>
          <w:i/>
        </w:rPr>
        <w:t>j</w:t>
      </w:r>
      <w:r>
        <w:t xml:space="preserve"> of area </w:t>
      </w:r>
      <w:r w:rsidRPr="00326FA2">
        <w:rPr>
          <w:i/>
        </w:rPr>
        <w:t>i</w:t>
      </w:r>
      <w:r w:rsidR="006428E2">
        <w:t>.</w:t>
      </w:r>
      <w:r w:rsidR="005C10C8">
        <w:t xml:space="preserve"> </w:t>
      </w:r>
      <w:r w:rsidR="00491EFE">
        <w:t>The SMR</w:t>
      </w:r>
      <w:r w:rsidR="005C10C8">
        <w:t xml:space="preserve"> for the study population(s)</w:t>
      </w:r>
      <w:r w:rsidR="00491EFE">
        <w:t xml:space="preserve"> is the</w:t>
      </w:r>
      <w:r w:rsidR="005C10C8">
        <w:t>n simply given by the</w:t>
      </w:r>
      <w:r w:rsidR="00491EFE">
        <w:t xml:space="preserve"> ratio of the observed</w:t>
      </w:r>
      <w:r w:rsidR="00CC30CF">
        <w:t xml:space="preserve"> (</w:t>
      </w:r>
      <w:r w:rsidR="00CC30CF" w:rsidRPr="00CC30CF">
        <w:rPr>
          <w:i/>
        </w:rPr>
        <w:t>O</w:t>
      </w:r>
      <w:r w:rsidR="00CC30CF" w:rsidRPr="00CC30CF">
        <w:rPr>
          <w:i/>
          <w:vertAlign w:val="subscript"/>
        </w:rPr>
        <w:t>i</w:t>
      </w:r>
      <w:r w:rsidR="00CC30CF">
        <w:t>)</w:t>
      </w:r>
      <w:r w:rsidR="00491EFE">
        <w:t xml:space="preserve"> to expected c</w:t>
      </w:r>
      <w:r w:rsidR="005C10C8">
        <w:t>ounts</w:t>
      </w:r>
      <w:r w:rsidR="00CC30CF">
        <w:t xml:space="preserve"> (</w:t>
      </w:r>
      <w:proofErr w:type="spellStart"/>
      <w:r w:rsidR="00CC30CF" w:rsidRPr="00CC30CF">
        <w:rPr>
          <w:i/>
        </w:rPr>
        <w:t>E</w:t>
      </w:r>
      <w:r w:rsidR="00CC30CF" w:rsidRPr="00CC30CF">
        <w:rPr>
          <w:i/>
          <w:vertAlign w:val="subscript"/>
        </w:rPr>
        <w:t>i</w:t>
      </w:r>
      <w:proofErr w:type="spellEnd"/>
      <w:r w:rsidR="00CC30CF">
        <w:t>):</w:t>
      </w:r>
      <w:r w:rsidR="005C10C8">
        <w:t xml:space="preserve"> </w:t>
      </w:r>
    </w:p>
    <w:p w14:paraId="2014CC3D" w14:textId="77777777" w:rsidR="00CC30CF" w:rsidRPr="00CC30CF" w:rsidRDefault="00587389" w:rsidP="005C10C8">
      <w:pPr>
        <w:jc w:val="both"/>
        <w:rPr>
          <w:rFonts w:eastAsiaTheme="minorEastAsia"/>
        </w:rPr>
      </w:pPr>
      <m:oMathPara>
        <m:oMath>
          <m:sSub>
            <m:sSubPr>
              <m:ctrlPr>
                <w:rPr>
                  <w:rFonts w:ascii="Cambria Math" w:hAnsi="Cambria Math"/>
                  <w:i/>
                </w:rPr>
              </m:ctrlPr>
            </m:sSubPr>
            <m:e>
              <m:r>
                <w:rPr>
                  <w:rFonts w:ascii="Cambria Math" w:hAnsi="Cambria Math"/>
                </w:rPr>
                <m:t>SMR</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p w14:paraId="58EC0851" w14:textId="77777777" w:rsidR="00491EFE" w:rsidRDefault="00CC30CF" w:rsidP="005C10C8">
      <w:pPr>
        <w:jc w:val="both"/>
      </w:pPr>
      <w:r>
        <w:rPr>
          <w:rFonts w:eastAsiaTheme="minorEastAsia"/>
        </w:rPr>
        <w:t xml:space="preserve">Values of the </w:t>
      </w:r>
      <w:commentRangeStart w:id="1266"/>
      <w:r>
        <w:rPr>
          <w:rFonts w:eastAsiaTheme="minorEastAsia"/>
        </w:rPr>
        <w:t xml:space="preserve">relative risk </w:t>
      </w:r>
      <w:commentRangeEnd w:id="1266"/>
      <w:r w:rsidR="000A6D0E">
        <w:rPr>
          <w:rStyle w:val="CommentReference"/>
        </w:rPr>
        <w:commentReference w:id="1266"/>
      </w:r>
      <w:r>
        <w:rPr>
          <w:rFonts w:eastAsiaTheme="minorEastAsia"/>
        </w:rPr>
        <w:t xml:space="preserve">larger than one indicate an excess of risk relatively to the underlying ‘comparison population’, whereas values smaller than 1 indicate a deficit of risk. Since each observation, is divided to the expected counts given the structure of the population, this variable has no unit, </w:t>
      </w:r>
      <w:commentRangeStart w:id="1267"/>
      <w:r>
        <w:rPr>
          <w:rFonts w:eastAsiaTheme="minorEastAsia"/>
        </w:rPr>
        <w:t xml:space="preserve">and comparisons between areas can be done. </w:t>
      </w:r>
      <w:r w:rsidR="005C10C8">
        <w:t xml:space="preserve">The risks obtained for two or more study populations (e.g. different ‘bands’ of exposure around a putative source of pollution), should not be directly compared as they are not based on the same standard population </w:t>
      </w:r>
      <w:commentRangeEnd w:id="1267"/>
      <w:r>
        <w:rPr>
          <w:rStyle w:val="CommentReference"/>
        </w:rPr>
        <w:commentReference w:id="1267"/>
      </w:r>
      <w:r w:rsidR="005C10C8">
        <w:t xml:space="preserve">(i.e. the age, gender and covariate make up between the population being compared are not </w:t>
      </w:r>
      <w:proofErr w:type="gramStart"/>
      <w:r w:rsidR="005C10C8">
        <w:t>exactly the same</w:t>
      </w:r>
      <w:proofErr w:type="gramEnd"/>
      <w:r w:rsidR="005C10C8">
        <w:t>).</w:t>
      </w:r>
    </w:p>
    <w:p w14:paraId="7207E231" w14:textId="77777777" w:rsidR="00CC30CF" w:rsidRPr="00A63459" w:rsidRDefault="00CC30CF" w:rsidP="00CC30CF">
      <w:pPr>
        <w:jc w:val="both"/>
        <w:rPr>
          <w:rFonts w:eastAsiaTheme="minorEastAsia"/>
        </w:rPr>
      </w:pPr>
      <w:r>
        <w:t>The</w:t>
      </w:r>
      <w:r w:rsidR="004B0884">
        <w:t xml:space="preserve"> uncertainty associated with the SMR estimate is quantified by calculating the </w:t>
      </w:r>
      <w:r>
        <w:rPr>
          <w:rFonts w:eastAsiaTheme="minorEastAsia"/>
        </w:rPr>
        <w:t xml:space="preserve">95% </w:t>
      </w:r>
      <w:r w:rsidR="004B0884">
        <w:rPr>
          <w:rFonts w:eastAsiaTheme="minorEastAsia"/>
        </w:rPr>
        <w:t>confidence</w:t>
      </w:r>
      <w:r>
        <w:rPr>
          <w:rFonts w:eastAsiaTheme="minorEastAsia"/>
        </w:rPr>
        <w:t xml:space="preserve">. Here we </w:t>
      </w:r>
      <w:commentRangeStart w:id="1268"/>
      <w:r>
        <w:rPr>
          <w:rFonts w:eastAsiaTheme="minorEastAsia"/>
        </w:rPr>
        <w:t>not</w:t>
      </w:r>
      <w:r w:rsidR="004B0884">
        <w:rPr>
          <w:rFonts w:eastAsiaTheme="minorEastAsia"/>
        </w:rPr>
        <w:t>e</w:t>
      </w:r>
      <w:r>
        <w:rPr>
          <w:rFonts w:eastAsiaTheme="minorEastAsia"/>
        </w:rPr>
        <w:t xml:space="preserve"> </w:t>
      </w:r>
      <w:commentRangeEnd w:id="1268"/>
      <w:r w:rsidR="004B0884">
        <w:rPr>
          <w:rStyle w:val="CommentReference"/>
        </w:rPr>
        <w:commentReference w:id="1268"/>
      </w:r>
      <w:r>
        <w:rPr>
          <w:rFonts w:eastAsiaTheme="minorEastAsia"/>
        </w:rPr>
        <w:t>that</w:t>
      </w:r>
      <w:r>
        <w:t xml:space="preserve"> relative risk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is the parameter of a Poisson distribution,</w:t>
      </w:r>
    </w:p>
    <w:p w14:paraId="337D58AE" w14:textId="77777777" w:rsidR="00CC30CF" w:rsidRPr="00143F14" w:rsidRDefault="00587389" w:rsidP="00CC30CF">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m:t>
          </m:r>
        </m:oMath>
      </m:oMathPara>
    </w:p>
    <w:p w14:paraId="6ABFCDD2" w14:textId="77777777" w:rsidR="00CC30CF" w:rsidRPr="00B84EAF" w:rsidRDefault="00CC30CF" w:rsidP="00CC30CF">
      <w:pPr>
        <w:pStyle w:val="ListParagraph"/>
        <w:numPr>
          <w:ilvl w:val="0"/>
          <w:numId w:val="14"/>
        </w:numPr>
        <w:rPr>
          <w:rFonts w:eastAsiaTheme="minorEastAsia"/>
        </w:rPr>
      </w:pPr>
      <w:r w:rsidRPr="00B84EAF">
        <w:rPr>
          <w:rFonts w:eastAsiaTheme="minorEastAsia"/>
        </w:rPr>
        <w:t xml:space="preserve">If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&lt;100</m:t>
        </m:r>
      </m:oMath>
      <w:r>
        <w:rPr>
          <w:rFonts w:eastAsiaTheme="minorEastAsia"/>
        </w:rPr>
        <w:t>, confidence intervals are fou</w:t>
      </w:r>
      <w:proofErr w:type="spellStart"/>
      <w:r w:rsidRPr="00B84EAF">
        <w:rPr>
          <w:rFonts w:eastAsiaTheme="minorEastAsia"/>
        </w:rPr>
        <w:t>nd</w:t>
      </w:r>
      <w:proofErr w:type="spellEnd"/>
      <w:r w:rsidRPr="00B84EAF">
        <w:rPr>
          <w:rFonts w:eastAsiaTheme="minorEastAsia"/>
        </w:rPr>
        <w:t xml:space="preserve"> by using the Chi-squared method. </w:t>
      </w:r>
    </w:p>
    <w:p w14:paraId="5B47DD7C" w14:textId="77777777" w:rsidR="00CC30CF" w:rsidRDefault="00CC30CF" w:rsidP="00CC30CF">
      <w:pPr>
        <w:tabs>
          <w:tab w:val="left" w:pos="5543"/>
        </w:tabs>
        <w:ind w:left="709"/>
        <w:rPr>
          <w:rFonts w:eastAsiaTheme="minorEastAsia"/>
        </w:rPr>
      </w:pPr>
      <w:r>
        <w:rPr>
          <w:rFonts w:eastAsiaTheme="minorEastAsia"/>
        </w:rPr>
        <w:lastRenderedPageBreak/>
        <w:t xml:space="preserve">For instance, if </w:t>
      </w:r>
      <m:oMath>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oMath>
      <w:r>
        <w:rPr>
          <w:rFonts w:eastAsiaTheme="minorEastAsia"/>
        </w:rPr>
        <w:t xml:space="preserve"> is the upper bound, then, by definition, for any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oMath>
      <w:r>
        <w:rPr>
          <w:rFonts w:eastAsiaTheme="minorEastAsia"/>
        </w:rPr>
        <w:t xml:space="preserve">. </w:t>
      </w:r>
    </w:p>
    <w:p w14:paraId="6F08C2F9" w14:textId="77777777" w:rsidR="00CC30CF" w:rsidRDefault="00CC30CF" w:rsidP="00CC30CF">
      <w:pPr>
        <w:tabs>
          <w:tab w:val="left" w:pos="5543"/>
        </w:tabs>
        <w:ind w:left="709"/>
        <w:rPr>
          <w:rFonts w:eastAsiaTheme="minorEastAsia"/>
        </w:rPr>
      </w:pPr>
      <w:r>
        <w:rPr>
          <w:rFonts w:eastAsiaTheme="minorEastAsia"/>
        </w:rPr>
        <w:t xml:space="preserve">We know that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 xml:space="preserve">Y≤2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with </w:t>
      </w:r>
      <m:oMath>
        <m:r>
          <w:rPr>
            <w:rFonts w:ascii="Cambria Math" w:eastAsiaTheme="minorEastAsia" w:hAnsi="Cambria Math"/>
          </w:rPr>
          <m:t>Y ∼</m:t>
        </m:r>
        <m:sSubSup>
          <m:sSubSupPr>
            <m:ctrlPr>
              <w:rPr>
                <w:rFonts w:ascii="Cambria Math" w:eastAsiaTheme="minorEastAsia" w:hAnsi="Cambria Math"/>
                <w:i/>
              </w:rPr>
            </m:ctrlPr>
          </m:sSubSupPr>
          <m:e>
            <m:r>
              <m:rPr>
                <m:sty m:val="p"/>
              </m:rP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Consequently, </w:t>
      </w:r>
    </w:p>
    <w:p w14:paraId="3E2CBDFF" w14:textId="77777777" w:rsidR="00CC30CF" w:rsidRPr="00330CC2" w:rsidRDefault="00CC30CF" w:rsidP="00CC30CF">
      <w:pPr>
        <w:pStyle w:val="ListParagraph"/>
        <w:numPr>
          <w:ilvl w:val="1"/>
          <w:numId w:val="14"/>
        </w:numPr>
        <w:tabs>
          <w:tab w:val="left" w:pos="5543"/>
        </w:tabs>
        <w:rPr>
          <w:rFonts w:eastAsiaTheme="minorEastAsia"/>
          <w:lang w:val="fr-FR"/>
        </w:rPr>
      </w:pPr>
      <w:commentRangeStart w:id="1269"/>
      <w:proofErr w:type="spellStart"/>
      <w:proofErr w:type="gramStart"/>
      <w:r w:rsidRPr="00330CC2">
        <w:rPr>
          <w:rFonts w:eastAsiaTheme="minorEastAsia"/>
          <w:iCs/>
          <w:lang w:val="fr-FR"/>
        </w:rPr>
        <w:t>upper</w:t>
      </w:r>
      <w:proofErr w:type="spellEnd"/>
      <w:proofErr w:type="gramEnd"/>
      <w:r w:rsidRPr="00330CC2">
        <w:rPr>
          <w:rFonts w:eastAsiaTheme="minorEastAsia"/>
          <w:iCs/>
          <w:lang w:val="fr-FR"/>
        </w:rPr>
        <w:t xml:space="preserve"> 95% CI </w:t>
      </w:r>
      <m:oMath>
        <m:r>
          <w:rPr>
            <w:rFonts w:ascii="Cambria Math" w:eastAsiaTheme="minorEastAsia" w:hAnsi="Cambria Math"/>
            <w:lang w:val="fr-FR"/>
          </w:rPr>
          <m:t>=</m:t>
        </m:r>
        <m:f>
          <m:fPr>
            <m:ctrlPr>
              <w:rPr>
                <w:rFonts w:ascii="Cambria Math" w:eastAsiaTheme="minorEastAsia" w:hAnsi="Cambria Math"/>
                <w:i/>
              </w:rPr>
            </m:ctrlPr>
          </m:fPr>
          <m:num>
            <m:r>
              <w:rPr>
                <w:rFonts w:ascii="Cambria Math" w:eastAsiaTheme="minorEastAsia" w:hAnsi="Cambria Math"/>
                <w:lang w:val="fr-FR"/>
              </w:rPr>
              <m:t>1</m:t>
            </m:r>
          </m:num>
          <m:den>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α</m:t>
            </m:r>
            <m:r>
              <w:rPr>
                <w:rFonts w:ascii="Cambria Math" w:eastAsiaTheme="minorEastAsia" w:hAnsi="Cambria Math"/>
                <w:lang w:val="fr-FR"/>
              </w:rPr>
              <m:t>/2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lang w:val="fr-FR"/>
                  </w:rPr>
                  <m:t>+2</m:t>
                </m:r>
              </m:sub>
              <m:sup>
                <m:r>
                  <w:rPr>
                    <w:rFonts w:ascii="Cambria Math" w:eastAsiaTheme="minorEastAsia" w:hAnsi="Cambria Math"/>
                    <w:lang w:val="fr-FR"/>
                  </w:rPr>
                  <m:t>2</m:t>
                </m:r>
              </m:sup>
            </m:sSubSup>
          </m:sup>
        </m:sSubSup>
      </m:oMath>
    </w:p>
    <w:p w14:paraId="5581BD12" w14:textId="77777777" w:rsidR="00CC30CF" w:rsidRDefault="00CC30CF" w:rsidP="00CC30CF">
      <w:pPr>
        <w:pStyle w:val="ListParagraph"/>
        <w:numPr>
          <w:ilvl w:val="1"/>
          <w:numId w:val="14"/>
        </w:numPr>
        <w:tabs>
          <w:tab w:val="left" w:pos="5543"/>
        </w:tabs>
        <w:rPr>
          <w:rFonts w:eastAsiaTheme="minorEastAsia"/>
        </w:rPr>
      </w:pPr>
      <w:r>
        <w:rPr>
          <w:rFonts w:eastAsiaTheme="minorEastAsia"/>
        </w:rPr>
        <w:t xml:space="preserve">lower 95% CI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1-α/2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sup>
        </m:sSubSup>
      </m:oMath>
      <w:r>
        <w:rPr>
          <w:rFonts w:eastAsiaTheme="minorEastAsia"/>
        </w:rPr>
        <w:t xml:space="preserve">. </w:t>
      </w:r>
      <w:commentRangeEnd w:id="1269"/>
      <w:r w:rsidR="006C4D00">
        <w:rPr>
          <w:rStyle w:val="CommentReference"/>
        </w:rPr>
        <w:commentReference w:id="1269"/>
      </w:r>
    </w:p>
    <w:p w14:paraId="6D3F48C8" w14:textId="77777777" w:rsidR="001B4F28" w:rsidRPr="001B4F28" w:rsidRDefault="001B4F28" w:rsidP="001B4F28">
      <w:pPr>
        <w:ind w:left="709"/>
        <w:rPr>
          <w:rFonts w:eastAsiaTheme="minorEastAsia"/>
        </w:rPr>
      </w:pPr>
      <w:r>
        <w:rPr>
          <w:rFonts w:eastAsiaTheme="minorEastAsia"/>
        </w:rPr>
        <w:t>For confidence level 100(1-</w:t>
      </w:r>
      <w:proofErr w:type="gramStart"/>
      <w:r w:rsidRPr="001B4F28">
        <w:rPr>
          <w:rFonts w:eastAsiaTheme="minorEastAsia"/>
          <w:i/>
        </w:rPr>
        <w:t>α</w:t>
      </w:r>
      <w:r>
        <w:rPr>
          <w:rFonts w:eastAsiaTheme="minorEastAsia"/>
        </w:rPr>
        <w:t>)%</w:t>
      </w:r>
      <w:proofErr w:type="gramEnd"/>
      <w:r>
        <w:rPr>
          <w:rFonts w:eastAsiaTheme="minorEastAsia"/>
        </w:rPr>
        <w:t>.</w:t>
      </w:r>
    </w:p>
    <w:p w14:paraId="2FD81A6B" w14:textId="77777777" w:rsidR="00CC30CF" w:rsidRPr="001D6DA4" w:rsidRDefault="00CC30CF" w:rsidP="00CC30CF">
      <w:pPr>
        <w:pStyle w:val="ListParagraph"/>
        <w:numPr>
          <w:ilvl w:val="0"/>
          <w:numId w:val="13"/>
        </w:numPr>
      </w:pPr>
      <w:r>
        <w:t xml:space="preserve">If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≥100</m:t>
        </m:r>
      </m:oMath>
      <w:r>
        <w:rPr>
          <w:rFonts w:eastAsiaTheme="minorEastAsia"/>
        </w:rPr>
        <w:t xml:space="preserve">, a Gaussian approximation of the log relative risk is done,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is assumed to follow a Gaussian distribution with mean </w:t>
      </w:r>
      <m:oMath>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oMath>
      <w:r>
        <w:rPr>
          <w:rFonts w:eastAsiaTheme="minorEastAsia"/>
        </w:rPr>
        <w:t xml:space="preserve">, and variance </w:t>
      </w:r>
      <m:oMath>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Then, </w:t>
      </w:r>
    </w:p>
    <w:p w14:paraId="107A34CB" w14:textId="77777777" w:rsidR="00CC30CF" w:rsidRPr="001D6DA4" w:rsidRDefault="00CC30CF" w:rsidP="00CC30CF">
      <w:pPr>
        <w:pStyle w:val="ListParagraph"/>
        <w:numPr>
          <w:ilvl w:val="1"/>
          <w:numId w:val="13"/>
        </w:numPr>
      </w:pPr>
      <w:r>
        <w:rPr>
          <w:rFonts w:eastAsiaTheme="minorEastAsia"/>
        </w:rPr>
        <w:t xml:space="preserve">lower 95% CI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num>
          <m:den>
            <m:r>
              <m:rPr>
                <m:sty m:val="p"/>
              </m:rPr>
              <w:rPr>
                <w:rFonts w:ascii="Cambria Math" w:eastAsiaTheme="minorEastAsia" w:hAnsi="Cambria Math"/>
              </w:rPr>
              <m:t>exp⁡</m:t>
            </m:r>
            <m:r>
              <w:rPr>
                <w:rFonts w:ascii="Cambria Math" w:eastAsiaTheme="minorEastAsia" w:hAnsi="Cambria Math"/>
              </w:rPr>
              <m:t>(1.96</m:t>
            </m:r>
            <m:rad>
              <m:radPr>
                <m:degHide m:val="1"/>
                <m:ctrlPr>
                  <w:rPr>
                    <w:rFonts w:ascii="Cambria Math" w:eastAsiaTheme="minorEastAsia" w:hAnsi="Cambria Math"/>
                    <w:i/>
                  </w:rPr>
                </m:ctrlPr>
              </m:radPr>
              <m:deg/>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rad>
            <m:r>
              <w:rPr>
                <w:rFonts w:ascii="Cambria Math" w:eastAsiaTheme="minorEastAsia" w:hAnsi="Cambria Math"/>
              </w:rPr>
              <m:t>)</m:t>
            </m:r>
          </m:den>
        </m:f>
      </m:oMath>
    </w:p>
    <w:p w14:paraId="3B4812E2" w14:textId="77777777" w:rsidR="00CC30CF" w:rsidRPr="00646711" w:rsidRDefault="00CC30CF" w:rsidP="008C6614">
      <w:pPr>
        <w:pStyle w:val="ListParagraph"/>
        <w:numPr>
          <w:ilvl w:val="1"/>
          <w:numId w:val="13"/>
        </w:numPr>
        <w:jc w:val="both"/>
        <w:rPr>
          <w:rFonts w:eastAsiaTheme="minorEastAsia"/>
          <w:lang w:val="fr-FR"/>
        </w:rPr>
      </w:pPr>
      <w:proofErr w:type="spellStart"/>
      <w:proofErr w:type="gramStart"/>
      <w:r w:rsidRPr="00330CC2">
        <w:rPr>
          <w:rFonts w:eastAsiaTheme="minorEastAsia"/>
          <w:lang w:val="fr-FR"/>
        </w:rPr>
        <w:t>upper</w:t>
      </w:r>
      <w:proofErr w:type="spellEnd"/>
      <w:proofErr w:type="gramEnd"/>
      <w:r w:rsidRPr="00330CC2">
        <w:rPr>
          <w:rFonts w:eastAsiaTheme="minorEastAsia"/>
          <w:lang w:val="fr-FR"/>
        </w:rPr>
        <w:t xml:space="preserve"> 95% CI </w:t>
      </w:r>
      <m:oMath>
        <m:r>
          <w:rPr>
            <w:rFonts w:ascii="Cambria Math" w:eastAsiaTheme="minorEastAsia" w:hAnsi="Cambria Math"/>
            <w:lang w:val="fr-FR"/>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r>
          <w:rPr>
            <w:rFonts w:ascii="Cambria Math" w:eastAsiaTheme="minorEastAsia" w:hAnsi="Cambria Math"/>
            <w:lang w:val="fr-FR"/>
          </w:rPr>
          <m:t>×</m:t>
        </m:r>
        <m:func>
          <m:funcPr>
            <m:ctrlPr>
              <w:rPr>
                <w:rFonts w:ascii="Cambria Math" w:eastAsiaTheme="minorEastAsia" w:hAnsi="Cambria Math"/>
              </w:rPr>
            </m:ctrlPr>
          </m:funcPr>
          <m:fName>
            <m:r>
              <m:rPr>
                <m:sty m:val="p"/>
              </m:rPr>
              <w:rPr>
                <w:rFonts w:ascii="Cambria Math" w:eastAsiaTheme="minorEastAsia" w:hAnsi="Cambria Math"/>
                <w:lang w:val="fr-FR"/>
              </w:rPr>
              <m:t>exp</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lang w:val="fr-FR"/>
                  </w:rPr>
                  <m:t>1.96</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lang w:val="fr-FR"/>
                          </w:rPr>
                          <m:t>1</m:t>
                        </m:r>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den>
                    </m:f>
                  </m:e>
                </m:rad>
              </m:e>
            </m:d>
          </m:e>
        </m:func>
      </m:oMath>
    </w:p>
    <w:p w14:paraId="57093859" w14:textId="77777777" w:rsidR="00CC30CF" w:rsidRDefault="00792BC7" w:rsidP="008C6614">
      <w:pPr>
        <w:pStyle w:val="Heading3"/>
        <w:jc w:val="both"/>
      </w:pPr>
      <w:bookmarkStart w:id="1270" w:name="_Toc2779520"/>
      <w:r>
        <w:t>Empirical Bayes Analysis</w:t>
      </w:r>
      <w:bookmarkEnd w:id="1270"/>
    </w:p>
    <w:p w14:paraId="17C39CC7" w14:textId="77777777" w:rsidR="00792BC7" w:rsidRPr="006B6EBE" w:rsidRDefault="00792BC7" w:rsidP="008C6614">
      <w:pPr>
        <w:jc w:val="both"/>
      </w:pPr>
      <w:r>
        <w:t xml:space="preserve">The maps of the standardised mortality or incidence ratio may lead to misinterpretations, since the extreme values are more often the consequence of small counts than a true extreme relative risk. Consequently, a non-significantly positive standardized mortality risk may be higher than a significant one for which the population at risk is higher. To reduce the influence of the small counts, </w:t>
      </w:r>
      <w:r w:rsidR="00BE3B7E" w:rsidRPr="00792BC7">
        <w:t>Clayton and Kaldor (1987)</w:t>
      </w:r>
      <w:r w:rsidR="00BE3B7E">
        <w:t xml:space="preserve"> </w:t>
      </w:r>
      <w:r>
        <w:t xml:space="preserve">proposed empirical Bayes estimates of the relative risk. They are based on a Poisson-Gamma hierarchical model. </w:t>
      </w:r>
      <w:r w:rsidR="00BE3B7E">
        <w:t>By accounting for differential variability in the data, this hierarchical approach provides more precise estimates of relative risk and more accurate assessments of significant changes that the standard methods. The estimates are smoothed toward a global value b</w:t>
      </w:r>
      <w:r>
        <w:t>y assuming that all the relative risks are sampled in the same g</w:t>
      </w:r>
      <w:r w:rsidR="00BE3B7E">
        <w:t>amma distribution</w:t>
      </w:r>
      <w:r>
        <w:t xml:space="preserve">. Moreover, the smaller the count, the stronger the shrinkage effect. In detail, relative risks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are assumed to come from a single Gamma distribution of scale </w:t>
      </w:r>
      <m:oMath>
        <m:r>
          <w:rPr>
            <w:rFonts w:ascii="Cambria Math" w:eastAsiaTheme="minorEastAsia" w:hAnsi="Cambria Math"/>
          </w:rPr>
          <m:t>α</m:t>
        </m:r>
      </m:oMath>
      <w:r>
        <w:rPr>
          <w:rFonts w:eastAsiaTheme="minorEastAsia"/>
        </w:rPr>
        <w:t xml:space="preserve"> and shape </w:t>
      </w:r>
      <m:oMath>
        <m:r>
          <w:rPr>
            <w:rFonts w:ascii="Cambria Math" w:eastAsiaTheme="minorEastAsia" w:hAnsi="Cambria Math"/>
          </w:rPr>
          <m:t>β</m:t>
        </m:r>
      </m:oMath>
      <w:r>
        <w:rPr>
          <w:rFonts w:eastAsiaTheme="minorEastAsia"/>
        </w:rPr>
        <w:t>,</w:t>
      </w:r>
    </w:p>
    <w:p w14:paraId="46624E17" w14:textId="77777777" w:rsidR="00792BC7" w:rsidRPr="00C12AE1" w:rsidRDefault="00587389" w:rsidP="008C6614">
      <w:pPr>
        <w:jc w:val="bot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oMath>
      </m:oMathPara>
    </w:p>
    <w:p w14:paraId="445AB35A" w14:textId="77777777" w:rsidR="00792BC7" w:rsidRDefault="00792BC7" w:rsidP="008C6614">
      <w:pPr>
        <w:jc w:val="both"/>
        <w:rPr>
          <w:rFonts w:eastAsiaTheme="minorEastAsia"/>
        </w:rPr>
      </w:pP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∼Gamma</m:t>
        </m:r>
        <m:d>
          <m:dPr>
            <m:ctrlPr>
              <w:rPr>
                <w:rFonts w:ascii="Cambria Math" w:eastAsiaTheme="minorEastAsia" w:hAnsi="Cambria Math"/>
                <w:i/>
              </w:rPr>
            </m:ctrlPr>
          </m:dPr>
          <m:e>
            <m:r>
              <w:rPr>
                <w:rFonts w:ascii="Cambria Math" w:eastAsiaTheme="minorEastAsia" w:hAnsi="Cambria Math"/>
              </w:rPr>
              <m:t>α, β</m:t>
            </m:r>
          </m:e>
        </m:d>
      </m:oMath>
      <w:r>
        <w:rPr>
          <w:rFonts w:eastAsiaTheme="minorEastAsia"/>
        </w:rPr>
        <w:t>.</w:t>
      </w:r>
    </w:p>
    <w:p w14:paraId="669F6C38" w14:textId="77777777" w:rsidR="00792BC7" w:rsidRDefault="00792BC7" w:rsidP="008C6614">
      <w:pPr>
        <w:jc w:val="both"/>
        <w:rPr>
          <w:rFonts w:eastAsiaTheme="minorEastAsia"/>
        </w:rPr>
      </w:pPr>
      <w:r>
        <w:rPr>
          <w:rFonts w:eastAsiaTheme="minorEastAsia"/>
        </w:rPr>
        <w:t xml:space="preserve"> Approximation of the posterior mean of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are given by the empirical Bayes estimates, </w:t>
      </w:r>
    </w:p>
    <w:p w14:paraId="0D078919" w14:textId="77777777" w:rsidR="00792BC7" w:rsidRPr="00CD3999" w:rsidRDefault="00792BC7" w:rsidP="008C6614">
      <w:pPr>
        <w:jc w:val="both"/>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β</m:t>
                  </m:r>
                </m:e>
              </m:acc>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75233502" w14:textId="77777777" w:rsidR="00792BC7" w:rsidRPr="00CD3999" w:rsidRDefault="00792BC7" w:rsidP="008C6614">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are the maximum likelihood estimates of </w:t>
      </w:r>
      <m:oMath>
        <m:r>
          <w:rPr>
            <w:rFonts w:ascii="Cambria Math" w:eastAsiaTheme="minorEastAsia"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w:t>
      </w:r>
    </w:p>
    <w:p w14:paraId="62B57F04" w14:textId="77777777" w:rsidR="00792BC7" w:rsidRDefault="00792BC7" w:rsidP="008C6614">
      <w:pPr>
        <w:jc w:val="both"/>
        <w:rPr>
          <w:rFonts w:eastAsiaTheme="minorEastAsia"/>
        </w:rPr>
      </w:pPr>
      <w:r>
        <w:rPr>
          <w:rFonts w:eastAsiaTheme="minorEastAsia"/>
        </w:rPr>
        <w:t xml:space="preserve">In practice, these estimates of the relative risk are obtained through the following iterative procedure: </w:t>
      </w:r>
    </w:p>
    <w:p w14:paraId="67D6AEDE" w14:textId="77777777" w:rsidR="00D26ACB" w:rsidRDefault="00792BC7" w:rsidP="008C6614">
      <w:pPr>
        <w:pStyle w:val="ListParagraph"/>
        <w:numPr>
          <w:ilvl w:val="0"/>
          <w:numId w:val="15"/>
        </w:numPr>
        <w:jc w:val="both"/>
        <w:rPr>
          <w:rFonts w:eastAsiaTheme="minorEastAsia"/>
        </w:rPr>
      </w:pPr>
      <w:r>
        <w:rPr>
          <w:rFonts w:eastAsiaTheme="minorEastAsia"/>
        </w:rPr>
        <w:t xml:space="preserve">Start with initial values for the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For instance</w:t>
      </w:r>
    </w:p>
    <w:p w14:paraId="31FF6280" w14:textId="77777777" w:rsidR="00792BC7" w:rsidRPr="00D26ACB" w:rsidRDefault="00587389" w:rsidP="008C6614">
      <w:pPr>
        <w:jc w:val="both"/>
        <w:rPr>
          <w:rFonts w:eastAsiaTheme="minorEastAsia"/>
        </w:rPr>
      </w:pPr>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oMath>
      <w:r w:rsidR="00792BC7" w:rsidRPr="00D26ACB">
        <w:rPr>
          <w:rFonts w:eastAsiaTheme="minorEastAsia"/>
        </w:rPr>
        <w:t>.</w:t>
      </w:r>
    </w:p>
    <w:p w14:paraId="2D7298E6" w14:textId="77777777" w:rsidR="00D26ACB" w:rsidRDefault="00792BC7" w:rsidP="008C6614">
      <w:pPr>
        <w:pStyle w:val="ListParagraph"/>
        <w:numPr>
          <w:ilvl w:val="0"/>
          <w:numId w:val="15"/>
        </w:numPr>
        <w:spacing w:line="360" w:lineRule="auto"/>
        <w:jc w:val="both"/>
        <w:rPr>
          <w:rFonts w:eastAsiaTheme="minorEastAsia"/>
        </w:rPr>
      </w:pPr>
      <w:r>
        <w:rPr>
          <w:rFonts w:eastAsiaTheme="minorEastAsia"/>
        </w:rPr>
        <w:t>Obtain estimators  </w:t>
      </w:r>
      <m:oMath>
        <m:acc>
          <m:accPr>
            <m:ctrlPr>
              <w:rPr>
                <w:rFonts w:ascii="Cambria Math" w:eastAsiaTheme="minorEastAsia" w:hAnsi="Cambria Math"/>
                <w:i/>
              </w:rPr>
            </m:ctrlPr>
          </m:accPr>
          <m:e>
            <m:r>
              <w:rPr>
                <w:rFonts w:ascii="Cambria Math" w:eastAsiaTheme="minorEastAsia" w:hAnsi="Cambria Math"/>
              </w:rPr>
              <m:t>α</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using equations</w:t>
      </w:r>
    </w:p>
    <w:p w14:paraId="20608593" w14:textId="77777777" w:rsidR="00D26ACB" w:rsidRPr="00D26ACB" w:rsidRDefault="00587389" w:rsidP="008C6614">
      <w:pPr>
        <w:pStyle w:val="ListParagraph"/>
        <w:spacing w:line="360" w:lineRule="auto"/>
        <w:ind w:left="0"/>
        <w:jc w:val="both"/>
        <w:rPr>
          <w:rFonts w:eastAsiaTheme="minorEastAsia"/>
        </w:rPr>
      </w:pPr>
      <m:oMathPara>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acc>
                <m:accPr>
                  <m:ctrlPr>
                    <w:rPr>
                      <w:rFonts w:ascii="Cambria Math" w:eastAsiaTheme="minorEastAsia" w:hAnsi="Cambria Math"/>
                      <w:i/>
                    </w:rPr>
                  </m:ctrlPr>
                </m:accPr>
                <m:e>
                  <m:r>
                    <w:rPr>
                      <w:rFonts w:ascii="Cambria Math" w:eastAsiaTheme="minorEastAsia" w:hAnsi="Cambria Math"/>
                    </w:rPr>
                    <m:t xml:space="preserve">β </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e>
          </m:nary>
          <m:r>
            <w:rPr>
              <w:rFonts w:ascii="Cambria Math" w:eastAsiaTheme="minorEastAsia" w:hAnsi="Cambria Math"/>
            </w:rPr>
            <m:t xml:space="preserve"> </m:t>
          </m:r>
        </m:oMath>
      </m:oMathPara>
    </w:p>
    <w:p w14:paraId="31F11FF6" w14:textId="77777777" w:rsidR="00D26ACB" w:rsidRDefault="00D26ACB" w:rsidP="008C6614">
      <w:pPr>
        <w:pStyle w:val="ListParagraph"/>
        <w:spacing w:line="360" w:lineRule="auto"/>
        <w:ind w:left="2552" w:hanging="1843"/>
        <w:jc w:val="both"/>
        <w:rPr>
          <w:rFonts w:eastAsiaTheme="minorEastAsia"/>
        </w:rPr>
      </w:pPr>
      <w:r>
        <w:rPr>
          <w:rFonts w:eastAsiaTheme="minorEastAsia"/>
        </w:rPr>
        <w:t>a</w:t>
      </w:r>
      <w:r w:rsidR="00792BC7" w:rsidRPr="00FA7F78">
        <w:rPr>
          <w:rFonts w:eastAsiaTheme="minorEastAsia"/>
        </w:rPr>
        <w:t>nd</w:t>
      </w:r>
    </w:p>
    <w:p w14:paraId="0A63E5C1" w14:textId="77777777" w:rsidR="00792BC7" w:rsidRPr="00D26ACB" w:rsidRDefault="00792BC7" w:rsidP="008C6614">
      <w:pPr>
        <w:pStyle w:val="ListParagraph"/>
        <w:spacing w:line="360" w:lineRule="auto"/>
        <w:ind w:left="2552" w:firstLine="283"/>
        <w:jc w:val="both"/>
        <w:rPr>
          <w:rFonts w:eastAsiaTheme="minorEastAsia"/>
        </w:rPr>
      </w:pPr>
      <w:r w:rsidRPr="00FA7F78">
        <w:rPr>
          <w:rFonts w:eastAsiaTheme="minorEastAsia"/>
        </w:rPr>
        <w:t xml:space="preserve"> </w:t>
      </w:r>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(1+</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e>
        </m:nary>
        <m:r>
          <w:rPr>
            <w:rFonts w:ascii="Cambria Math" w:eastAsiaTheme="minorEastAsia" w:hAnsi="Cambria Math"/>
          </w:rPr>
          <m:t>) (</m:t>
        </m:r>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e>
        </m:acc>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 xml:space="preserve">) </m:t>
        </m:r>
      </m:oMath>
    </w:p>
    <w:p w14:paraId="3571D83C" w14:textId="77777777" w:rsidR="00D26ACB" w:rsidRDefault="00792BC7" w:rsidP="008C6614">
      <w:pPr>
        <w:pStyle w:val="ListParagraph"/>
        <w:numPr>
          <w:ilvl w:val="0"/>
          <w:numId w:val="15"/>
        </w:numPr>
        <w:spacing w:before="240" w:line="360" w:lineRule="auto"/>
        <w:jc w:val="both"/>
        <w:rPr>
          <w:rFonts w:eastAsiaTheme="minorEastAsia"/>
        </w:rPr>
      </w:pPr>
      <w:r>
        <w:rPr>
          <w:rFonts w:eastAsiaTheme="minorEastAsia"/>
        </w:rPr>
        <w:lastRenderedPageBreak/>
        <w:t>Obtain new estimated values for the relative risks</w:t>
      </w:r>
    </w:p>
    <w:p w14:paraId="6B813555" w14:textId="77777777" w:rsidR="00792BC7" w:rsidRDefault="00587389" w:rsidP="008C6614">
      <w:pPr>
        <w:pStyle w:val="ListParagraph"/>
        <w:spacing w:before="240" w:line="360" w:lineRule="auto"/>
        <w:ind w:left="0"/>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56E7FF47" w14:textId="77777777" w:rsidR="00792BC7" w:rsidRPr="00DC4E76" w:rsidRDefault="00792BC7" w:rsidP="008C6614">
      <w:pPr>
        <w:pStyle w:val="ListParagraph"/>
        <w:numPr>
          <w:ilvl w:val="0"/>
          <w:numId w:val="15"/>
        </w:numPr>
        <w:jc w:val="both"/>
        <w:rPr>
          <w:rFonts w:eastAsiaTheme="minorEastAsia"/>
        </w:rPr>
      </w:pPr>
      <w:r>
        <w:rPr>
          <w:rFonts w:eastAsiaTheme="minorEastAsia"/>
        </w:rPr>
        <w:t xml:space="preserve">Repeat steps 2 and 3 until estimated values for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do not change significantly. </w:t>
      </w:r>
    </w:p>
    <w:p w14:paraId="1D393B4F" w14:textId="77777777" w:rsidR="00792BC7" w:rsidRDefault="00B61A3A" w:rsidP="008C6614">
      <w:pPr>
        <w:pStyle w:val="Heading3"/>
        <w:spacing w:after="240"/>
        <w:jc w:val="both"/>
      </w:pPr>
      <w:bookmarkStart w:id="1271" w:name="_Toc2779521"/>
      <w:r>
        <w:t>Full Bayesian smoothing</w:t>
      </w:r>
      <w:bookmarkEnd w:id="1271"/>
    </w:p>
    <w:p w14:paraId="37A50A7C" w14:textId="77777777" w:rsidR="00B61A3A" w:rsidRDefault="00B61A3A" w:rsidP="008C6614">
      <w:pPr>
        <w:spacing w:after="240"/>
        <w:jc w:val="both"/>
        <w:rPr>
          <w:rFonts w:eastAsiaTheme="minorEastAsia"/>
        </w:rPr>
      </w:pPr>
      <w:r>
        <w:t xml:space="preserve">If some degree of spatial dependence of the risk is assumed, meaning that the risks in close areas are similar, we can estimate the risk in one area with information borrowed from its neighbours. Since these estimates are based on more information than SMR estimates, they are more robust. The BYM model </w:t>
      </w:r>
      <w:r w:rsidRPr="00B61A3A">
        <w:t>(</w:t>
      </w:r>
      <w:proofErr w:type="spellStart"/>
      <w:r w:rsidRPr="00B61A3A">
        <w:t>Besag</w:t>
      </w:r>
      <w:proofErr w:type="spellEnd"/>
      <w:r w:rsidRPr="00B61A3A">
        <w:t xml:space="preserve">, York, and </w:t>
      </w:r>
      <w:proofErr w:type="spellStart"/>
      <w:r w:rsidRPr="00B61A3A">
        <w:t>Mollié</w:t>
      </w:r>
      <w:proofErr w:type="spellEnd"/>
      <w:r w:rsidRPr="00B61A3A">
        <w:t xml:space="preserve"> 1991)</w:t>
      </w:r>
      <w:r>
        <w:t xml:space="preserve"> was developed to address this issue of spatial dependence of risk. First a neighbour</w:t>
      </w:r>
      <w:r w:rsidR="00231BAB">
        <w:t xml:space="preserve">hood structure of the study area must be defined </w:t>
      </w:r>
      <w:r>
        <w:t xml:space="preserve">which specifies the neighbour relationships between areas. Here, we </w:t>
      </w:r>
      <w:proofErr w:type="gramStart"/>
      <w:r>
        <w:t>denotes</w:t>
      </w:r>
      <w:proofErr w:type="gramEnd"/>
      <w:r>
        <w:t xml:space="preserve"> </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eastAsiaTheme="minorEastAsia"/>
        </w:rPr>
        <w:t xml:space="preserve"> the set neighbours for area </w:t>
      </w:r>
      <m:oMath>
        <m:r>
          <w:rPr>
            <w:rFonts w:ascii="Cambria Math" w:eastAsiaTheme="minorEastAsia" w:hAnsi="Cambria Math"/>
          </w:rPr>
          <m:t>i</m:t>
        </m:r>
      </m:oMath>
      <w:r>
        <w:rPr>
          <w:rFonts w:eastAsiaTheme="minorEastAsia"/>
        </w:rPr>
        <w:t xml:space="preserve">. The log relative risk is then split into two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a spatial term w</w:t>
      </w:r>
      <w:proofErr w:type="spellStart"/>
      <w:r>
        <w:rPr>
          <w:rFonts w:eastAsiaTheme="minorEastAsia"/>
        </w:rPr>
        <w:t>hich</w:t>
      </w:r>
      <w:proofErr w:type="spellEnd"/>
      <w:r>
        <w:rPr>
          <w:rFonts w:eastAsiaTheme="minorEastAsia"/>
        </w:rPr>
        <w:t xml:space="preserve"> accounts for the spatial variations within the risk,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 noise which accounts for independent local variations,</w:t>
      </w:r>
    </w:p>
    <w:p w14:paraId="51900725" w14:textId="77777777" w:rsidR="00B61A3A" w:rsidRDefault="00587389" w:rsidP="008C6614">
      <w:pPr>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RR</m:t>
                      </m:r>
                    </m:e>
                    <m:sub>
                      <m:r>
                        <w:rPr>
                          <w:rFonts w:ascii="Cambria Math" w:eastAsiaTheme="minorEastAsia" w:hAnsi="Cambria Math"/>
                        </w:rPr>
                        <m:t>i</m:t>
                      </m:r>
                    </m:sub>
                  </m:sSub>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oMath>
      </m:oMathPara>
    </w:p>
    <w:p w14:paraId="1D6EF6F4" w14:textId="77777777" w:rsidR="00B61A3A" w:rsidRDefault="00B61A3A" w:rsidP="008C6614">
      <w:pPr>
        <w:jc w:val="both"/>
        <w:rPr>
          <w:rFonts w:eastAsiaTheme="minorEastAsia"/>
        </w:rPr>
      </w:pPr>
      <w:r>
        <w:t>The spatial term is modelled with an intrinsic conditional auto-regressive</w:t>
      </w:r>
      <w:r w:rsidR="00231BAB">
        <w:t xml:space="preserve"> (CAR)</w:t>
      </w:r>
      <w:r>
        <w:t xml:space="preserve"> model, meaning that for each </w:t>
      </w:r>
      <w:r w:rsidR="00231BAB">
        <w:t xml:space="preserve">area </w:t>
      </w:r>
      <w:r w:rsidR="00231BAB" w:rsidRPr="00231BAB">
        <w:rPr>
          <w:i/>
        </w:rPr>
        <w:t>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is given conditionally to its neighbours. Specifically, it is assumed to follow a normal distribution with mean, the neighbour </w:t>
      </w:r>
      <w:proofErr w:type="gramStart"/>
      <w:r>
        <w:rPr>
          <w:rFonts w:eastAsiaTheme="minorEastAsia"/>
        </w:rPr>
        <w:t>mean</w:t>
      </w:r>
      <w:proofErr w:type="gramEnd"/>
      <w:r>
        <w:rPr>
          <w:rFonts w:eastAsiaTheme="minorEastAsia"/>
        </w:rPr>
        <w:t xml:space="preserve"> and variance, a variance parameter,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Pr>
          <w:rFonts w:eastAsiaTheme="minorEastAsia"/>
        </w:rPr>
        <w:t xml:space="preserve">, divided by the number of neighbours,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w:t>
      </w:r>
    </w:p>
    <w:p w14:paraId="4504A051" w14:textId="77777777" w:rsidR="00B61A3A" w:rsidRPr="00B0600B" w:rsidRDefault="00587389" w:rsidP="008C6614">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∼N</m:t>
          </m:r>
          <m:d>
            <m:dPr>
              <m:ctrlPr>
                <w:rPr>
                  <w:rFonts w:ascii="Cambria Math" w:eastAsiaTheme="minorEastAsia" w:hAnsi="Cambria Math"/>
                  <w:i/>
                </w:rPr>
              </m:ctrlPr>
            </m:dPr>
            <m:e>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 </m:t>
                      </m:r>
                    </m:sub>
                    <m:sup/>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d>
          <m:r>
            <w:rPr>
              <w:rFonts w:ascii="Cambria Math" w:eastAsiaTheme="minorEastAsia" w:hAnsi="Cambria Math"/>
            </w:rPr>
            <m:t>.</m:t>
          </m:r>
        </m:oMath>
      </m:oMathPara>
    </w:p>
    <w:p w14:paraId="5D872DAC" w14:textId="77777777" w:rsidR="00B61A3A" w:rsidRDefault="00B61A3A" w:rsidP="008C6614">
      <w:pPr>
        <w:jc w:val="both"/>
        <w:rPr>
          <w:rFonts w:eastAsiaTheme="minorEastAsia"/>
        </w:rPr>
      </w:pPr>
      <w:r>
        <w:rPr>
          <w:rFonts w:eastAsiaTheme="minorEastAsia"/>
        </w:rPr>
        <w:t xml:space="preserve">The larger the number of neighbours, the smaller the variance. </w:t>
      </w:r>
      <w:r>
        <w:t>The Gaussian noises, denoted</w:t>
      </w:r>
      <w:r w:rsidR="00231BAB">
        <w:t xml:space="preserve"> </w:t>
      </w:r>
      <w:r w:rsidR="00231BAB" w:rsidRPr="00231BAB">
        <w:rPr>
          <w:i/>
        </w:rPr>
        <w:t>v</w:t>
      </w:r>
      <w:r w:rsidR="00231BAB" w:rsidRPr="00231BAB">
        <w:rPr>
          <w:i/>
          <w:vertAlign w:val="subscript"/>
        </w:rPr>
        <w:t>i</w:t>
      </w:r>
      <w:r>
        <w:rPr>
          <w:rFonts w:eastAsiaTheme="minorEastAsia"/>
        </w:rPr>
        <w:t xml:space="preserve">, are supposed to be independent and identically distributed with </w:t>
      </w:r>
      <w:r w:rsidR="00231BAB">
        <w:rPr>
          <w:rFonts w:eastAsiaTheme="minorEastAsia"/>
        </w:rPr>
        <w:t>variance</w:t>
      </w:r>
      <m:oMath>
        <m:sSubSup>
          <m:sSubSupPr>
            <m:ctrlPr>
              <w:rPr>
                <w:rFonts w:ascii="Cambria Math" w:eastAsiaTheme="minorEastAsia" w:hAnsi="Cambria Math"/>
                <w:i/>
              </w:rPr>
            </m:ctrlPr>
          </m:sSubSupPr>
          <m:e>
            <m:r>
              <w:rPr>
                <w:rFonts w:ascii="Cambria Math" w:eastAsiaTheme="minorEastAsia" w:hAnsi="Cambria Math"/>
              </w:rPr>
              <m:t xml:space="preserve"> σ</m:t>
            </m:r>
          </m:e>
          <m:sub>
            <m:r>
              <w:rPr>
                <w:rFonts w:ascii="Cambria Math" w:eastAsiaTheme="minorEastAsia" w:hAnsi="Cambria Math"/>
              </w:rPr>
              <m:t>v</m:t>
            </m:r>
          </m:sub>
          <m:sup>
            <m:r>
              <w:rPr>
                <w:rFonts w:ascii="Cambria Math" w:eastAsiaTheme="minorEastAsia" w:hAnsi="Cambria Math"/>
              </w:rPr>
              <m:t>2</m:t>
            </m:r>
          </m:sup>
        </m:sSubSup>
      </m:oMath>
      <w:r>
        <w:rPr>
          <w:rFonts w:eastAsiaTheme="minorEastAsia"/>
        </w:rPr>
        <w:t>.</w:t>
      </w:r>
    </w:p>
    <w:p w14:paraId="25F00F0E" w14:textId="77777777" w:rsidR="00B61A3A" w:rsidRDefault="00B61A3A" w:rsidP="008C6614">
      <w:pPr>
        <w:jc w:val="both"/>
      </w:pPr>
      <w:r>
        <w:t>One can consider the map of the uniquely spatially structured term given by (</w:t>
      </w:r>
      <m:oMath>
        <m:r>
          <m:rPr>
            <m:sty m:val="p"/>
          </m:rPr>
          <w:rPr>
            <w:rFonts w:ascii="Cambria Math" w:eastAsiaTheme="minorEastAsia" w:hAnsi="Cambria Math"/>
          </w:rPr>
          <m:t>exp⁡</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t>). They display uniq</w:t>
      </w:r>
      <w:proofErr w:type="spellStart"/>
      <w:r>
        <w:t>uely</w:t>
      </w:r>
      <w:proofErr w:type="spellEnd"/>
      <w:r>
        <w:t xml:space="preserve"> the part of the risk which has a smooth spatial distribution. The independent term is then seen as residual. But one can also consider the estimate of the entire relative risk which leads to robust estimate thanks to the spatial CAR term, but also allows individual variability.</w:t>
      </w:r>
    </w:p>
    <w:p w14:paraId="057E5153" w14:textId="77777777" w:rsidR="00231BAB" w:rsidRDefault="00B61A3A" w:rsidP="008C6614">
      <w:pPr>
        <w:jc w:val="both"/>
        <w:rPr>
          <w:rFonts w:eastAsiaTheme="minorEastAsia"/>
        </w:rPr>
      </w:pPr>
      <w:r>
        <w:rPr>
          <w:rFonts w:eastAsiaTheme="minorEastAsia"/>
        </w:rPr>
        <w:t xml:space="preserve">Other models are also proposed in the RIF, the ‘CAR’ model, in which the log relative risk is only modelled by the conditional autoregressive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term. In this model, the relative risk is assumed to be spatially smooth without any local independent variations. In the CAR and the BYM model, estimates are smoothed towards a local mean.</w:t>
      </w:r>
    </w:p>
    <w:p w14:paraId="5A028A55" w14:textId="77777777" w:rsidR="00B61A3A" w:rsidRDefault="00B61A3A" w:rsidP="008C6614">
      <w:pPr>
        <w:jc w:val="both"/>
        <w:rPr>
          <w:rFonts w:eastAsiaTheme="minorEastAsia"/>
        </w:rPr>
      </w:pPr>
      <w:proofErr w:type="gramStart"/>
      <w:r>
        <w:rPr>
          <w:rFonts w:eastAsiaTheme="minorEastAsia"/>
        </w:rPr>
        <w:t>Finally</w:t>
      </w:r>
      <w:proofErr w:type="gramEnd"/>
      <w:r>
        <w:rPr>
          <w:rFonts w:eastAsiaTheme="minorEastAsia"/>
        </w:rPr>
        <w:t xml:space="preserve"> the ‘HET’ </w:t>
      </w:r>
      <w:r w:rsidR="00231BAB">
        <w:rPr>
          <w:rFonts w:eastAsiaTheme="minorEastAsia"/>
        </w:rPr>
        <w:t xml:space="preserve">(heterogeneous) </w:t>
      </w:r>
      <w:r>
        <w:rPr>
          <w:rFonts w:eastAsiaTheme="minorEastAsia"/>
        </w:rPr>
        <w:t>model is also proposed. In this model, the log relative risk is only composed of the independent term</w:t>
      </w:r>
      <w:r w:rsidR="00231BAB">
        <w:rPr>
          <w:rFonts w:eastAsiaTheme="minorEastAsia"/>
        </w:rPr>
        <w:t xml:space="preserve"> </w:t>
      </w:r>
      <w:r w:rsidR="00231BAB" w:rsidRPr="00231BAB">
        <w:rPr>
          <w:rFonts w:eastAsiaTheme="minorEastAsia"/>
          <w:i/>
        </w:rPr>
        <w:t>v</w:t>
      </w:r>
      <w:r w:rsidR="00231BAB" w:rsidRPr="00231BAB">
        <w:rPr>
          <w:rFonts w:eastAsiaTheme="minorEastAsia"/>
          <w:i/>
          <w:vertAlign w:val="subscript"/>
        </w:rPr>
        <w:t>i</w:t>
      </w:r>
      <w:r>
        <w:rPr>
          <w:rFonts w:eastAsiaTheme="minorEastAsia"/>
        </w:rPr>
        <w:t>. As for empirical Bayes estimates, with this model the log relative risk estimates are smoothed toward a global mean. These two models are thus similar, they only differ by their prior (Gaussian vs gamma), and their inference method (fully Bayesian vs empirical Bayes).</w:t>
      </w:r>
    </w:p>
    <w:p w14:paraId="2E81CD06" w14:textId="77777777" w:rsidR="00B61A3A" w:rsidRDefault="00B61A3A" w:rsidP="008C6614">
      <w:pPr>
        <w:pStyle w:val="ListParagraph"/>
        <w:ind w:left="0"/>
        <w:jc w:val="both"/>
        <w:rPr>
          <w:rFonts w:eastAsiaTheme="minorEastAsia"/>
        </w:rPr>
      </w:pPr>
      <w:r>
        <w:rPr>
          <w:rFonts w:eastAsiaTheme="minorEastAsia"/>
          <w:i/>
        </w:rPr>
        <w:t>Prior</w:t>
      </w:r>
      <w:r w:rsidRPr="00133C12">
        <w:rPr>
          <w:rFonts w:eastAsiaTheme="minorEastAsia"/>
          <w:i/>
        </w:rPr>
        <w:t xml:space="preserve"> specification</w:t>
      </w:r>
    </w:p>
    <w:p w14:paraId="44A33978" w14:textId="77777777" w:rsidR="00B61A3A" w:rsidRDefault="00FE79DF" w:rsidP="008C6614">
      <w:pPr>
        <w:jc w:val="both"/>
        <w:rPr>
          <w:rFonts w:eastAsiaTheme="minorEastAsia"/>
        </w:rPr>
      </w:pPr>
      <w:commentRangeStart w:id="1272"/>
      <w:r>
        <w:rPr>
          <w:rFonts w:eastAsiaTheme="minorEastAsia"/>
        </w:rPr>
        <w:t>Minimally informative i</w:t>
      </w:r>
      <w:r w:rsidR="00B61A3A">
        <w:rPr>
          <w:rFonts w:eastAsiaTheme="minorEastAsia"/>
        </w:rPr>
        <w:t xml:space="preserve">ndependent </w:t>
      </w:r>
      <w:commentRangeStart w:id="1273"/>
      <w:r w:rsidR="00B61A3A">
        <w:rPr>
          <w:rFonts w:eastAsiaTheme="minorEastAsia"/>
        </w:rPr>
        <w:t xml:space="preserve">inverse gamma </w:t>
      </w:r>
      <w:commentRangeEnd w:id="1273"/>
      <w:r w:rsidR="00326D28">
        <w:rPr>
          <w:rStyle w:val="CommentReference"/>
        </w:rPr>
        <w:commentReference w:id="1273"/>
      </w:r>
      <m:oMath>
        <m:r>
          <w:rPr>
            <w:rFonts w:ascii="Cambria Math" w:eastAsiaTheme="minorEastAsia" w:hAnsi="Cambria Math"/>
          </w:rPr>
          <m:t>IGamma(0.5,0.0005)</m:t>
        </m:r>
      </m:oMath>
      <w:r w:rsidR="00B61A3A">
        <w:rPr>
          <w:rFonts w:eastAsiaTheme="minorEastAsia"/>
        </w:rPr>
        <w:t xml:space="preserve"> priors are assigned to the model parameters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sidR="00B61A3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oMath>
      <w:r w:rsidR="00B61A3A">
        <w:rPr>
          <w:rFonts w:eastAsiaTheme="minorEastAsia"/>
        </w:rPr>
        <w:t>.</w:t>
      </w:r>
      <w:commentRangeEnd w:id="1272"/>
      <w:r>
        <w:rPr>
          <w:rStyle w:val="CommentReference"/>
        </w:rPr>
        <w:commentReference w:id="1272"/>
      </w:r>
    </w:p>
    <w:p w14:paraId="44E085B6" w14:textId="77777777" w:rsidR="00822786" w:rsidRDefault="00FE79DF" w:rsidP="008C6614">
      <w:pPr>
        <w:pStyle w:val="Heading3"/>
        <w:jc w:val="both"/>
      </w:pPr>
      <w:bookmarkStart w:id="1274" w:name="_Toc2779522"/>
      <w:r>
        <w:t>R and R-INLA</w:t>
      </w:r>
      <w:bookmarkEnd w:id="1274"/>
    </w:p>
    <w:p w14:paraId="74767E24" w14:textId="77777777" w:rsidR="003B4F5C" w:rsidRDefault="00FE79DF" w:rsidP="008C6614">
      <w:pPr>
        <w:jc w:val="both"/>
      </w:pPr>
      <w:r>
        <w:t xml:space="preserve">The statistical calculations described above are performed by the RIF server calling an instance of a R procedure </w:t>
      </w:r>
      <w:r w:rsidR="00A81C86">
        <w:t>(</w:t>
      </w:r>
      <w:r w:rsidR="00A81C86" w:rsidRPr="00A81C86">
        <w:t>R Core Team</w:t>
      </w:r>
      <w:r w:rsidR="00A81C86">
        <w:t xml:space="preserve">, </w:t>
      </w:r>
      <w:r w:rsidR="00A81C86" w:rsidRPr="00A81C86">
        <w:t>2015)</w:t>
      </w:r>
      <w:r>
        <w:t xml:space="preserve">. </w:t>
      </w:r>
      <w:r w:rsidR="001B34BE">
        <w:t>The full Bayesian smoothing is performed using the integrated nested Laplace approximations (INLA), proposed by Rue et al. (2009</w:t>
      </w:r>
      <w:proofErr w:type="gramStart"/>
      <w:r w:rsidR="001B34BE">
        <w:t>)</w:t>
      </w:r>
      <w:r>
        <w:t xml:space="preserve"> </w:t>
      </w:r>
      <w:r w:rsidR="001B34BE">
        <w:t>.</w:t>
      </w:r>
      <w:proofErr w:type="gramEnd"/>
      <w:r w:rsidR="001B34BE">
        <w:t xml:space="preserve"> Whereas Bayesian inference often makes use of Markov Chain Monte Carlo (MCMC) simulation methods (Casella and George, 1992)</w:t>
      </w:r>
      <w:r w:rsidR="008C6614">
        <w:t xml:space="preserve">, the increasing size and related high spatial resolution of the datasets supported by the RIF mean that even state of the art, high powered servers would take several days to </w:t>
      </w:r>
      <w:r w:rsidR="008C6614">
        <w:lastRenderedPageBreak/>
        <w:t xml:space="preserve">perform Bayesian inference via MCMC. Since INLA uses a deterministic algorithm it produces accurate results much faster than MCMC methods (Blangiardo and </w:t>
      </w:r>
      <w:proofErr w:type="spellStart"/>
      <w:r w:rsidR="008C6614">
        <w:t>Cameletti</w:t>
      </w:r>
      <w:proofErr w:type="spellEnd"/>
      <w:r w:rsidR="008C6614">
        <w:t xml:space="preserve">, 2015). The INLA functionality is delivered through and R package called R-INLA. The website </w:t>
      </w:r>
      <w:r w:rsidR="00AC0582">
        <w:rPr>
          <w:rStyle w:val="Hyperlink"/>
        </w:rPr>
        <w:fldChar w:fldCharType="begin"/>
      </w:r>
      <w:r w:rsidR="00AC0582">
        <w:rPr>
          <w:rStyle w:val="Hyperlink"/>
        </w:rPr>
        <w:instrText xml:space="preserve"> HYPERLINK "http://www.r-inla.org" </w:instrText>
      </w:r>
      <w:r w:rsidR="00AC0582">
        <w:rPr>
          <w:rStyle w:val="Hyperlink"/>
        </w:rPr>
        <w:fldChar w:fldCharType="separate"/>
      </w:r>
      <w:r w:rsidR="008C6614" w:rsidRPr="00424635">
        <w:rPr>
          <w:rStyle w:val="Hyperlink"/>
        </w:rPr>
        <w:t>www.r-inla.org</w:t>
      </w:r>
      <w:r w:rsidR="00AC0582">
        <w:rPr>
          <w:rStyle w:val="Hyperlink"/>
        </w:rPr>
        <w:fldChar w:fldCharType="end"/>
      </w:r>
      <w:r w:rsidR="008C6614">
        <w:t xml:space="preserve"> is a useful</w:t>
      </w:r>
      <w:r w:rsidR="00EE5F56">
        <w:t xml:space="preserve"> source of further information; i</w:t>
      </w:r>
      <w:r w:rsidR="008C6614">
        <w:t>t provides many papers, tutorials and examples that assist in the understanding and implementation of INLA.</w:t>
      </w:r>
    </w:p>
    <w:p w14:paraId="00D221EB" w14:textId="77777777" w:rsidR="003B4F5C" w:rsidRDefault="003B4F5C" w:rsidP="003B4F5C">
      <w:r>
        <w:br w:type="page"/>
      </w:r>
    </w:p>
    <w:p w14:paraId="186BEB25" w14:textId="77777777" w:rsidR="003B4F5C" w:rsidRDefault="003B4F5C" w:rsidP="003B4F5C">
      <w:pPr>
        <w:pStyle w:val="Heading2"/>
      </w:pPr>
      <w:bookmarkStart w:id="1275" w:name="_Toc2779523"/>
      <w:r>
        <w:lastRenderedPageBreak/>
        <w:t xml:space="preserve">Appendix B. Descriptive analysis of </w:t>
      </w:r>
      <w:proofErr w:type="spellStart"/>
      <w:r>
        <w:t>Sahsuland</w:t>
      </w:r>
      <w:bookmarkEnd w:id="1275"/>
      <w:proofErr w:type="spellEnd"/>
    </w:p>
    <w:p w14:paraId="7F28BBD0" w14:textId="77777777" w:rsidR="003B4F5C" w:rsidRDefault="003B4F5C">
      <w:proofErr w:type="spellStart"/>
      <w:r>
        <w:t>Sahsuland</w:t>
      </w:r>
      <w:proofErr w:type="spellEnd"/>
      <w:r>
        <w:t xml:space="preserve"> is a fictitious island nation of approximately 32860 km</w:t>
      </w:r>
      <w:r w:rsidRPr="003B4F5C">
        <w:rPr>
          <w:vertAlign w:val="superscript"/>
        </w:rPr>
        <w:t>2</w:t>
      </w:r>
      <w:r>
        <w:t xml:space="preserve"> comprising 4 different hierarchical levels of geography. </w:t>
      </w:r>
    </w:p>
    <w:p w14:paraId="58BA09F1" w14:textId="77777777" w:rsidR="003B4F5C" w:rsidRDefault="003B4F5C" w:rsidP="003B4F5C">
      <w:pPr>
        <w:jc w:val="center"/>
      </w:pPr>
      <w:commentRangeStart w:id="1276"/>
      <w:r>
        <w:rPr>
          <w:noProof/>
          <w:lang w:eastAsia="en-GB"/>
        </w:rPr>
        <w:drawing>
          <wp:inline distT="0" distB="0" distL="0" distR="0" wp14:anchorId="2430BEEA" wp14:editId="7D18E84D">
            <wp:extent cx="5037826" cy="767067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1648" cy="7676495"/>
                    </a:xfrm>
                    <a:prstGeom prst="rect">
                      <a:avLst/>
                    </a:prstGeom>
                    <a:noFill/>
                    <a:ln>
                      <a:noFill/>
                    </a:ln>
                  </pic:spPr>
                </pic:pic>
              </a:graphicData>
            </a:graphic>
          </wp:inline>
        </w:drawing>
      </w:r>
    </w:p>
    <w:p w14:paraId="741C5005" w14:textId="77777777" w:rsidR="003B4F5C" w:rsidRDefault="003B4F5C" w:rsidP="003B4F5C">
      <w:pPr>
        <w:jc w:val="center"/>
      </w:pPr>
      <w:r>
        <w:t xml:space="preserve">Figure XXX. </w:t>
      </w:r>
      <w:proofErr w:type="spellStart"/>
      <w:r>
        <w:t>Sahsuland</w:t>
      </w:r>
      <w:commentRangeEnd w:id="1276"/>
      <w:proofErr w:type="spellEnd"/>
      <w:r>
        <w:rPr>
          <w:rStyle w:val="CommentReference"/>
        </w:rPr>
        <w:commentReference w:id="1276"/>
      </w:r>
    </w:p>
    <w:p w14:paraId="7D36B81D" w14:textId="77777777" w:rsidR="0094319C" w:rsidRDefault="003B4F5C" w:rsidP="003B4F5C">
      <w:pPr>
        <w:pStyle w:val="Heading3"/>
      </w:pPr>
      <w:bookmarkStart w:id="1277" w:name="_Toc2779524"/>
      <w:proofErr w:type="spellStart"/>
      <w:r>
        <w:t>Sahsuland</w:t>
      </w:r>
      <w:proofErr w:type="spellEnd"/>
      <w:r>
        <w:t xml:space="preserve"> population</w:t>
      </w:r>
      <w:bookmarkEnd w:id="1277"/>
    </w:p>
    <w:p w14:paraId="37422ABE" w14:textId="77777777" w:rsidR="0094319C" w:rsidRDefault="0094319C" w:rsidP="0094319C">
      <w:r>
        <w:t xml:space="preserve">Population data is available for the period 1989-1996 in </w:t>
      </w:r>
      <w:proofErr w:type="gramStart"/>
      <w:r>
        <w:t>five year</w:t>
      </w:r>
      <w:proofErr w:type="gramEnd"/>
      <w:r>
        <w:t xml:space="preserve"> age groups from ages 5 to 85 and one year age groups for the ages 0 to 4.</w:t>
      </w:r>
    </w:p>
    <w:p w14:paraId="006E9EC2" w14:textId="77777777" w:rsidR="0094319C" w:rsidRDefault="0094319C" w:rsidP="0094319C">
      <w:r>
        <w:lastRenderedPageBreak/>
        <w:t xml:space="preserve">Table XXX. </w:t>
      </w:r>
      <w:proofErr w:type="spellStart"/>
      <w:r>
        <w:t>Sahsuland</w:t>
      </w:r>
      <w:proofErr w:type="spellEnd"/>
      <w:r>
        <w:t xml:space="preserve"> population by age.</w:t>
      </w:r>
    </w:p>
    <w:tbl>
      <w:tblPr>
        <w:tblStyle w:val="TableGrid"/>
        <w:tblW w:w="0" w:type="auto"/>
        <w:tblLook w:val="04A0" w:firstRow="1" w:lastRow="0" w:firstColumn="1" w:lastColumn="0" w:noHBand="0" w:noVBand="1"/>
      </w:tblPr>
      <w:tblGrid>
        <w:gridCol w:w="799"/>
        <w:gridCol w:w="940"/>
        <w:gridCol w:w="940"/>
        <w:gridCol w:w="1107"/>
        <w:gridCol w:w="1107"/>
        <w:gridCol w:w="1107"/>
        <w:gridCol w:w="1107"/>
        <w:gridCol w:w="940"/>
        <w:gridCol w:w="1218"/>
      </w:tblGrid>
      <w:tr w:rsidR="00286CFA" w14:paraId="447D9959" w14:textId="77777777" w:rsidTr="0006447B">
        <w:tc>
          <w:tcPr>
            <w:tcW w:w="799" w:type="dxa"/>
          </w:tcPr>
          <w:p w14:paraId="2ECD22E3" w14:textId="77777777" w:rsidR="00286CFA" w:rsidRDefault="00286CFA" w:rsidP="0094319C">
            <w:r>
              <w:t>Year</w:t>
            </w:r>
          </w:p>
        </w:tc>
        <w:tc>
          <w:tcPr>
            <w:tcW w:w="886" w:type="dxa"/>
          </w:tcPr>
          <w:p w14:paraId="0EC030F7" w14:textId="77777777" w:rsidR="00286CFA" w:rsidRDefault="00286CFA" w:rsidP="0094319C">
            <w:r>
              <w:t>0-4</w:t>
            </w:r>
          </w:p>
        </w:tc>
        <w:tc>
          <w:tcPr>
            <w:tcW w:w="886" w:type="dxa"/>
          </w:tcPr>
          <w:p w14:paraId="7E23322E" w14:textId="77777777" w:rsidR="00286CFA" w:rsidRDefault="00286CFA" w:rsidP="006C7F6F">
            <w:r>
              <w:t>5-9</w:t>
            </w:r>
          </w:p>
        </w:tc>
        <w:tc>
          <w:tcPr>
            <w:tcW w:w="997" w:type="dxa"/>
          </w:tcPr>
          <w:p w14:paraId="27490AFB" w14:textId="77777777" w:rsidR="00286CFA" w:rsidRDefault="00286CFA" w:rsidP="006C7F6F">
            <w:r>
              <w:t>10-19</w:t>
            </w:r>
          </w:p>
        </w:tc>
        <w:tc>
          <w:tcPr>
            <w:tcW w:w="997" w:type="dxa"/>
          </w:tcPr>
          <w:p w14:paraId="38370F95" w14:textId="77777777" w:rsidR="00286CFA" w:rsidRDefault="00286CFA" w:rsidP="00286CFA">
            <w:r>
              <w:t>20-39</w:t>
            </w:r>
          </w:p>
        </w:tc>
        <w:tc>
          <w:tcPr>
            <w:tcW w:w="997" w:type="dxa"/>
          </w:tcPr>
          <w:p w14:paraId="335D9D26" w14:textId="77777777" w:rsidR="00286CFA" w:rsidRDefault="00286CFA" w:rsidP="00286CFA">
            <w:r>
              <w:t>40-59</w:t>
            </w:r>
          </w:p>
        </w:tc>
        <w:tc>
          <w:tcPr>
            <w:tcW w:w="997" w:type="dxa"/>
          </w:tcPr>
          <w:p w14:paraId="2962825D" w14:textId="77777777" w:rsidR="00286CFA" w:rsidRDefault="00286CFA" w:rsidP="00286CFA">
            <w:r>
              <w:t>60-79</w:t>
            </w:r>
          </w:p>
        </w:tc>
        <w:tc>
          <w:tcPr>
            <w:tcW w:w="886" w:type="dxa"/>
          </w:tcPr>
          <w:p w14:paraId="432FEF2B" w14:textId="77777777" w:rsidR="00286CFA" w:rsidRDefault="00286CFA" w:rsidP="00286CFA">
            <w:r>
              <w:t>80+</w:t>
            </w:r>
          </w:p>
        </w:tc>
        <w:tc>
          <w:tcPr>
            <w:tcW w:w="1218" w:type="dxa"/>
          </w:tcPr>
          <w:p w14:paraId="20F7261B" w14:textId="77777777" w:rsidR="00286CFA" w:rsidRDefault="00286CFA" w:rsidP="0094319C">
            <w:r>
              <w:t>Total</w:t>
            </w:r>
          </w:p>
        </w:tc>
      </w:tr>
      <w:tr w:rsidR="0006447B" w14:paraId="55F642EC" w14:textId="77777777" w:rsidTr="0006447B">
        <w:tc>
          <w:tcPr>
            <w:tcW w:w="799" w:type="dxa"/>
          </w:tcPr>
          <w:p w14:paraId="2170C65F" w14:textId="77777777" w:rsidR="0006447B" w:rsidRDefault="0006447B" w:rsidP="0094319C">
            <w:r>
              <w:t>1989</w:t>
            </w:r>
          </w:p>
        </w:tc>
        <w:tc>
          <w:tcPr>
            <w:tcW w:w="886" w:type="dxa"/>
          </w:tcPr>
          <w:p w14:paraId="7E76F895" w14:textId="77777777" w:rsidR="0006447B" w:rsidRPr="00396CAA" w:rsidRDefault="0006447B" w:rsidP="00570015">
            <w:r w:rsidRPr="00396CAA">
              <w:t>622,270</w:t>
            </w:r>
          </w:p>
        </w:tc>
        <w:tc>
          <w:tcPr>
            <w:tcW w:w="886" w:type="dxa"/>
          </w:tcPr>
          <w:p w14:paraId="352B76AC" w14:textId="77777777" w:rsidR="0006447B" w:rsidRPr="00396CAA" w:rsidRDefault="0006447B" w:rsidP="00570015">
            <w:r w:rsidRPr="00396CAA">
              <w:t>600,646</w:t>
            </w:r>
          </w:p>
        </w:tc>
        <w:tc>
          <w:tcPr>
            <w:tcW w:w="997" w:type="dxa"/>
          </w:tcPr>
          <w:p w14:paraId="5F7478C7" w14:textId="77777777" w:rsidR="0006447B" w:rsidRPr="00396CAA" w:rsidRDefault="0006447B" w:rsidP="00570015">
            <w:r w:rsidRPr="00396CAA">
              <w:t>1,283,290</w:t>
            </w:r>
          </w:p>
        </w:tc>
        <w:tc>
          <w:tcPr>
            <w:tcW w:w="997" w:type="dxa"/>
          </w:tcPr>
          <w:p w14:paraId="124A5166" w14:textId="77777777" w:rsidR="0006447B" w:rsidRPr="00396CAA" w:rsidRDefault="0006447B" w:rsidP="00570015">
            <w:r w:rsidRPr="00396CAA">
              <w:t>2,893,970</w:t>
            </w:r>
          </w:p>
        </w:tc>
        <w:tc>
          <w:tcPr>
            <w:tcW w:w="997" w:type="dxa"/>
          </w:tcPr>
          <w:p w14:paraId="48216722" w14:textId="77777777" w:rsidR="0006447B" w:rsidRPr="00396CAA" w:rsidRDefault="0006447B" w:rsidP="00570015">
            <w:r w:rsidRPr="00396CAA">
              <w:t>2,380,576</w:t>
            </w:r>
          </w:p>
        </w:tc>
        <w:tc>
          <w:tcPr>
            <w:tcW w:w="997" w:type="dxa"/>
          </w:tcPr>
          <w:p w14:paraId="447E5C37" w14:textId="77777777" w:rsidR="0006447B" w:rsidRPr="00396CAA" w:rsidRDefault="0006447B" w:rsidP="00570015">
            <w:r w:rsidRPr="00396CAA">
              <w:t>1,961,654</w:t>
            </w:r>
          </w:p>
        </w:tc>
        <w:tc>
          <w:tcPr>
            <w:tcW w:w="886" w:type="dxa"/>
          </w:tcPr>
          <w:p w14:paraId="3EA49427" w14:textId="77777777" w:rsidR="0006447B" w:rsidRPr="00396CAA" w:rsidRDefault="0006447B" w:rsidP="00570015">
            <w:r w:rsidRPr="00396CAA">
              <w:t>460,856</w:t>
            </w:r>
          </w:p>
        </w:tc>
        <w:tc>
          <w:tcPr>
            <w:tcW w:w="1218" w:type="dxa"/>
          </w:tcPr>
          <w:p w14:paraId="4AD484C4" w14:textId="77777777" w:rsidR="0006447B" w:rsidRDefault="0006447B" w:rsidP="0094319C">
            <w:r>
              <w:t>10,203,262</w:t>
            </w:r>
          </w:p>
        </w:tc>
      </w:tr>
      <w:tr w:rsidR="0006447B" w14:paraId="1D76BB4B" w14:textId="77777777" w:rsidTr="0006447B">
        <w:tc>
          <w:tcPr>
            <w:tcW w:w="799" w:type="dxa"/>
          </w:tcPr>
          <w:p w14:paraId="63722AE7" w14:textId="77777777" w:rsidR="0006447B" w:rsidRDefault="0006447B" w:rsidP="0094319C">
            <w:r>
              <w:t>1990</w:t>
            </w:r>
          </w:p>
        </w:tc>
        <w:tc>
          <w:tcPr>
            <w:tcW w:w="886" w:type="dxa"/>
          </w:tcPr>
          <w:p w14:paraId="2DE4D196" w14:textId="77777777" w:rsidR="0006447B" w:rsidRPr="00396CAA" w:rsidRDefault="0006447B" w:rsidP="00570015">
            <w:r w:rsidRPr="00396CAA">
              <w:t>631,650</w:t>
            </w:r>
          </w:p>
        </w:tc>
        <w:tc>
          <w:tcPr>
            <w:tcW w:w="886" w:type="dxa"/>
          </w:tcPr>
          <w:p w14:paraId="3E493006" w14:textId="77777777" w:rsidR="0006447B" w:rsidRPr="00396CAA" w:rsidRDefault="0006447B" w:rsidP="00570015">
            <w:r w:rsidRPr="00396CAA">
              <w:t>602,524</w:t>
            </w:r>
          </w:p>
        </w:tc>
        <w:tc>
          <w:tcPr>
            <w:tcW w:w="997" w:type="dxa"/>
          </w:tcPr>
          <w:p w14:paraId="18C4296E" w14:textId="77777777" w:rsidR="0006447B" w:rsidRPr="00396CAA" w:rsidRDefault="0006447B" w:rsidP="00570015">
            <w:r w:rsidRPr="00396CAA">
              <w:t>1,261,454</w:t>
            </w:r>
          </w:p>
        </w:tc>
        <w:tc>
          <w:tcPr>
            <w:tcW w:w="997" w:type="dxa"/>
          </w:tcPr>
          <w:p w14:paraId="38760CDF" w14:textId="77777777" w:rsidR="0006447B" w:rsidRPr="00396CAA" w:rsidRDefault="0006447B" w:rsidP="00570015">
            <w:r w:rsidRPr="00396CAA">
              <w:t>2,899,864</w:t>
            </w:r>
          </w:p>
        </w:tc>
        <w:tc>
          <w:tcPr>
            <w:tcW w:w="997" w:type="dxa"/>
          </w:tcPr>
          <w:p w14:paraId="23D88B6C" w14:textId="77777777" w:rsidR="0006447B" w:rsidRPr="00396CAA" w:rsidRDefault="0006447B" w:rsidP="00570015">
            <w:r w:rsidRPr="00396CAA">
              <w:t>2,416,484</w:t>
            </w:r>
          </w:p>
        </w:tc>
        <w:tc>
          <w:tcPr>
            <w:tcW w:w="997" w:type="dxa"/>
          </w:tcPr>
          <w:p w14:paraId="456981DB" w14:textId="77777777" w:rsidR="0006447B" w:rsidRPr="00396CAA" w:rsidRDefault="0006447B" w:rsidP="00570015">
            <w:r w:rsidRPr="00396CAA">
              <w:t>1,960,170</w:t>
            </w:r>
          </w:p>
        </w:tc>
        <w:tc>
          <w:tcPr>
            <w:tcW w:w="886" w:type="dxa"/>
          </w:tcPr>
          <w:p w14:paraId="7BA77D4E" w14:textId="77777777" w:rsidR="0006447B" w:rsidRPr="00396CAA" w:rsidRDefault="0006447B" w:rsidP="00570015">
            <w:r w:rsidRPr="00396CAA">
              <w:t>472,292</w:t>
            </w:r>
          </w:p>
        </w:tc>
        <w:tc>
          <w:tcPr>
            <w:tcW w:w="1218" w:type="dxa"/>
          </w:tcPr>
          <w:p w14:paraId="637F15DD" w14:textId="77777777" w:rsidR="0006447B" w:rsidRDefault="0006447B" w:rsidP="0094319C">
            <w:r w:rsidRPr="00286CFA">
              <w:t>10</w:t>
            </w:r>
            <w:r>
              <w:t>,</w:t>
            </w:r>
            <w:r w:rsidRPr="00286CFA">
              <w:t>244</w:t>
            </w:r>
            <w:r>
              <w:t>,</w:t>
            </w:r>
            <w:r w:rsidRPr="00286CFA">
              <w:t>438</w:t>
            </w:r>
          </w:p>
        </w:tc>
      </w:tr>
      <w:tr w:rsidR="0006447B" w14:paraId="6F27B0AF" w14:textId="77777777" w:rsidTr="0006447B">
        <w:tc>
          <w:tcPr>
            <w:tcW w:w="799" w:type="dxa"/>
          </w:tcPr>
          <w:p w14:paraId="6EFBF752" w14:textId="77777777" w:rsidR="0006447B" w:rsidRDefault="0006447B" w:rsidP="0094319C">
            <w:r>
              <w:t>1991</w:t>
            </w:r>
          </w:p>
        </w:tc>
        <w:tc>
          <w:tcPr>
            <w:tcW w:w="886" w:type="dxa"/>
          </w:tcPr>
          <w:p w14:paraId="534C0524" w14:textId="77777777" w:rsidR="0006447B" w:rsidRPr="00396CAA" w:rsidRDefault="0006447B" w:rsidP="00570015">
            <w:r w:rsidRPr="00396CAA">
              <w:t>642,260</w:t>
            </w:r>
          </w:p>
        </w:tc>
        <w:tc>
          <w:tcPr>
            <w:tcW w:w="886" w:type="dxa"/>
          </w:tcPr>
          <w:p w14:paraId="266E15C3" w14:textId="77777777" w:rsidR="0006447B" w:rsidRPr="00396CAA" w:rsidRDefault="0006447B" w:rsidP="00570015">
            <w:r w:rsidRPr="00396CAA">
              <w:t>607,206</w:t>
            </w:r>
          </w:p>
        </w:tc>
        <w:tc>
          <w:tcPr>
            <w:tcW w:w="997" w:type="dxa"/>
          </w:tcPr>
          <w:p w14:paraId="6845B1F4" w14:textId="77777777" w:rsidR="0006447B" w:rsidRPr="00396CAA" w:rsidRDefault="0006447B" w:rsidP="00570015">
            <w:r w:rsidRPr="00396CAA">
              <w:t>1,239,456</w:t>
            </w:r>
          </w:p>
        </w:tc>
        <w:tc>
          <w:tcPr>
            <w:tcW w:w="997" w:type="dxa"/>
          </w:tcPr>
          <w:p w14:paraId="54C8CEDB" w14:textId="77777777" w:rsidR="0006447B" w:rsidRPr="00396CAA" w:rsidRDefault="0006447B" w:rsidP="00570015">
            <w:r w:rsidRPr="00396CAA">
              <w:t>2,914,374</w:t>
            </w:r>
          </w:p>
        </w:tc>
        <w:tc>
          <w:tcPr>
            <w:tcW w:w="997" w:type="dxa"/>
          </w:tcPr>
          <w:p w14:paraId="36B49302" w14:textId="77777777" w:rsidR="0006447B" w:rsidRPr="00396CAA" w:rsidRDefault="0006447B" w:rsidP="00570015">
            <w:r w:rsidRPr="00396CAA">
              <w:t>2,450,368</w:t>
            </w:r>
          </w:p>
        </w:tc>
        <w:tc>
          <w:tcPr>
            <w:tcW w:w="997" w:type="dxa"/>
          </w:tcPr>
          <w:p w14:paraId="48787956" w14:textId="77777777" w:rsidR="0006447B" w:rsidRPr="00396CAA" w:rsidRDefault="0006447B" w:rsidP="00570015">
            <w:r w:rsidRPr="00396CAA">
              <w:t>1,961,088</w:t>
            </w:r>
          </w:p>
        </w:tc>
        <w:tc>
          <w:tcPr>
            <w:tcW w:w="886" w:type="dxa"/>
          </w:tcPr>
          <w:p w14:paraId="50D3A844" w14:textId="77777777" w:rsidR="0006447B" w:rsidRPr="00396CAA" w:rsidRDefault="0006447B" w:rsidP="00570015">
            <w:r w:rsidRPr="00396CAA">
              <w:t>484,834</w:t>
            </w:r>
          </w:p>
        </w:tc>
        <w:tc>
          <w:tcPr>
            <w:tcW w:w="1218" w:type="dxa"/>
          </w:tcPr>
          <w:p w14:paraId="62EB123E" w14:textId="77777777" w:rsidR="0006447B" w:rsidRDefault="0006447B" w:rsidP="0094319C">
            <w:r w:rsidRPr="00286CFA">
              <w:t>10</w:t>
            </w:r>
            <w:r>
              <w:t>,</w:t>
            </w:r>
            <w:r w:rsidRPr="00286CFA">
              <w:t>299</w:t>
            </w:r>
            <w:r>
              <w:t>,</w:t>
            </w:r>
            <w:r w:rsidRPr="00286CFA">
              <w:t>586</w:t>
            </w:r>
          </w:p>
        </w:tc>
      </w:tr>
      <w:tr w:rsidR="0006447B" w14:paraId="409F05E0" w14:textId="77777777" w:rsidTr="0006447B">
        <w:tc>
          <w:tcPr>
            <w:tcW w:w="799" w:type="dxa"/>
          </w:tcPr>
          <w:p w14:paraId="60B21372" w14:textId="77777777" w:rsidR="0006447B" w:rsidRDefault="0006447B" w:rsidP="0094319C">
            <w:r>
              <w:t>1992</w:t>
            </w:r>
          </w:p>
        </w:tc>
        <w:tc>
          <w:tcPr>
            <w:tcW w:w="886" w:type="dxa"/>
          </w:tcPr>
          <w:p w14:paraId="2AA0EF95" w14:textId="77777777" w:rsidR="0006447B" w:rsidRPr="00396CAA" w:rsidRDefault="0006447B" w:rsidP="00570015">
            <w:r w:rsidRPr="00396CAA">
              <w:t>644,900</w:t>
            </w:r>
          </w:p>
        </w:tc>
        <w:tc>
          <w:tcPr>
            <w:tcW w:w="886" w:type="dxa"/>
          </w:tcPr>
          <w:p w14:paraId="7B13E192" w14:textId="77777777" w:rsidR="0006447B" w:rsidRPr="00396CAA" w:rsidRDefault="0006447B" w:rsidP="00570015">
            <w:r w:rsidRPr="00396CAA">
              <w:t>616,862</w:t>
            </w:r>
          </w:p>
        </w:tc>
        <w:tc>
          <w:tcPr>
            <w:tcW w:w="997" w:type="dxa"/>
          </w:tcPr>
          <w:p w14:paraId="44C191F4" w14:textId="77777777" w:rsidR="0006447B" w:rsidRPr="00396CAA" w:rsidRDefault="0006447B" w:rsidP="00570015">
            <w:r w:rsidRPr="00396CAA">
              <w:t>1,223,550</w:t>
            </w:r>
          </w:p>
        </w:tc>
        <w:tc>
          <w:tcPr>
            <w:tcW w:w="997" w:type="dxa"/>
          </w:tcPr>
          <w:p w14:paraId="5109177B" w14:textId="77777777" w:rsidR="0006447B" w:rsidRPr="00396CAA" w:rsidRDefault="0006447B" w:rsidP="00570015">
            <w:r w:rsidRPr="00396CAA">
              <w:t>2,941,456</w:t>
            </w:r>
          </w:p>
        </w:tc>
        <w:tc>
          <w:tcPr>
            <w:tcW w:w="997" w:type="dxa"/>
          </w:tcPr>
          <w:p w14:paraId="64D69B5A" w14:textId="77777777" w:rsidR="0006447B" w:rsidRPr="00396CAA" w:rsidRDefault="0006447B" w:rsidP="00570015">
            <w:r w:rsidRPr="00396CAA">
              <w:t>2,477,394</w:t>
            </w:r>
          </w:p>
        </w:tc>
        <w:tc>
          <w:tcPr>
            <w:tcW w:w="997" w:type="dxa"/>
          </w:tcPr>
          <w:p w14:paraId="1812CB73" w14:textId="77777777" w:rsidR="0006447B" w:rsidRPr="00396CAA" w:rsidRDefault="0006447B" w:rsidP="00570015">
            <w:r w:rsidRPr="00396CAA">
              <w:t>1,954,206</w:t>
            </w:r>
          </w:p>
        </w:tc>
        <w:tc>
          <w:tcPr>
            <w:tcW w:w="886" w:type="dxa"/>
          </w:tcPr>
          <w:p w14:paraId="2413C901" w14:textId="77777777" w:rsidR="0006447B" w:rsidRPr="00396CAA" w:rsidRDefault="0006447B" w:rsidP="00570015">
            <w:r w:rsidRPr="00396CAA">
              <w:t>497,464</w:t>
            </w:r>
          </w:p>
        </w:tc>
        <w:tc>
          <w:tcPr>
            <w:tcW w:w="1218" w:type="dxa"/>
          </w:tcPr>
          <w:p w14:paraId="2612F71E" w14:textId="77777777" w:rsidR="0006447B" w:rsidRDefault="0006447B" w:rsidP="0094319C">
            <w:r w:rsidRPr="00286CFA">
              <w:t>10</w:t>
            </w:r>
            <w:r>
              <w:t>,</w:t>
            </w:r>
            <w:r w:rsidRPr="00286CFA">
              <w:t>355</w:t>
            </w:r>
            <w:r>
              <w:t>,</w:t>
            </w:r>
            <w:r w:rsidRPr="00286CFA">
              <w:t>832</w:t>
            </w:r>
          </w:p>
        </w:tc>
      </w:tr>
      <w:tr w:rsidR="0006447B" w14:paraId="5CBB784B" w14:textId="77777777" w:rsidTr="0006447B">
        <w:tc>
          <w:tcPr>
            <w:tcW w:w="799" w:type="dxa"/>
          </w:tcPr>
          <w:p w14:paraId="2FB14342" w14:textId="77777777" w:rsidR="0006447B" w:rsidRDefault="0006447B" w:rsidP="0094319C">
            <w:r>
              <w:t>1993</w:t>
            </w:r>
          </w:p>
        </w:tc>
        <w:tc>
          <w:tcPr>
            <w:tcW w:w="886" w:type="dxa"/>
          </w:tcPr>
          <w:p w14:paraId="3E6E0F7F" w14:textId="77777777" w:rsidR="0006447B" w:rsidRPr="00396CAA" w:rsidRDefault="0006447B" w:rsidP="00570015">
            <w:r w:rsidRPr="00396CAA">
              <w:t>639,190</w:t>
            </w:r>
          </w:p>
        </w:tc>
        <w:tc>
          <w:tcPr>
            <w:tcW w:w="886" w:type="dxa"/>
          </w:tcPr>
          <w:p w14:paraId="1F5550C8" w14:textId="77777777" w:rsidR="0006447B" w:rsidRPr="00396CAA" w:rsidRDefault="0006447B" w:rsidP="00570015">
            <w:r w:rsidRPr="00396CAA">
              <w:t>631,042</w:t>
            </w:r>
          </w:p>
        </w:tc>
        <w:tc>
          <w:tcPr>
            <w:tcW w:w="997" w:type="dxa"/>
          </w:tcPr>
          <w:p w14:paraId="2708D3BC" w14:textId="77777777" w:rsidR="0006447B" w:rsidRPr="00396CAA" w:rsidRDefault="0006447B" w:rsidP="00570015">
            <w:r w:rsidRPr="00396CAA">
              <w:t>1,216,676</w:t>
            </w:r>
          </w:p>
        </w:tc>
        <w:tc>
          <w:tcPr>
            <w:tcW w:w="997" w:type="dxa"/>
          </w:tcPr>
          <w:p w14:paraId="18AFAD4A" w14:textId="77777777" w:rsidR="0006447B" w:rsidRPr="00396CAA" w:rsidRDefault="0006447B" w:rsidP="00570015">
            <w:r w:rsidRPr="00396CAA">
              <w:t>2,949,324</w:t>
            </w:r>
          </w:p>
        </w:tc>
        <w:tc>
          <w:tcPr>
            <w:tcW w:w="997" w:type="dxa"/>
          </w:tcPr>
          <w:p w14:paraId="2697A921" w14:textId="77777777" w:rsidR="0006447B" w:rsidRPr="00396CAA" w:rsidRDefault="0006447B" w:rsidP="00570015">
            <w:r w:rsidRPr="00396CAA">
              <w:t>2,508,448</w:t>
            </w:r>
          </w:p>
        </w:tc>
        <w:tc>
          <w:tcPr>
            <w:tcW w:w="997" w:type="dxa"/>
          </w:tcPr>
          <w:p w14:paraId="23402823" w14:textId="77777777" w:rsidR="0006447B" w:rsidRPr="00396CAA" w:rsidRDefault="0006447B" w:rsidP="00570015">
            <w:r w:rsidRPr="00396CAA">
              <w:t>1,942,956</w:t>
            </w:r>
          </w:p>
        </w:tc>
        <w:tc>
          <w:tcPr>
            <w:tcW w:w="886" w:type="dxa"/>
          </w:tcPr>
          <w:p w14:paraId="6F5095B0" w14:textId="77777777" w:rsidR="0006447B" w:rsidRPr="00396CAA" w:rsidRDefault="0006447B" w:rsidP="00570015">
            <w:r w:rsidRPr="00396CAA">
              <w:t>511,690</w:t>
            </w:r>
          </w:p>
        </w:tc>
        <w:tc>
          <w:tcPr>
            <w:tcW w:w="1218" w:type="dxa"/>
          </w:tcPr>
          <w:p w14:paraId="018B6C04" w14:textId="77777777" w:rsidR="0006447B" w:rsidRDefault="0006447B" w:rsidP="0094319C">
            <w:r w:rsidRPr="00286CFA">
              <w:t>10</w:t>
            </w:r>
            <w:r>
              <w:t>,</w:t>
            </w:r>
            <w:r w:rsidRPr="00286CFA">
              <w:t>399</w:t>
            </w:r>
            <w:r>
              <w:t>,</w:t>
            </w:r>
            <w:r w:rsidRPr="00286CFA">
              <w:t>326</w:t>
            </w:r>
          </w:p>
        </w:tc>
      </w:tr>
      <w:tr w:rsidR="0006447B" w14:paraId="68D68628" w14:textId="77777777" w:rsidTr="0006447B">
        <w:tc>
          <w:tcPr>
            <w:tcW w:w="799" w:type="dxa"/>
          </w:tcPr>
          <w:p w14:paraId="1F02C0D9" w14:textId="77777777" w:rsidR="0006447B" w:rsidRDefault="0006447B" w:rsidP="0094319C">
            <w:r>
              <w:t>1994</w:t>
            </w:r>
          </w:p>
        </w:tc>
        <w:tc>
          <w:tcPr>
            <w:tcW w:w="886" w:type="dxa"/>
          </w:tcPr>
          <w:p w14:paraId="47ACFD7A" w14:textId="77777777" w:rsidR="0006447B" w:rsidRPr="00396CAA" w:rsidRDefault="0006447B" w:rsidP="00570015">
            <w:r w:rsidRPr="00396CAA">
              <w:t>637,090</w:t>
            </w:r>
          </w:p>
        </w:tc>
        <w:tc>
          <w:tcPr>
            <w:tcW w:w="886" w:type="dxa"/>
          </w:tcPr>
          <w:p w14:paraId="52851772" w14:textId="77777777" w:rsidR="0006447B" w:rsidRPr="00396CAA" w:rsidRDefault="0006447B" w:rsidP="00570015">
            <w:r w:rsidRPr="00396CAA">
              <w:t>645,432</w:t>
            </w:r>
          </w:p>
        </w:tc>
        <w:tc>
          <w:tcPr>
            <w:tcW w:w="997" w:type="dxa"/>
          </w:tcPr>
          <w:p w14:paraId="56E1605B" w14:textId="77777777" w:rsidR="0006447B" w:rsidRPr="00396CAA" w:rsidRDefault="0006447B" w:rsidP="00570015">
            <w:r w:rsidRPr="00396CAA">
              <w:t>1,212,252</w:t>
            </w:r>
          </w:p>
        </w:tc>
        <w:tc>
          <w:tcPr>
            <w:tcW w:w="997" w:type="dxa"/>
          </w:tcPr>
          <w:p w14:paraId="1F3A6B23" w14:textId="77777777" w:rsidR="0006447B" w:rsidRPr="00396CAA" w:rsidRDefault="0006447B" w:rsidP="00570015">
            <w:r w:rsidRPr="00396CAA">
              <w:t>2,966,698</w:t>
            </w:r>
          </w:p>
        </w:tc>
        <w:tc>
          <w:tcPr>
            <w:tcW w:w="997" w:type="dxa"/>
          </w:tcPr>
          <w:p w14:paraId="1F2CDCA8" w14:textId="77777777" w:rsidR="0006447B" w:rsidRPr="00396CAA" w:rsidRDefault="0006447B" w:rsidP="00570015">
            <w:r w:rsidRPr="00396CAA">
              <w:t>2,548,060</w:t>
            </w:r>
          </w:p>
        </w:tc>
        <w:tc>
          <w:tcPr>
            <w:tcW w:w="997" w:type="dxa"/>
          </w:tcPr>
          <w:p w14:paraId="1719E2B0" w14:textId="77777777" w:rsidR="0006447B" w:rsidRPr="00396CAA" w:rsidRDefault="0006447B" w:rsidP="00570015">
            <w:r w:rsidRPr="00396CAA">
              <w:t>1,931,200</w:t>
            </w:r>
          </w:p>
        </w:tc>
        <w:tc>
          <w:tcPr>
            <w:tcW w:w="886" w:type="dxa"/>
          </w:tcPr>
          <w:p w14:paraId="571A429E" w14:textId="77777777" w:rsidR="0006447B" w:rsidRPr="00396CAA" w:rsidRDefault="0006447B" w:rsidP="00570015">
            <w:r w:rsidRPr="00396CAA">
              <w:t>523,196</w:t>
            </w:r>
          </w:p>
        </w:tc>
        <w:tc>
          <w:tcPr>
            <w:tcW w:w="1218" w:type="dxa"/>
          </w:tcPr>
          <w:p w14:paraId="257A8895" w14:textId="77777777" w:rsidR="0006447B" w:rsidRDefault="0006447B" w:rsidP="0094319C">
            <w:r w:rsidRPr="00286CFA">
              <w:t>10</w:t>
            </w:r>
            <w:r>
              <w:t>,</w:t>
            </w:r>
            <w:r w:rsidRPr="00286CFA">
              <w:t>463</w:t>
            </w:r>
            <w:r>
              <w:t>,</w:t>
            </w:r>
            <w:r w:rsidRPr="00286CFA">
              <w:t>928</w:t>
            </w:r>
          </w:p>
        </w:tc>
      </w:tr>
      <w:tr w:rsidR="0006447B" w14:paraId="0C03996B" w14:textId="77777777" w:rsidTr="0006447B">
        <w:tc>
          <w:tcPr>
            <w:tcW w:w="799" w:type="dxa"/>
          </w:tcPr>
          <w:p w14:paraId="08E5980F" w14:textId="77777777" w:rsidR="0006447B" w:rsidRDefault="0006447B" w:rsidP="0094319C">
            <w:r>
              <w:t>1995</w:t>
            </w:r>
          </w:p>
        </w:tc>
        <w:tc>
          <w:tcPr>
            <w:tcW w:w="886" w:type="dxa"/>
          </w:tcPr>
          <w:p w14:paraId="6B071DA9" w14:textId="77777777" w:rsidR="0006447B" w:rsidRPr="00396CAA" w:rsidRDefault="0006447B" w:rsidP="00570015">
            <w:r w:rsidRPr="00396CAA">
              <w:t>628,860</w:t>
            </w:r>
          </w:p>
        </w:tc>
        <w:tc>
          <w:tcPr>
            <w:tcW w:w="886" w:type="dxa"/>
          </w:tcPr>
          <w:p w14:paraId="0B09CEAA" w14:textId="77777777" w:rsidR="0006447B" w:rsidRPr="00396CAA" w:rsidRDefault="0006447B" w:rsidP="00570015">
            <w:r w:rsidRPr="00396CAA">
              <w:t>655,334</w:t>
            </w:r>
          </w:p>
        </w:tc>
        <w:tc>
          <w:tcPr>
            <w:tcW w:w="997" w:type="dxa"/>
          </w:tcPr>
          <w:p w14:paraId="124A0363" w14:textId="77777777" w:rsidR="0006447B" w:rsidRPr="00396CAA" w:rsidRDefault="0006447B" w:rsidP="00570015">
            <w:r w:rsidRPr="00396CAA">
              <w:t>1,220,428</w:t>
            </w:r>
          </w:p>
        </w:tc>
        <w:tc>
          <w:tcPr>
            <w:tcW w:w="997" w:type="dxa"/>
          </w:tcPr>
          <w:p w14:paraId="3C70A636" w14:textId="77777777" w:rsidR="0006447B" w:rsidRPr="00396CAA" w:rsidRDefault="0006447B" w:rsidP="00570015">
            <w:r w:rsidRPr="00396CAA">
              <w:t>2,979,138</w:t>
            </w:r>
          </w:p>
        </w:tc>
        <w:tc>
          <w:tcPr>
            <w:tcW w:w="997" w:type="dxa"/>
          </w:tcPr>
          <w:p w14:paraId="48A536C4" w14:textId="77777777" w:rsidR="0006447B" w:rsidRPr="00396CAA" w:rsidRDefault="0006447B" w:rsidP="00570015">
            <w:r w:rsidRPr="00396CAA">
              <w:t>2,579,936</w:t>
            </w:r>
          </w:p>
        </w:tc>
        <w:tc>
          <w:tcPr>
            <w:tcW w:w="997" w:type="dxa"/>
          </w:tcPr>
          <w:p w14:paraId="0532CC2E" w14:textId="77777777" w:rsidR="0006447B" w:rsidRPr="00396CAA" w:rsidRDefault="0006447B" w:rsidP="00570015">
            <w:r w:rsidRPr="00396CAA">
              <w:t>1,925,502</w:t>
            </w:r>
          </w:p>
        </w:tc>
        <w:tc>
          <w:tcPr>
            <w:tcW w:w="886" w:type="dxa"/>
          </w:tcPr>
          <w:p w14:paraId="08CFC56D" w14:textId="77777777" w:rsidR="0006447B" w:rsidRPr="00396CAA" w:rsidRDefault="0006447B" w:rsidP="00570015">
            <w:r w:rsidRPr="00396CAA">
              <w:t>533,890</w:t>
            </w:r>
          </w:p>
        </w:tc>
        <w:tc>
          <w:tcPr>
            <w:tcW w:w="1218" w:type="dxa"/>
          </w:tcPr>
          <w:p w14:paraId="25D5895E" w14:textId="77777777" w:rsidR="0006447B" w:rsidRDefault="0006447B" w:rsidP="0094319C">
            <w:r w:rsidRPr="00286CFA">
              <w:t>10</w:t>
            </w:r>
            <w:r>
              <w:t>,</w:t>
            </w:r>
            <w:r w:rsidRPr="00286CFA">
              <w:t>523</w:t>
            </w:r>
            <w:r>
              <w:t>,</w:t>
            </w:r>
            <w:r w:rsidRPr="00286CFA">
              <w:t>088</w:t>
            </w:r>
          </w:p>
        </w:tc>
      </w:tr>
      <w:tr w:rsidR="0006447B" w14:paraId="50D85322" w14:textId="77777777" w:rsidTr="0006447B">
        <w:tc>
          <w:tcPr>
            <w:tcW w:w="799" w:type="dxa"/>
          </w:tcPr>
          <w:p w14:paraId="01214F2E" w14:textId="77777777" w:rsidR="0006447B" w:rsidRDefault="0006447B" w:rsidP="0094319C">
            <w:r>
              <w:t>1996</w:t>
            </w:r>
          </w:p>
        </w:tc>
        <w:tc>
          <w:tcPr>
            <w:tcW w:w="886" w:type="dxa"/>
          </w:tcPr>
          <w:p w14:paraId="75E738C0" w14:textId="77777777" w:rsidR="0006447B" w:rsidRPr="00396CAA" w:rsidRDefault="0006447B" w:rsidP="00570015">
            <w:r w:rsidRPr="00396CAA">
              <w:t>617,540</w:t>
            </w:r>
          </w:p>
        </w:tc>
        <w:tc>
          <w:tcPr>
            <w:tcW w:w="886" w:type="dxa"/>
          </w:tcPr>
          <w:p w14:paraId="427921ED" w14:textId="77777777" w:rsidR="0006447B" w:rsidRPr="00396CAA" w:rsidRDefault="0006447B" w:rsidP="00570015">
            <w:r w:rsidRPr="00396CAA">
              <w:t>661,308</w:t>
            </w:r>
          </w:p>
        </w:tc>
        <w:tc>
          <w:tcPr>
            <w:tcW w:w="997" w:type="dxa"/>
          </w:tcPr>
          <w:p w14:paraId="3C174FFF" w14:textId="77777777" w:rsidR="0006447B" w:rsidRPr="00396CAA" w:rsidRDefault="0006447B" w:rsidP="00570015">
            <w:r w:rsidRPr="00396CAA">
              <w:t>1,235,714</w:t>
            </w:r>
          </w:p>
        </w:tc>
        <w:tc>
          <w:tcPr>
            <w:tcW w:w="997" w:type="dxa"/>
          </w:tcPr>
          <w:p w14:paraId="6564CDBD" w14:textId="77777777" w:rsidR="0006447B" w:rsidRPr="00396CAA" w:rsidRDefault="0006447B" w:rsidP="00570015">
            <w:r w:rsidRPr="00396CAA">
              <w:t>2,964,174</w:t>
            </w:r>
          </w:p>
        </w:tc>
        <w:tc>
          <w:tcPr>
            <w:tcW w:w="997" w:type="dxa"/>
          </w:tcPr>
          <w:p w14:paraId="6735BF46" w14:textId="77777777" w:rsidR="0006447B" w:rsidRPr="00396CAA" w:rsidRDefault="0006447B" w:rsidP="00570015">
            <w:r w:rsidRPr="00396CAA">
              <w:t>2,610,400</w:t>
            </w:r>
          </w:p>
        </w:tc>
        <w:tc>
          <w:tcPr>
            <w:tcW w:w="997" w:type="dxa"/>
          </w:tcPr>
          <w:p w14:paraId="13F7C4B0" w14:textId="77777777" w:rsidR="0006447B" w:rsidRPr="00396CAA" w:rsidRDefault="0006447B" w:rsidP="00570015">
            <w:r w:rsidRPr="00396CAA">
              <w:t>1,922,848</w:t>
            </w:r>
          </w:p>
        </w:tc>
        <w:tc>
          <w:tcPr>
            <w:tcW w:w="886" w:type="dxa"/>
          </w:tcPr>
          <w:p w14:paraId="234148C4" w14:textId="77777777" w:rsidR="0006447B" w:rsidRDefault="0006447B" w:rsidP="00570015">
            <w:r w:rsidRPr="00396CAA">
              <w:t>538,526</w:t>
            </w:r>
          </w:p>
        </w:tc>
        <w:tc>
          <w:tcPr>
            <w:tcW w:w="1218" w:type="dxa"/>
          </w:tcPr>
          <w:p w14:paraId="1A913CDB" w14:textId="77777777" w:rsidR="0006447B" w:rsidRDefault="0006447B" w:rsidP="0094319C">
            <w:r w:rsidRPr="00286CFA">
              <w:t>10</w:t>
            </w:r>
            <w:r>
              <w:t>,</w:t>
            </w:r>
            <w:r w:rsidRPr="00286CFA">
              <w:t>550</w:t>
            </w:r>
            <w:r>
              <w:t>,</w:t>
            </w:r>
            <w:r w:rsidRPr="00286CFA">
              <w:t>510</w:t>
            </w:r>
          </w:p>
        </w:tc>
      </w:tr>
    </w:tbl>
    <w:p w14:paraId="15FA1453" w14:textId="77777777" w:rsidR="0094319C" w:rsidRDefault="0094319C" w:rsidP="0094319C"/>
    <w:p w14:paraId="35EA66E1" w14:textId="77777777" w:rsidR="0006447B" w:rsidRDefault="0006447B" w:rsidP="0094319C">
      <w:r>
        <w:t>Table XXX.</w:t>
      </w:r>
      <w:r w:rsidR="002F7A12">
        <w:t xml:space="preserve"> </w:t>
      </w:r>
      <w:proofErr w:type="spellStart"/>
      <w:r w:rsidR="002F7A12">
        <w:t>Suhsuland</w:t>
      </w:r>
      <w:proofErr w:type="spellEnd"/>
      <w:r w:rsidR="002F7A12">
        <w:t xml:space="preserve"> population by level 2 geography (17 divisions, equivalent to US Counties)</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AE5501" w14:paraId="0EBF2653" w14:textId="77777777" w:rsidTr="00AE5501">
        <w:tc>
          <w:tcPr>
            <w:tcW w:w="935" w:type="dxa"/>
            <w:vMerge w:val="restart"/>
          </w:tcPr>
          <w:p w14:paraId="7C799E73" w14:textId="77777777" w:rsidR="00AE5501" w:rsidRDefault="00AE5501" w:rsidP="0094319C">
            <w:r>
              <w:t>Year</w:t>
            </w:r>
          </w:p>
        </w:tc>
        <w:tc>
          <w:tcPr>
            <w:tcW w:w="5269" w:type="dxa"/>
            <w:gridSpan w:val="5"/>
          </w:tcPr>
          <w:p w14:paraId="60C0A460" w14:textId="77777777" w:rsidR="00AE5501" w:rsidRDefault="00AE5501" w:rsidP="00AE5501">
            <w:pPr>
              <w:jc w:val="center"/>
            </w:pPr>
            <w:r>
              <w:t>Population</w:t>
            </w:r>
          </w:p>
        </w:tc>
        <w:tc>
          <w:tcPr>
            <w:tcW w:w="3038" w:type="dxa"/>
            <w:gridSpan w:val="3"/>
          </w:tcPr>
          <w:p w14:paraId="596EE7CA" w14:textId="77777777" w:rsidR="00AE5501" w:rsidRDefault="00AE5501" w:rsidP="00C6367B">
            <w:pPr>
              <w:jc w:val="center"/>
            </w:pPr>
            <w:r>
              <w:t>Divisions</w:t>
            </w:r>
          </w:p>
        </w:tc>
      </w:tr>
      <w:tr w:rsidR="00AE5501" w14:paraId="5BCBD1CF" w14:textId="77777777" w:rsidTr="00AE5501">
        <w:tc>
          <w:tcPr>
            <w:tcW w:w="935" w:type="dxa"/>
            <w:vMerge/>
          </w:tcPr>
          <w:p w14:paraId="562DEDE1" w14:textId="77777777" w:rsidR="00AE5501" w:rsidRDefault="00AE5501" w:rsidP="0094319C"/>
        </w:tc>
        <w:tc>
          <w:tcPr>
            <w:tcW w:w="940" w:type="dxa"/>
            <w:vMerge w:val="restart"/>
          </w:tcPr>
          <w:p w14:paraId="3B0BC5A1" w14:textId="77777777" w:rsidR="00AE5501" w:rsidRDefault="00AE5501" w:rsidP="00FB34E1">
            <w:r>
              <w:t>Min</w:t>
            </w:r>
          </w:p>
        </w:tc>
        <w:tc>
          <w:tcPr>
            <w:tcW w:w="1107" w:type="dxa"/>
            <w:vMerge w:val="restart"/>
          </w:tcPr>
          <w:p w14:paraId="4DA972C0" w14:textId="77777777" w:rsidR="00AE5501" w:rsidRDefault="00AE5501" w:rsidP="0094319C">
            <w:r>
              <w:t>Max</w:t>
            </w:r>
          </w:p>
        </w:tc>
        <w:tc>
          <w:tcPr>
            <w:tcW w:w="3222" w:type="dxa"/>
            <w:gridSpan w:val="3"/>
          </w:tcPr>
          <w:p w14:paraId="78A4119A" w14:textId="77777777" w:rsidR="00AE5501" w:rsidRDefault="00AE5501" w:rsidP="00AE5501">
            <w:pPr>
              <w:jc w:val="center"/>
            </w:pPr>
            <w:r>
              <w:t>Quartiles</w:t>
            </w:r>
          </w:p>
        </w:tc>
        <w:tc>
          <w:tcPr>
            <w:tcW w:w="3038" w:type="dxa"/>
            <w:gridSpan w:val="3"/>
          </w:tcPr>
          <w:p w14:paraId="494449B0" w14:textId="77777777" w:rsidR="00AE5501" w:rsidRDefault="00AE5501" w:rsidP="00C6367B">
            <w:pPr>
              <w:jc w:val="center"/>
            </w:pPr>
            <w:r>
              <w:t>Number with pop. less than:</w:t>
            </w:r>
          </w:p>
        </w:tc>
      </w:tr>
      <w:tr w:rsidR="00AE5501" w14:paraId="33A48899" w14:textId="77777777" w:rsidTr="00AE5501">
        <w:tc>
          <w:tcPr>
            <w:tcW w:w="935" w:type="dxa"/>
            <w:vMerge/>
          </w:tcPr>
          <w:p w14:paraId="353CC91E" w14:textId="77777777" w:rsidR="00AE5501" w:rsidRDefault="00AE5501" w:rsidP="0094319C"/>
        </w:tc>
        <w:tc>
          <w:tcPr>
            <w:tcW w:w="940" w:type="dxa"/>
            <w:vMerge/>
          </w:tcPr>
          <w:p w14:paraId="77FC5258" w14:textId="77777777" w:rsidR="00AE5501" w:rsidRDefault="00AE5501" w:rsidP="00FB34E1"/>
        </w:tc>
        <w:tc>
          <w:tcPr>
            <w:tcW w:w="1107" w:type="dxa"/>
            <w:vMerge/>
          </w:tcPr>
          <w:p w14:paraId="25F000FE" w14:textId="77777777" w:rsidR="00AE5501" w:rsidRDefault="00AE5501" w:rsidP="0094319C"/>
        </w:tc>
        <w:tc>
          <w:tcPr>
            <w:tcW w:w="1090" w:type="dxa"/>
          </w:tcPr>
          <w:p w14:paraId="0362D00B" w14:textId="77777777" w:rsidR="00AE5501" w:rsidRDefault="00AE5501" w:rsidP="0094319C">
            <w:r>
              <w:t>1</w:t>
            </w:r>
            <w:r w:rsidRPr="00FB34E1">
              <w:rPr>
                <w:vertAlign w:val="superscript"/>
              </w:rPr>
              <w:t>st</w:t>
            </w:r>
          </w:p>
        </w:tc>
        <w:tc>
          <w:tcPr>
            <w:tcW w:w="1088" w:type="dxa"/>
          </w:tcPr>
          <w:p w14:paraId="00D3D937" w14:textId="77777777" w:rsidR="00AE5501" w:rsidRDefault="00AE5501" w:rsidP="0094319C">
            <w:r>
              <w:t>Median</w:t>
            </w:r>
          </w:p>
        </w:tc>
        <w:tc>
          <w:tcPr>
            <w:tcW w:w="1044" w:type="dxa"/>
          </w:tcPr>
          <w:p w14:paraId="5A40D4B1" w14:textId="77777777" w:rsidR="00AE5501" w:rsidRDefault="00AE5501" w:rsidP="0094319C">
            <w:r>
              <w:t>3</w:t>
            </w:r>
            <w:r w:rsidRPr="00FB34E1">
              <w:rPr>
                <w:vertAlign w:val="superscript"/>
              </w:rPr>
              <w:t>rd</w:t>
            </w:r>
          </w:p>
        </w:tc>
        <w:tc>
          <w:tcPr>
            <w:tcW w:w="992" w:type="dxa"/>
          </w:tcPr>
          <w:p w14:paraId="042C6F9C" w14:textId="77777777" w:rsidR="00AE5501" w:rsidRDefault="00AE5501" w:rsidP="0094319C">
            <w:r>
              <w:t>100,000</w:t>
            </w:r>
          </w:p>
        </w:tc>
        <w:tc>
          <w:tcPr>
            <w:tcW w:w="992" w:type="dxa"/>
          </w:tcPr>
          <w:p w14:paraId="37C2626E" w14:textId="77777777" w:rsidR="00AE5501" w:rsidRDefault="00AE5501" w:rsidP="0094319C">
            <w:r>
              <w:t>500,000</w:t>
            </w:r>
          </w:p>
        </w:tc>
        <w:tc>
          <w:tcPr>
            <w:tcW w:w="1054" w:type="dxa"/>
          </w:tcPr>
          <w:p w14:paraId="3746D6A0" w14:textId="77777777" w:rsidR="00AE5501" w:rsidRDefault="00AE5501" w:rsidP="0094319C">
            <w:r>
              <w:t>1 million</w:t>
            </w:r>
          </w:p>
        </w:tc>
      </w:tr>
      <w:tr w:rsidR="00AE5501" w14:paraId="478C9245" w14:textId="77777777" w:rsidTr="00AE5501">
        <w:tc>
          <w:tcPr>
            <w:tcW w:w="935" w:type="dxa"/>
          </w:tcPr>
          <w:p w14:paraId="4A193291" w14:textId="77777777" w:rsidR="00AE5501" w:rsidRDefault="00AE5501" w:rsidP="0094319C">
            <w:r>
              <w:t>1989</w:t>
            </w:r>
          </w:p>
        </w:tc>
        <w:tc>
          <w:tcPr>
            <w:tcW w:w="940" w:type="dxa"/>
          </w:tcPr>
          <w:p w14:paraId="43B5CE7A" w14:textId="77777777" w:rsidR="00AE5501" w:rsidRPr="008140DB" w:rsidRDefault="00AE5501" w:rsidP="00C6367B">
            <w:pPr>
              <w:jc w:val="right"/>
            </w:pPr>
            <w:r w:rsidRPr="008140DB">
              <w:t>7,848</w:t>
            </w:r>
          </w:p>
        </w:tc>
        <w:tc>
          <w:tcPr>
            <w:tcW w:w="1107" w:type="dxa"/>
          </w:tcPr>
          <w:p w14:paraId="30BEE414" w14:textId="77777777" w:rsidR="00AE5501" w:rsidRPr="008140DB" w:rsidRDefault="00AE5501" w:rsidP="00C6367B">
            <w:pPr>
              <w:jc w:val="right"/>
            </w:pPr>
            <w:r w:rsidRPr="008140DB">
              <w:t>4,531,618</w:t>
            </w:r>
          </w:p>
        </w:tc>
        <w:tc>
          <w:tcPr>
            <w:tcW w:w="1090" w:type="dxa"/>
          </w:tcPr>
          <w:p w14:paraId="2640B13A" w14:textId="77777777" w:rsidR="00AE5501" w:rsidRPr="008140DB" w:rsidRDefault="00AE5501" w:rsidP="00C6367B">
            <w:pPr>
              <w:jc w:val="right"/>
            </w:pPr>
            <w:r w:rsidRPr="008140DB">
              <w:t>59,719</w:t>
            </w:r>
          </w:p>
        </w:tc>
        <w:tc>
          <w:tcPr>
            <w:tcW w:w="1088" w:type="dxa"/>
          </w:tcPr>
          <w:p w14:paraId="1ADBCF5F" w14:textId="77777777" w:rsidR="00AE5501" w:rsidRPr="008140DB" w:rsidRDefault="00AE5501" w:rsidP="00C6367B">
            <w:pPr>
              <w:jc w:val="right"/>
            </w:pPr>
            <w:r w:rsidRPr="008140DB">
              <w:t>145,340</w:t>
            </w:r>
          </w:p>
        </w:tc>
        <w:tc>
          <w:tcPr>
            <w:tcW w:w="1044" w:type="dxa"/>
          </w:tcPr>
          <w:p w14:paraId="7DAF260E" w14:textId="77777777" w:rsidR="00AE5501" w:rsidRPr="008140DB" w:rsidRDefault="00AE5501" w:rsidP="00C6367B">
            <w:pPr>
              <w:jc w:val="right"/>
            </w:pPr>
            <w:r w:rsidRPr="008140DB">
              <w:t>620,080</w:t>
            </w:r>
          </w:p>
        </w:tc>
        <w:tc>
          <w:tcPr>
            <w:tcW w:w="992" w:type="dxa"/>
          </w:tcPr>
          <w:p w14:paraId="4353F048" w14:textId="77777777" w:rsidR="00AE5501" w:rsidRPr="008140DB" w:rsidRDefault="00AE5501" w:rsidP="00C6367B">
            <w:pPr>
              <w:jc w:val="right"/>
            </w:pPr>
            <w:r w:rsidRPr="008140DB">
              <w:t>6</w:t>
            </w:r>
          </w:p>
        </w:tc>
        <w:tc>
          <w:tcPr>
            <w:tcW w:w="992" w:type="dxa"/>
          </w:tcPr>
          <w:p w14:paraId="0635C41D" w14:textId="77777777" w:rsidR="00AE5501" w:rsidRPr="008140DB" w:rsidRDefault="00AE5501" w:rsidP="00C6367B">
            <w:pPr>
              <w:jc w:val="right"/>
            </w:pPr>
            <w:r w:rsidRPr="008140DB">
              <w:t>13</w:t>
            </w:r>
          </w:p>
        </w:tc>
        <w:tc>
          <w:tcPr>
            <w:tcW w:w="1054" w:type="dxa"/>
          </w:tcPr>
          <w:p w14:paraId="57B14AB9" w14:textId="77777777" w:rsidR="00AE5501" w:rsidRDefault="00AE5501" w:rsidP="00C6367B">
            <w:pPr>
              <w:jc w:val="right"/>
            </w:pPr>
            <w:r w:rsidRPr="008140DB">
              <w:t>14</w:t>
            </w:r>
          </w:p>
        </w:tc>
      </w:tr>
      <w:tr w:rsidR="00AE5501" w14:paraId="2563CD73" w14:textId="77777777" w:rsidTr="00AE5501">
        <w:tc>
          <w:tcPr>
            <w:tcW w:w="935" w:type="dxa"/>
          </w:tcPr>
          <w:p w14:paraId="76D42C97" w14:textId="77777777" w:rsidR="00AE5501" w:rsidRDefault="00AE5501" w:rsidP="0094319C">
            <w:r>
              <w:t>1990</w:t>
            </w:r>
          </w:p>
        </w:tc>
        <w:tc>
          <w:tcPr>
            <w:tcW w:w="940" w:type="dxa"/>
          </w:tcPr>
          <w:p w14:paraId="44BFA0A8" w14:textId="77777777" w:rsidR="00AE5501" w:rsidRPr="008372EC" w:rsidRDefault="00AE5501" w:rsidP="00C6367B">
            <w:pPr>
              <w:jc w:val="right"/>
            </w:pPr>
            <w:r w:rsidRPr="008372EC">
              <w:t>7,942</w:t>
            </w:r>
          </w:p>
        </w:tc>
        <w:tc>
          <w:tcPr>
            <w:tcW w:w="1107" w:type="dxa"/>
          </w:tcPr>
          <w:p w14:paraId="068313FE" w14:textId="77777777" w:rsidR="00AE5501" w:rsidRPr="008372EC" w:rsidRDefault="00AE5501" w:rsidP="00C6367B">
            <w:pPr>
              <w:jc w:val="right"/>
            </w:pPr>
            <w:r w:rsidRPr="008372EC">
              <w:t>4,546,944</w:t>
            </w:r>
          </w:p>
        </w:tc>
        <w:tc>
          <w:tcPr>
            <w:tcW w:w="1090" w:type="dxa"/>
          </w:tcPr>
          <w:p w14:paraId="6DA2AB45" w14:textId="77777777" w:rsidR="00AE5501" w:rsidRPr="008372EC" w:rsidRDefault="00AE5501" w:rsidP="00C6367B">
            <w:pPr>
              <w:jc w:val="right"/>
            </w:pPr>
            <w:r w:rsidRPr="008372EC">
              <w:t>60,344</w:t>
            </w:r>
          </w:p>
        </w:tc>
        <w:tc>
          <w:tcPr>
            <w:tcW w:w="1088" w:type="dxa"/>
          </w:tcPr>
          <w:p w14:paraId="14917885" w14:textId="77777777" w:rsidR="00AE5501" w:rsidRPr="008372EC" w:rsidRDefault="00AE5501" w:rsidP="00C6367B">
            <w:pPr>
              <w:jc w:val="right"/>
            </w:pPr>
            <w:r w:rsidRPr="008372EC">
              <w:t>146,260</w:t>
            </w:r>
          </w:p>
        </w:tc>
        <w:tc>
          <w:tcPr>
            <w:tcW w:w="1044" w:type="dxa"/>
          </w:tcPr>
          <w:p w14:paraId="2BC942EF" w14:textId="77777777" w:rsidR="00AE5501" w:rsidRPr="008372EC" w:rsidRDefault="00AE5501" w:rsidP="00C6367B">
            <w:pPr>
              <w:jc w:val="right"/>
            </w:pPr>
            <w:r w:rsidRPr="008372EC">
              <w:t>621,506</w:t>
            </w:r>
          </w:p>
        </w:tc>
        <w:tc>
          <w:tcPr>
            <w:tcW w:w="992" w:type="dxa"/>
          </w:tcPr>
          <w:p w14:paraId="6319A2A3" w14:textId="77777777" w:rsidR="00AE5501" w:rsidRPr="008372EC" w:rsidRDefault="00AE5501" w:rsidP="00C6367B">
            <w:pPr>
              <w:jc w:val="right"/>
            </w:pPr>
            <w:r w:rsidRPr="008372EC">
              <w:t>6</w:t>
            </w:r>
          </w:p>
        </w:tc>
        <w:tc>
          <w:tcPr>
            <w:tcW w:w="992" w:type="dxa"/>
          </w:tcPr>
          <w:p w14:paraId="698142EB" w14:textId="77777777" w:rsidR="00AE5501" w:rsidRPr="008372EC" w:rsidRDefault="00AE5501" w:rsidP="00C6367B">
            <w:pPr>
              <w:jc w:val="right"/>
            </w:pPr>
            <w:r w:rsidRPr="008372EC">
              <w:t>13</w:t>
            </w:r>
          </w:p>
        </w:tc>
        <w:tc>
          <w:tcPr>
            <w:tcW w:w="1054" w:type="dxa"/>
          </w:tcPr>
          <w:p w14:paraId="1EF12D4E" w14:textId="77777777" w:rsidR="00AE5501" w:rsidRDefault="00AE5501" w:rsidP="00C6367B">
            <w:pPr>
              <w:jc w:val="right"/>
            </w:pPr>
            <w:r w:rsidRPr="008372EC">
              <w:t>14</w:t>
            </w:r>
          </w:p>
        </w:tc>
      </w:tr>
      <w:tr w:rsidR="00AE5501" w14:paraId="3838F2E3" w14:textId="77777777" w:rsidTr="00AE5501">
        <w:tc>
          <w:tcPr>
            <w:tcW w:w="935" w:type="dxa"/>
          </w:tcPr>
          <w:p w14:paraId="00CD6C87" w14:textId="77777777" w:rsidR="00AE5501" w:rsidRDefault="00AE5501" w:rsidP="0094319C">
            <w:r>
              <w:t>1991</w:t>
            </w:r>
          </w:p>
        </w:tc>
        <w:tc>
          <w:tcPr>
            <w:tcW w:w="940" w:type="dxa"/>
          </w:tcPr>
          <w:p w14:paraId="63C92FE9" w14:textId="77777777" w:rsidR="00AE5501" w:rsidRPr="00F97F3B" w:rsidRDefault="00AE5501" w:rsidP="00C6367B">
            <w:pPr>
              <w:jc w:val="right"/>
            </w:pPr>
            <w:r w:rsidRPr="00F97F3B">
              <w:t>8,060</w:t>
            </w:r>
          </w:p>
        </w:tc>
        <w:tc>
          <w:tcPr>
            <w:tcW w:w="1107" w:type="dxa"/>
          </w:tcPr>
          <w:p w14:paraId="383FF8AE" w14:textId="77777777" w:rsidR="00AE5501" w:rsidRPr="00F97F3B" w:rsidRDefault="00AE5501" w:rsidP="00C6367B">
            <w:pPr>
              <w:jc w:val="right"/>
            </w:pPr>
            <w:r w:rsidRPr="00F97F3B">
              <w:t>4,561,132</w:t>
            </w:r>
          </w:p>
        </w:tc>
        <w:tc>
          <w:tcPr>
            <w:tcW w:w="1090" w:type="dxa"/>
          </w:tcPr>
          <w:p w14:paraId="0933F3E5" w14:textId="77777777" w:rsidR="00AE5501" w:rsidRPr="00F97F3B" w:rsidRDefault="00AE5501" w:rsidP="00C6367B">
            <w:pPr>
              <w:jc w:val="right"/>
            </w:pPr>
            <w:r w:rsidRPr="00F97F3B">
              <w:t>60,948</w:t>
            </w:r>
          </w:p>
        </w:tc>
        <w:tc>
          <w:tcPr>
            <w:tcW w:w="1088" w:type="dxa"/>
          </w:tcPr>
          <w:p w14:paraId="29205303" w14:textId="77777777" w:rsidR="00AE5501" w:rsidRPr="00F97F3B" w:rsidRDefault="00AE5501" w:rsidP="00C6367B">
            <w:pPr>
              <w:jc w:val="right"/>
            </w:pPr>
            <w:r w:rsidRPr="00F97F3B">
              <w:t>146,930</w:t>
            </w:r>
          </w:p>
        </w:tc>
        <w:tc>
          <w:tcPr>
            <w:tcW w:w="1044" w:type="dxa"/>
          </w:tcPr>
          <w:p w14:paraId="581D641E" w14:textId="77777777" w:rsidR="00AE5501" w:rsidRPr="00F97F3B" w:rsidRDefault="00AE5501" w:rsidP="00C6367B">
            <w:pPr>
              <w:jc w:val="right"/>
            </w:pPr>
            <w:r w:rsidRPr="00F97F3B">
              <w:t>625,866</w:t>
            </w:r>
          </w:p>
        </w:tc>
        <w:tc>
          <w:tcPr>
            <w:tcW w:w="992" w:type="dxa"/>
          </w:tcPr>
          <w:p w14:paraId="7A96BE6B" w14:textId="77777777" w:rsidR="00AE5501" w:rsidRPr="00F97F3B" w:rsidRDefault="00AE5501" w:rsidP="00C6367B">
            <w:pPr>
              <w:jc w:val="right"/>
            </w:pPr>
            <w:r w:rsidRPr="00F97F3B">
              <w:t>6</w:t>
            </w:r>
          </w:p>
        </w:tc>
        <w:tc>
          <w:tcPr>
            <w:tcW w:w="992" w:type="dxa"/>
          </w:tcPr>
          <w:p w14:paraId="041401D1" w14:textId="77777777" w:rsidR="00AE5501" w:rsidRPr="00F97F3B" w:rsidRDefault="00AE5501" w:rsidP="00C6367B">
            <w:pPr>
              <w:jc w:val="right"/>
            </w:pPr>
            <w:r w:rsidRPr="00F97F3B">
              <w:t>13</w:t>
            </w:r>
          </w:p>
        </w:tc>
        <w:tc>
          <w:tcPr>
            <w:tcW w:w="1054" w:type="dxa"/>
          </w:tcPr>
          <w:p w14:paraId="0E96549E" w14:textId="77777777" w:rsidR="00AE5501" w:rsidRDefault="00AE5501" w:rsidP="00C6367B">
            <w:pPr>
              <w:jc w:val="right"/>
            </w:pPr>
            <w:r w:rsidRPr="00F97F3B">
              <w:t>14</w:t>
            </w:r>
          </w:p>
        </w:tc>
      </w:tr>
      <w:tr w:rsidR="00AE5501" w14:paraId="258854AD" w14:textId="77777777" w:rsidTr="00AE5501">
        <w:tc>
          <w:tcPr>
            <w:tcW w:w="935" w:type="dxa"/>
          </w:tcPr>
          <w:p w14:paraId="7BCABEDC" w14:textId="77777777" w:rsidR="00AE5501" w:rsidRDefault="00AE5501" w:rsidP="0094319C">
            <w:r>
              <w:t>1992</w:t>
            </w:r>
          </w:p>
        </w:tc>
        <w:tc>
          <w:tcPr>
            <w:tcW w:w="940" w:type="dxa"/>
          </w:tcPr>
          <w:p w14:paraId="2C08FA4E" w14:textId="77777777" w:rsidR="00AE5501" w:rsidRPr="00040EB9" w:rsidRDefault="00AE5501" w:rsidP="00C6367B">
            <w:pPr>
              <w:jc w:val="right"/>
            </w:pPr>
            <w:r w:rsidRPr="00040EB9">
              <w:t>8,076</w:t>
            </w:r>
          </w:p>
        </w:tc>
        <w:tc>
          <w:tcPr>
            <w:tcW w:w="1107" w:type="dxa"/>
          </w:tcPr>
          <w:p w14:paraId="6F7749E4" w14:textId="77777777" w:rsidR="00AE5501" w:rsidRPr="00040EB9" w:rsidRDefault="00AE5501" w:rsidP="00C6367B">
            <w:pPr>
              <w:jc w:val="right"/>
            </w:pPr>
            <w:r w:rsidRPr="00040EB9">
              <w:t>4,584,918</w:t>
            </w:r>
          </w:p>
        </w:tc>
        <w:tc>
          <w:tcPr>
            <w:tcW w:w="1090" w:type="dxa"/>
          </w:tcPr>
          <w:p w14:paraId="4E5A9B93" w14:textId="77777777" w:rsidR="00AE5501" w:rsidRPr="00040EB9" w:rsidRDefault="00AE5501" w:rsidP="00C6367B">
            <w:pPr>
              <w:jc w:val="right"/>
            </w:pPr>
            <w:r w:rsidRPr="00040EB9">
              <w:t>61,080</w:t>
            </w:r>
          </w:p>
        </w:tc>
        <w:tc>
          <w:tcPr>
            <w:tcW w:w="1088" w:type="dxa"/>
          </w:tcPr>
          <w:p w14:paraId="050F380A" w14:textId="77777777" w:rsidR="00AE5501" w:rsidRPr="00040EB9" w:rsidRDefault="00AE5501" w:rsidP="00C6367B">
            <w:pPr>
              <w:jc w:val="right"/>
            </w:pPr>
            <w:r w:rsidRPr="00040EB9">
              <w:t>147,852</w:t>
            </w:r>
          </w:p>
        </w:tc>
        <w:tc>
          <w:tcPr>
            <w:tcW w:w="1044" w:type="dxa"/>
          </w:tcPr>
          <w:p w14:paraId="33E57EBF" w14:textId="77777777" w:rsidR="00AE5501" w:rsidRPr="00040EB9" w:rsidRDefault="00AE5501" w:rsidP="00C6367B">
            <w:pPr>
              <w:jc w:val="right"/>
            </w:pPr>
            <w:r w:rsidRPr="00040EB9">
              <w:t>628,008</w:t>
            </w:r>
          </w:p>
        </w:tc>
        <w:tc>
          <w:tcPr>
            <w:tcW w:w="992" w:type="dxa"/>
          </w:tcPr>
          <w:p w14:paraId="063C3830" w14:textId="77777777" w:rsidR="00AE5501" w:rsidRPr="00040EB9" w:rsidRDefault="00AE5501" w:rsidP="00C6367B">
            <w:pPr>
              <w:jc w:val="right"/>
            </w:pPr>
            <w:r w:rsidRPr="00040EB9">
              <w:t>6</w:t>
            </w:r>
          </w:p>
        </w:tc>
        <w:tc>
          <w:tcPr>
            <w:tcW w:w="992" w:type="dxa"/>
          </w:tcPr>
          <w:p w14:paraId="4F4431E6" w14:textId="77777777" w:rsidR="00AE5501" w:rsidRPr="00040EB9" w:rsidRDefault="00AE5501" w:rsidP="00C6367B">
            <w:pPr>
              <w:jc w:val="right"/>
            </w:pPr>
            <w:r w:rsidRPr="00040EB9">
              <w:t>13</w:t>
            </w:r>
          </w:p>
        </w:tc>
        <w:tc>
          <w:tcPr>
            <w:tcW w:w="1054" w:type="dxa"/>
          </w:tcPr>
          <w:p w14:paraId="063B21B2" w14:textId="77777777" w:rsidR="00AE5501" w:rsidRDefault="00AE5501" w:rsidP="00C6367B">
            <w:pPr>
              <w:jc w:val="right"/>
            </w:pPr>
            <w:r w:rsidRPr="00040EB9">
              <w:t>14</w:t>
            </w:r>
          </w:p>
        </w:tc>
      </w:tr>
      <w:tr w:rsidR="00AE5501" w14:paraId="68C5210F" w14:textId="77777777" w:rsidTr="00AE5501">
        <w:tc>
          <w:tcPr>
            <w:tcW w:w="935" w:type="dxa"/>
          </w:tcPr>
          <w:p w14:paraId="7A252E5C" w14:textId="77777777" w:rsidR="00AE5501" w:rsidRDefault="00AE5501" w:rsidP="0094319C">
            <w:r>
              <w:t>1993</w:t>
            </w:r>
          </w:p>
        </w:tc>
        <w:tc>
          <w:tcPr>
            <w:tcW w:w="940" w:type="dxa"/>
          </w:tcPr>
          <w:p w14:paraId="7F70847E" w14:textId="77777777" w:rsidR="00AE5501" w:rsidRPr="00357834" w:rsidRDefault="00AE5501" w:rsidP="00C6367B">
            <w:pPr>
              <w:jc w:val="right"/>
            </w:pPr>
            <w:r w:rsidRPr="00357834">
              <w:t>8,096</w:t>
            </w:r>
          </w:p>
        </w:tc>
        <w:tc>
          <w:tcPr>
            <w:tcW w:w="1107" w:type="dxa"/>
          </w:tcPr>
          <w:p w14:paraId="1A97C665" w14:textId="77777777" w:rsidR="00AE5501" w:rsidRPr="00357834" w:rsidRDefault="00AE5501" w:rsidP="00C6367B">
            <w:pPr>
              <w:jc w:val="right"/>
            </w:pPr>
            <w:r w:rsidRPr="00357834">
              <w:t>4,604,640</w:t>
            </w:r>
          </w:p>
        </w:tc>
        <w:tc>
          <w:tcPr>
            <w:tcW w:w="1090" w:type="dxa"/>
          </w:tcPr>
          <w:p w14:paraId="4BA2C477" w14:textId="77777777" w:rsidR="00AE5501" w:rsidRPr="00357834" w:rsidRDefault="00AE5501" w:rsidP="00C6367B">
            <w:pPr>
              <w:jc w:val="right"/>
            </w:pPr>
            <w:r w:rsidRPr="00357834">
              <w:t>61,194</w:t>
            </w:r>
          </w:p>
        </w:tc>
        <w:tc>
          <w:tcPr>
            <w:tcW w:w="1088" w:type="dxa"/>
          </w:tcPr>
          <w:p w14:paraId="3E57F6C7" w14:textId="77777777" w:rsidR="00AE5501" w:rsidRPr="00357834" w:rsidRDefault="00AE5501" w:rsidP="00C6367B">
            <w:pPr>
              <w:jc w:val="right"/>
            </w:pPr>
            <w:r w:rsidRPr="00357834">
              <w:t>148,660</w:t>
            </w:r>
          </w:p>
        </w:tc>
        <w:tc>
          <w:tcPr>
            <w:tcW w:w="1044" w:type="dxa"/>
          </w:tcPr>
          <w:p w14:paraId="4FA2F933" w14:textId="77777777" w:rsidR="00AE5501" w:rsidRPr="00357834" w:rsidRDefault="00AE5501" w:rsidP="00C6367B">
            <w:pPr>
              <w:jc w:val="right"/>
            </w:pPr>
            <w:r w:rsidRPr="00357834">
              <w:t>629,334</w:t>
            </w:r>
          </w:p>
        </w:tc>
        <w:tc>
          <w:tcPr>
            <w:tcW w:w="992" w:type="dxa"/>
          </w:tcPr>
          <w:p w14:paraId="3A3EE940" w14:textId="77777777" w:rsidR="00AE5501" w:rsidRPr="00357834" w:rsidRDefault="00AE5501" w:rsidP="00C6367B">
            <w:pPr>
              <w:jc w:val="right"/>
            </w:pPr>
            <w:r w:rsidRPr="00357834">
              <w:t>6</w:t>
            </w:r>
          </w:p>
        </w:tc>
        <w:tc>
          <w:tcPr>
            <w:tcW w:w="992" w:type="dxa"/>
          </w:tcPr>
          <w:p w14:paraId="1A872048" w14:textId="77777777" w:rsidR="00AE5501" w:rsidRPr="00357834" w:rsidRDefault="00AE5501" w:rsidP="00C6367B">
            <w:pPr>
              <w:jc w:val="right"/>
            </w:pPr>
            <w:r w:rsidRPr="00357834">
              <w:t>13</w:t>
            </w:r>
          </w:p>
        </w:tc>
        <w:tc>
          <w:tcPr>
            <w:tcW w:w="1054" w:type="dxa"/>
          </w:tcPr>
          <w:p w14:paraId="4CEE3070" w14:textId="77777777" w:rsidR="00AE5501" w:rsidRDefault="00AE5501" w:rsidP="00C6367B">
            <w:pPr>
              <w:jc w:val="right"/>
            </w:pPr>
            <w:r w:rsidRPr="00357834">
              <w:t>14</w:t>
            </w:r>
          </w:p>
        </w:tc>
      </w:tr>
      <w:tr w:rsidR="00AE5501" w14:paraId="7B6E276E" w14:textId="77777777" w:rsidTr="00AE5501">
        <w:tc>
          <w:tcPr>
            <w:tcW w:w="935" w:type="dxa"/>
          </w:tcPr>
          <w:p w14:paraId="6D923DA0" w14:textId="77777777" w:rsidR="00AE5501" w:rsidRDefault="00AE5501" w:rsidP="0094319C">
            <w:r>
              <w:t>1994</w:t>
            </w:r>
          </w:p>
        </w:tc>
        <w:tc>
          <w:tcPr>
            <w:tcW w:w="940" w:type="dxa"/>
          </w:tcPr>
          <w:p w14:paraId="1E5302A9" w14:textId="77777777" w:rsidR="00AE5501" w:rsidRPr="00375A04" w:rsidRDefault="00AE5501" w:rsidP="00C6367B">
            <w:pPr>
              <w:jc w:val="right"/>
            </w:pPr>
            <w:r w:rsidRPr="00375A04">
              <w:t>8,096</w:t>
            </w:r>
          </w:p>
        </w:tc>
        <w:tc>
          <w:tcPr>
            <w:tcW w:w="1107" w:type="dxa"/>
          </w:tcPr>
          <w:p w14:paraId="7199D7A5" w14:textId="77777777" w:rsidR="00AE5501" w:rsidRPr="00375A04" w:rsidRDefault="00AE5501" w:rsidP="00C6367B">
            <w:pPr>
              <w:jc w:val="right"/>
            </w:pPr>
            <w:r w:rsidRPr="00375A04">
              <w:t>4,629,846</w:t>
            </w:r>
          </w:p>
        </w:tc>
        <w:tc>
          <w:tcPr>
            <w:tcW w:w="1090" w:type="dxa"/>
          </w:tcPr>
          <w:p w14:paraId="35F2D55F" w14:textId="77777777" w:rsidR="00AE5501" w:rsidRPr="00375A04" w:rsidRDefault="00AE5501" w:rsidP="00C6367B">
            <w:pPr>
              <w:jc w:val="right"/>
            </w:pPr>
            <w:r w:rsidRPr="00375A04">
              <w:t>61,260</w:t>
            </w:r>
          </w:p>
        </w:tc>
        <w:tc>
          <w:tcPr>
            <w:tcW w:w="1088" w:type="dxa"/>
          </w:tcPr>
          <w:p w14:paraId="3FF05DE0" w14:textId="77777777" w:rsidR="00AE5501" w:rsidRPr="00375A04" w:rsidRDefault="00AE5501" w:rsidP="00C6367B">
            <w:pPr>
              <w:jc w:val="right"/>
            </w:pPr>
            <w:r w:rsidRPr="00375A04">
              <w:t>149,888</w:t>
            </w:r>
          </w:p>
        </w:tc>
        <w:tc>
          <w:tcPr>
            <w:tcW w:w="1044" w:type="dxa"/>
          </w:tcPr>
          <w:p w14:paraId="034E3558" w14:textId="77777777" w:rsidR="00AE5501" w:rsidRPr="00375A04" w:rsidRDefault="00AE5501" w:rsidP="00C6367B">
            <w:pPr>
              <w:jc w:val="right"/>
            </w:pPr>
            <w:r w:rsidRPr="00375A04">
              <w:t>630,394</w:t>
            </w:r>
          </w:p>
        </w:tc>
        <w:tc>
          <w:tcPr>
            <w:tcW w:w="992" w:type="dxa"/>
          </w:tcPr>
          <w:p w14:paraId="6A6111B6" w14:textId="77777777" w:rsidR="00AE5501" w:rsidRPr="00375A04" w:rsidRDefault="00AE5501" w:rsidP="00C6367B">
            <w:pPr>
              <w:jc w:val="right"/>
            </w:pPr>
            <w:r w:rsidRPr="00375A04">
              <w:t>6</w:t>
            </w:r>
          </w:p>
        </w:tc>
        <w:tc>
          <w:tcPr>
            <w:tcW w:w="992" w:type="dxa"/>
          </w:tcPr>
          <w:p w14:paraId="28F15B6C" w14:textId="77777777" w:rsidR="00AE5501" w:rsidRPr="00375A04" w:rsidRDefault="00AE5501" w:rsidP="00C6367B">
            <w:pPr>
              <w:jc w:val="right"/>
            </w:pPr>
            <w:r w:rsidRPr="00375A04">
              <w:t>13</w:t>
            </w:r>
          </w:p>
        </w:tc>
        <w:tc>
          <w:tcPr>
            <w:tcW w:w="1054" w:type="dxa"/>
          </w:tcPr>
          <w:p w14:paraId="4E4D02B8" w14:textId="77777777" w:rsidR="00AE5501" w:rsidRDefault="00AE5501" w:rsidP="00C6367B">
            <w:pPr>
              <w:jc w:val="right"/>
            </w:pPr>
            <w:r w:rsidRPr="00375A04">
              <w:t>14</w:t>
            </w:r>
          </w:p>
        </w:tc>
      </w:tr>
      <w:tr w:rsidR="00AE5501" w14:paraId="2472BFAD" w14:textId="77777777" w:rsidTr="00AE5501">
        <w:tc>
          <w:tcPr>
            <w:tcW w:w="935" w:type="dxa"/>
          </w:tcPr>
          <w:p w14:paraId="4BEB97F4" w14:textId="77777777" w:rsidR="00AE5501" w:rsidRDefault="00AE5501" w:rsidP="0094319C">
            <w:r>
              <w:t>1995</w:t>
            </w:r>
          </w:p>
        </w:tc>
        <w:tc>
          <w:tcPr>
            <w:tcW w:w="940" w:type="dxa"/>
          </w:tcPr>
          <w:p w14:paraId="2831422F" w14:textId="77777777" w:rsidR="00AE5501" w:rsidRPr="00623A48" w:rsidRDefault="00AE5501" w:rsidP="00C6367B">
            <w:pPr>
              <w:jc w:val="right"/>
            </w:pPr>
            <w:r w:rsidRPr="00623A48">
              <w:t>8,100</w:t>
            </w:r>
          </w:p>
        </w:tc>
        <w:tc>
          <w:tcPr>
            <w:tcW w:w="1107" w:type="dxa"/>
          </w:tcPr>
          <w:p w14:paraId="04C4D70D" w14:textId="77777777" w:rsidR="00AE5501" w:rsidRPr="00623A48" w:rsidRDefault="00AE5501" w:rsidP="00C6367B">
            <w:pPr>
              <w:jc w:val="right"/>
            </w:pPr>
            <w:r w:rsidRPr="00623A48">
              <w:t>4,659,062</w:t>
            </w:r>
          </w:p>
        </w:tc>
        <w:tc>
          <w:tcPr>
            <w:tcW w:w="1090" w:type="dxa"/>
          </w:tcPr>
          <w:p w14:paraId="0E7AB643" w14:textId="77777777" w:rsidR="00AE5501" w:rsidRPr="00623A48" w:rsidRDefault="00AE5501" w:rsidP="00C6367B">
            <w:pPr>
              <w:jc w:val="right"/>
            </w:pPr>
            <w:r w:rsidRPr="00623A48">
              <w:t>61,357</w:t>
            </w:r>
          </w:p>
        </w:tc>
        <w:tc>
          <w:tcPr>
            <w:tcW w:w="1088" w:type="dxa"/>
          </w:tcPr>
          <w:p w14:paraId="14AEE615" w14:textId="77777777" w:rsidR="00AE5501" w:rsidRPr="00623A48" w:rsidRDefault="00AE5501" w:rsidP="00C6367B">
            <w:pPr>
              <w:jc w:val="right"/>
            </w:pPr>
            <w:r w:rsidRPr="00623A48">
              <w:t>150,888</w:t>
            </w:r>
          </w:p>
        </w:tc>
        <w:tc>
          <w:tcPr>
            <w:tcW w:w="1044" w:type="dxa"/>
          </w:tcPr>
          <w:p w14:paraId="14BD80E2" w14:textId="77777777" w:rsidR="00AE5501" w:rsidRPr="00623A48" w:rsidRDefault="00AE5501" w:rsidP="00C6367B">
            <w:pPr>
              <w:jc w:val="right"/>
            </w:pPr>
            <w:r w:rsidRPr="00623A48">
              <w:t>631,606</w:t>
            </w:r>
          </w:p>
        </w:tc>
        <w:tc>
          <w:tcPr>
            <w:tcW w:w="992" w:type="dxa"/>
          </w:tcPr>
          <w:p w14:paraId="45061BFE" w14:textId="77777777" w:rsidR="00AE5501" w:rsidRPr="00623A48" w:rsidRDefault="00AE5501" w:rsidP="00C6367B">
            <w:pPr>
              <w:jc w:val="right"/>
            </w:pPr>
            <w:r w:rsidRPr="00623A48">
              <w:t>6</w:t>
            </w:r>
          </w:p>
        </w:tc>
        <w:tc>
          <w:tcPr>
            <w:tcW w:w="992" w:type="dxa"/>
          </w:tcPr>
          <w:p w14:paraId="166CBA77" w14:textId="77777777" w:rsidR="00AE5501" w:rsidRPr="00623A48" w:rsidRDefault="00AE5501" w:rsidP="00C6367B">
            <w:pPr>
              <w:jc w:val="right"/>
            </w:pPr>
            <w:r w:rsidRPr="00623A48">
              <w:t>13</w:t>
            </w:r>
          </w:p>
        </w:tc>
        <w:tc>
          <w:tcPr>
            <w:tcW w:w="1054" w:type="dxa"/>
          </w:tcPr>
          <w:p w14:paraId="643A1CE1" w14:textId="77777777" w:rsidR="00AE5501" w:rsidRDefault="00AE5501" w:rsidP="00C6367B">
            <w:pPr>
              <w:jc w:val="right"/>
            </w:pPr>
            <w:r w:rsidRPr="00623A48">
              <w:t>14</w:t>
            </w:r>
          </w:p>
        </w:tc>
      </w:tr>
      <w:tr w:rsidR="00AE5501" w14:paraId="5F272495" w14:textId="77777777" w:rsidTr="00AE5501">
        <w:tc>
          <w:tcPr>
            <w:tcW w:w="935" w:type="dxa"/>
          </w:tcPr>
          <w:p w14:paraId="613024D1" w14:textId="77777777" w:rsidR="00AE5501" w:rsidRDefault="00AE5501" w:rsidP="0094319C">
            <w:r>
              <w:t>1996</w:t>
            </w:r>
          </w:p>
        </w:tc>
        <w:tc>
          <w:tcPr>
            <w:tcW w:w="940" w:type="dxa"/>
          </w:tcPr>
          <w:p w14:paraId="0F013F05" w14:textId="77777777" w:rsidR="00AE5501" w:rsidRPr="006A1AC5" w:rsidRDefault="00AE5501" w:rsidP="00C6367B">
            <w:pPr>
              <w:jc w:val="right"/>
            </w:pPr>
            <w:r w:rsidRPr="006A1AC5">
              <w:t>8,138</w:t>
            </w:r>
          </w:p>
        </w:tc>
        <w:tc>
          <w:tcPr>
            <w:tcW w:w="1107" w:type="dxa"/>
          </w:tcPr>
          <w:p w14:paraId="3DDB552B" w14:textId="77777777" w:rsidR="00AE5501" w:rsidRPr="006A1AC5" w:rsidRDefault="00AE5501" w:rsidP="00C6367B">
            <w:pPr>
              <w:jc w:val="right"/>
            </w:pPr>
            <w:r w:rsidRPr="006A1AC5">
              <w:t>4,668,972</w:t>
            </w:r>
          </w:p>
        </w:tc>
        <w:tc>
          <w:tcPr>
            <w:tcW w:w="1090" w:type="dxa"/>
          </w:tcPr>
          <w:p w14:paraId="225F2EDC" w14:textId="77777777" w:rsidR="00AE5501" w:rsidRPr="006A1AC5" w:rsidRDefault="00AE5501" w:rsidP="00C6367B">
            <w:pPr>
              <w:jc w:val="right"/>
            </w:pPr>
            <w:r w:rsidRPr="006A1AC5">
              <w:t>61,315</w:t>
            </w:r>
          </w:p>
        </w:tc>
        <w:tc>
          <w:tcPr>
            <w:tcW w:w="1088" w:type="dxa"/>
          </w:tcPr>
          <w:p w14:paraId="38957867" w14:textId="77777777" w:rsidR="00AE5501" w:rsidRPr="006A1AC5" w:rsidRDefault="00AE5501" w:rsidP="00C6367B">
            <w:pPr>
              <w:jc w:val="right"/>
            </w:pPr>
            <w:r w:rsidRPr="006A1AC5">
              <w:t>152,100</w:t>
            </w:r>
          </w:p>
        </w:tc>
        <w:tc>
          <w:tcPr>
            <w:tcW w:w="1044" w:type="dxa"/>
          </w:tcPr>
          <w:p w14:paraId="5938D006" w14:textId="77777777" w:rsidR="00AE5501" w:rsidRPr="006A1AC5" w:rsidRDefault="00AE5501" w:rsidP="00C6367B">
            <w:pPr>
              <w:jc w:val="right"/>
            </w:pPr>
            <w:r w:rsidRPr="006A1AC5">
              <w:t>633,123</w:t>
            </w:r>
          </w:p>
        </w:tc>
        <w:tc>
          <w:tcPr>
            <w:tcW w:w="992" w:type="dxa"/>
          </w:tcPr>
          <w:p w14:paraId="73915064" w14:textId="77777777" w:rsidR="00AE5501" w:rsidRPr="006A1AC5" w:rsidRDefault="00AE5501" w:rsidP="00C6367B">
            <w:pPr>
              <w:jc w:val="right"/>
            </w:pPr>
            <w:r w:rsidRPr="006A1AC5">
              <w:t>6</w:t>
            </w:r>
          </w:p>
        </w:tc>
        <w:tc>
          <w:tcPr>
            <w:tcW w:w="992" w:type="dxa"/>
          </w:tcPr>
          <w:p w14:paraId="28C600D8" w14:textId="77777777" w:rsidR="00AE5501" w:rsidRPr="006A1AC5" w:rsidRDefault="00AE5501" w:rsidP="00C6367B">
            <w:pPr>
              <w:jc w:val="right"/>
            </w:pPr>
            <w:r w:rsidRPr="006A1AC5">
              <w:t>13</w:t>
            </w:r>
          </w:p>
        </w:tc>
        <w:tc>
          <w:tcPr>
            <w:tcW w:w="1054" w:type="dxa"/>
          </w:tcPr>
          <w:p w14:paraId="4F1B2354" w14:textId="77777777" w:rsidR="00AE5501" w:rsidRDefault="00AE5501" w:rsidP="00C6367B">
            <w:pPr>
              <w:jc w:val="right"/>
            </w:pPr>
            <w:r w:rsidRPr="006A1AC5">
              <w:t>14</w:t>
            </w:r>
          </w:p>
        </w:tc>
      </w:tr>
    </w:tbl>
    <w:p w14:paraId="7BB34483" w14:textId="77777777" w:rsidR="00FB34E1" w:rsidRDefault="00FB34E1" w:rsidP="0094319C"/>
    <w:p w14:paraId="2758545F" w14:textId="77777777" w:rsidR="00146908" w:rsidRDefault="00146908" w:rsidP="00146908">
      <w:r>
        <w:t xml:space="preserve">Table XXX. </w:t>
      </w:r>
      <w:proofErr w:type="spellStart"/>
      <w:r>
        <w:t>Suhsuland</w:t>
      </w:r>
      <w:proofErr w:type="spellEnd"/>
      <w:r>
        <w:t xml:space="preserve"> population by level </w:t>
      </w:r>
      <w:r w:rsidR="00FF2ED9">
        <w:t>3</w:t>
      </w:r>
      <w:r>
        <w:t xml:space="preserve"> geography (</w:t>
      </w:r>
      <w:r w:rsidR="00FF2ED9">
        <w:t xml:space="preserve">202 </w:t>
      </w:r>
      <w:r>
        <w:t xml:space="preserve">divisions, equivalent to US </w:t>
      </w:r>
      <w:r w:rsidR="00FF2ED9">
        <w:t>Tract</w:t>
      </w:r>
      <w:r>
        <w:t>)</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46908" w14:paraId="72E7216B" w14:textId="77777777" w:rsidTr="00570015">
        <w:tc>
          <w:tcPr>
            <w:tcW w:w="935" w:type="dxa"/>
            <w:vMerge w:val="restart"/>
          </w:tcPr>
          <w:p w14:paraId="02A980E1" w14:textId="77777777" w:rsidR="00146908" w:rsidRDefault="00146908" w:rsidP="00570015">
            <w:r>
              <w:t>Year</w:t>
            </w:r>
          </w:p>
        </w:tc>
        <w:tc>
          <w:tcPr>
            <w:tcW w:w="5269" w:type="dxa"/>
            <w:gridSpan w:val="5"/>
          </w:tcPr>
          <w:p w14:paraId="3BC1EC57" w14:textId="77777777" w:rsidR="00146908" w:rsidRDefault="00146908" w:rsidP="00570015">
            <w:pPr>
              <w:jc w:val="center"/>
            </w:pPr>
            <w:r>
              <w:t>Population</w:t>
            </w:r>
          </w:p>
        </w:tc>
        <w:tc>
          <w:tcPr>
            <w:tcW w:w="3038" w:type="dxa"/>
            <w:gridSpan w:val="3"/>
          </w:tcPr>
          <w:p w14:paraId="19948CB8" w14:textId="77777777" w:rsidR="00146908" w:rsidRDefault="00146908" w:rsidP="00C6367B">
            <w:pPr>
              <w:jc w:val="center"/>
            </w:pPr>
            <w:r>
              <w:t>Divisions</w:t>
            </w:r>
          </w:p>
        </w:tc>
      </w:tr>
      <w:tr w:rsidR="00146908" w14:paraId="252AAF24" w14:textId="77777777" w:rsidTr="00570015">
        <w:tc>
          <w:tcPr>
            <w:tcW w:w="935" w:type="dxa"/>
            <w:vMerge/>
          </w:tcPr>
          <w:p w14:paraId="27F9F704" w14:textId="77777777" w:rsidR="00146908" w:rsidRDefault="00146908" w:rsidP="00570015"/>
        </w:tc>
        <w:tc>
          <w:tcPr>
            <w:tcW w:w="940" w:type="dxa"/>
            <w:vMerge w:val="restart"/>
          </w:tcPr>
          <w:p w14:paraId="3B8612B8" w14:textId="77777777" w:rsidR="00146908" w:rsidRDefault="00146908" w:rsidP="00570015">
            <w:r>
              <w:t>Min</w:t>
            </w:r>
          </w:p>
        </w:tc>
        <w:tc>
          <w:tcPr>
            <w:tcW w:w="1107" w:type="dxa"/>
            <w:vMerge w:val="restart"/>
          </w:tcPr>
          <w:p w14:paraId="2188F483" w14:textId="77777777" w:rsidR="00146908" w:rsidRDefault="00146908" w:rsidP="00570015">
            <w:r>
              <w:t>Max</w:t>
            </w:r>
          </w:p>
        </w:tc>
        <w:tc>
          <w:tcPr>
            <w:tcW w:w="3222" w:type="dxa"/>
            <w:gridSpan w:val="3"/>
          </w:tcPr>
          <w:p w14:paraId="1E190D00" w14:textId="77777777" w:rsidR="00146908" w:rsidRDefault="00146908" w:rsidP="00570015">
            <w:pPr>
              <w:jc w:val="center"/>
            </w:pPr>
            <w:r>
              <w:t>Quartiles</w:t>
            </w:r>
          </w:p>
        </w:tc>
        <w:tc>
          <w:tcPr>
            <w:tcW w:w="3038" w:type="dxa"/>
            <w:gridSpan w:val="3"/>
          </w:tcPr>
          <w:p w14:paraId="42147072" w14:textId="77777777" w:rsidR="00146908" w:rsidRDefault="00146908" w:rsidP="00C6367B">
            <w:pPr>
              <w:jc w:val="center"/>
            </w:pPr>
            <w:r>
              <w:t>Number with pop. less than:</w:t>
            </w:r>
          </w:p>
        </w:tc>
      </w:tr>
      <w:tr w:rsidR="00146908" w14:paraId="5776B1CC" w14:textId="77777777" w:rsidTr="00570015">
        <w:tc>
          <w:tcPr>
            <w:tcW w:w="935" w:type="dxa"/>
            <w:vMerge/>
          </w:tcPr>
          <w:p w14:paraId="718DB6DE" w14:textId="77777777" w:rsidR="00146908" w:rsidRDefault="00146908" w:rsidP="00570015"/>
        </w:tc>
        <w:tc>
          <w:tcPr>
            <w:tcW w:w="940" w:type="dxa"/>
            <w:vMerge/>
          </w:tcPr>
          <w:p w14:paraId="64AD44BA" w14:textId="77777777" w:rsidR="00146908" w:rsidRDefault="00146908" w:rsidP="00570015"/>
        </w:tc>
        <w:tc>
          <w:tcPr>
            <w:tcW w:w="1107" w:type="dxa"/>
            <w:vMerge/>
          </w:tcPr>
          <w:p w14:paraId="66328AEE" w14:textId="77777777" w:rsidR="00146908" w:rsidRDefault="00146908" w:rsidP="00570015"/>
        </w:tc>
        <w:tc>
          <w:tcPr>
            <w:tcW w:w="1090" w:type="dxa"/>
          </w:tcPr>
          <w:p w14:paraId="3C08B3DD" w14:textId="77777777" w:rsidR="00146908" w:rsidRDefault="00146908" w:rsidP="00570015">
            <w:r>
              <w:t>1</w:t>
            </w:r>
            <w:r w:rsidRPr="00FB34E1">
              <w:rPr>
                <w:vertAlign w:val="superscript"/>
              </w:rPr>
              <w:t>st</w:t>
            </w:r>
          </w:p>
        </w:tc>
        <w:tc>
          <w:tcPr>
            <w:tcW w:w="1088" w:type="dxa"/>
          </w:tcPr>
          <w:p w14:paraId="34E8F23D" w14:textId="77777777" w:rsidR="00146908" w:rsidRDefault="00146908" w:rsidP="00570015">
            <w:r>
              <w:t>Median</w:t>
            </w:r>
          </w:p>
        </w:tc>
        <w:tc>
          <w:tcPr>
            <w:tcW w:w="1044" w:type="dxa"/>
          </w:tcPr>
          <w:p w14:paraId="67A1D68A" w14:textId="77777777" w:rsidR="00146908" w:rsidRDefault="00146908" w:rsidP="00570015">
            <w:r>
              <w:t>3</w:t>
            </w:r>
            <w:r w:rsidRPr="00FB34E1">
              <w:rPr>
                <w:vertAlign w:val="superscript"/>
              </w:rPr>
              <w:t>rd</w:t>
            </w:r>
          </w:p>
        </w:tc>
        <w:tc>
          <w:tcPr>
            <w:tcW w:w="992" w:type="dxa"/>
          </w:tcPr>
          <w:p w14:paraId="46B057CE" w14:textId="77777777" w:rsidR="00146908" w:rsidRDefault="00FF2ED9" w:rsidP="00570015">
            <w:r>
              <w:t>1</w:t>
            </w:r>
            <w:r w:rsidR="00146908">
              <w:t>0,000</w:t>
            </w:r>
          </w:p>
        </w:tc>
        <w:tc>
          <w:tcPr>
            <w:tcW w:w="992" w:type="dxa"/>
          </w:tcPr>
          <w:p w14:paraId="76255459" w14:textId="77777777" w:rsidR="00146908" w:rsidRDefault="00FF2ED9" w:rsidP="00570015">
            <w:r>
              <w:t>5</w:t>
            </w:r>
            <w:r w:rsidR="00146908">
              <w:t>0,000</w:t>
            </w:r>
          </w:p>
        </w:tc>
        <w:tc>
          <w:tcPr>
            <w:tcW w:w="1054" w:type="dxa"/>
          </w:tcPr>
          <w:p w14:paraId="1121C45C" w14:textId="77777777" w:rsidR="00146908" w:rsidRDefault="00146908" w:rsidP="00FF2ED9">
            <w:r>
              <w:t>1</w:t>
            </w:r>
            <w:r w:rsidR="00FF2ED9">
              <w:t>00,000</w:t>
            </w:r>
          </w:p>
        </w:tc>
      </w:tr>
      <w:tr w:rsidR="00FF2ED9" w14:paraId="70729AA7" w14:textId="77777777" w:rsidTr="00570015">
        <w:tc>
          <w:tcPr>
            <w:tcW w:w="935" w:type="dxa"/>
          </w:tcPr>
          <w:p w14:paraId="7F8FB7AC" w14:textId="77777777" w:rsidR="00FF2ED9" w:rsidRDefault="00FF2ED9" w:rsidP="00570015">
            <w:r>
              <w:t>1989</w:t>
            </w:r>
          </w:p>
        </w:tc>
        <w:tc>
          <w:tcPr>
            <w:tcW w:w="940" w:type="dxa"/>
          </w:tcPr>
          <w:p w14:paraId="47863626" w14:textId="77777777" w:rsidR="00FF2ED9" w:rsidRPr="00023E62" w:rsidRDefault="00FF2ED9" w:rsidP="00C6367B">
            <w:pPr>
              <w:jc w:val="right"/>
            </w:pPr>
            <w:r w:rsidRPr="00023E62">
              <w:t>2,760</w:t>
            </w:r>
          </w:p>
        </w:tc>
        <w:tc>
          <w:tcPr>
            <w:tcW w:w="1107" w:type="dxa"/>
          </w:tcPr>
          <w:p w14:paraId="02D8229B" w14:textId="77777777" w:rsidR="00FF2ED9" w:rsidRPr="00023E62" w:rsidRDefault="00FF2ED9" w:rsidP="00C6367B">
            <w:pPr>
              <w:jc w:val="right"/>
            </w:pPr>
            <w:r w:rsidRPr="00023E62">
              <w:t>203,848</w:t>
            </w:r>
          </w:p>
        </w:tc>
        <w:tc>
          <w:tcPr>
            <w:tcW w:w="1090" w:type="dxa"/>
          </w:tcPr>
          <w:p w14:paraId="38B43CC5" w14:textId="77777777" w:rsidR="00FF2ED9" w:rsidRPr="00023E62" w:rsidRDefault="00FF2ED9" w:rsidP="00C6367B">
            <w:pPr>
              <w:jc w:val="right"/>
            </w:pPr>
            <w:r w:rsidRPr="00023E62">
              <w:t>26,000</w:t>
            </w:r>
          </w:p>
        </w:tc>
        <w:tc>
          <w:tcPr>
            <w:tcW w:w="1088" w:type="dxa"/>
          </w:tcPr>
          <w:p w14:paraId="758C2EB4" w14:textId="77777777" w:rsidR="00FF2ED9" w:rsidRPr="00023E62" w:rsidRDefault="00FF2ED9" w:rsidP="00C6367B">
            <w:pPr>
              <w:jc w:val="right"/>
            </w:pPr>
            <w:r w:rsidRPr="00023E62">
              <w:t>42,746</w:t>
            </w:r>
          </w:p>
        </w:tc>
        <w:tc>
          <w:tcPr>
            <w:tcW w:w="1044" w:type="dxa"/>
          </w:tcPr>
          <w:p w14:paraId="1DE897C5" w14:textId="77777777" w:rsidR="00FF2ED9" w:rsidRPr="00023E62" w:rsidRDefault="00FF2ED9" w:rsidP="00C6367B">
            <w:pPr>
              <w:jc w:val="right"/>
            </w:pPr>
            <w:r w:rsidRPr="00023E62">
              <w:t>62,519</w:t>
            </w:r>
          </w:p>
        </w:tc>
        <w:tc>
          <w:tcPr>
            <w:tcW w:w="992" w:type="dxa"/>
          </w:tcPr>
          <w:p w14:paraId="7F131516" w14:textId="77777777" w:rsidR="00FF2ED9" w:rsidRPr="00023E62" w:rsidRDefault="00FF2ED9" w:rsidP="00C6367B">
            <w:pPr>
              <w:jc w:val="right"/>
            </w:pPr>
            <w:r w:rsidRPr="00023E62">
              <w:t>9</w:t>
            </w:r>
          </w:p>
        </w:tc>
        <w:tc>
          <w:tcPr>
            <w:tcW w:w="992" w:type="dxa"/>
          </w:tcPr>
          <w:p w14:paraId="1A1CF9DC" w14:textId="77777777" w:rsidR="00FF2ED9" w:rsidRPr="00023E62" w:rsidRDefault="00FF2ED9" w:rsidP="00C6367B">
            <w:pPr>
              <w:jc w:val="right"/>
            </w:pPr>
            <w:r w:rsidRPr="00023E62">
              <w:t>122</w:t>
            </w:r>
          </w:p>
        </w:tc>
        <w:tc>
          <w:tcPr>
            <w:tcW w:w="1054" w:type="dxa"/>
          </w:tcPr>
          <w:p w14:paraId="64AA32FA" w14:textId="77777777" w:rsidR="00FF2ED9" w:rsidRDefault="00FF2ED9" w:rsidP="00C6367B">
            <w:pPr>
              <w:jc w:val="right"/>
            </w:pPr>
            <w:r w:rsidRPr="00023E62">
              <w:t>183</w:t>
            </w:r>
          </w:p>
        </w:tc>
      </w:tr>
      <w:tr w:rsidR="00FF2ED9" w14:paraId="1610E4DE" w14:textId="77777777" w:rsidTr="00570015">
        <w:tc>
          <w:tcPr>
            <w:tcW w:w="935" w:type="dxa"/>
          </w:tcPr>
          <w:p w14:paraId="77A3DFD7" w14:textId="77777777" w:rsidR="00FF2ED9" w:rsidRDefault="00FF2ED9" w:rsidP="00570015">
            <w:r>
              <w:t>1990</w:t>
            </w:r>
          </w:p>
        </w:tc>
        <w:tc>
          <w:tcPr>
            <w:tcW w:w="940" w:type="dxa"/>
          </w:tcPr>
          <w:p w14:paraId="64CF3FF4" w14:textId="77777777" w:rsidR="00FF2ED9" w:rsidRPr="001E0F51" w:rsidRDefault="00FF2ED9" w:rsidP="00C6367B">
            <w:pPr>
              <w:jc w:val="right"/>
            </w:pPr>
            <w:r w:rsidRPr="001E0F51">
              <w:t>2,820</w:t>
            </w:r>
          </w:p>
        </w:tc>
        <w:tc>
          <w:tcPr>
            <w:tcW w:w="1107" w:type="dxa"/>
          </w:tcPr>
          <w:p w14:paraId="7DD54F6D" w14:textId="77777777" w:rsidR="00FF2ED9" w:rsidRPr="001E0F51" w:rsidRDefault="00FF2ED9" w:rsidP="00C6367B">
            <w:pPr>
              <w:jc w:val="right"/>
            </w:pPr>
            <w:r w:rsidRPr="001E0F51">
              <w:t>206,622</w:t>
            </w:r>
          </w:p>
        </w:tc>
        <w:tc>
          <w:tcPr>
            <w:tcW w:w="1090" w:type="dxa"/>
          </w:tcPr>
          <w:p w14:paraId="7B54F5FD" w14:textId="77777777" w:rsidR="00FF2ED9" w:rsidRPr="001E0F51" w:rsidRDefault="00FF2ED9" w:rsidP="00C6367B">
            <w:pPr>
              <w:jc w:val="right"/>
            </w:pPr>
            <w:r w:rsidRPr="001E0F51">
              <w:t>26,271</w:t>
            </w:r>
          </w:p>
        </w:tc>
        <w:tc>
          <w:tcPr>
            <w:tcW w:w="1088" w:type="dxa"/>
          </w:tcPr>
          <w:p w14:paraId="056DF29C" w14:textId="77777777" w:rsidR="00FF2ED9" w:rsidRPr="001E0F51" w:rsidRDefault="00FF2ED9" w:rsidP="00C6367B">
            <w:pPr>
              <w:jc w:val="right"/>
            </w:pPr>
            <w:r w:rsidRPr="001E0F51">
              <w:t>42,917</w:t>
            </w:r>
          </w:p>
        </w:tc>
        <w:tc>
          <w:tcPr>
            <w:tcW w:w="1044" w:type="dxa"/>
          </w:tcPr>
          <w:p w14:paraId="6600FC59" w14:textId="77777777" w:rsidR="00FF2ED9" w:rsidRPr="001E0F51" w:rsidRDefault="00FF2ED9" w:rsidP="00C6367B">
            <w:pPr>
              <w:jc w:val="right"/>
            </w:pPr>
            <w:r w:rsidRPr="001E0F51">
              <w:t>62,459</w:t>
            </w:r>
          </w:p>
        </w:tc>
        <w:tc>
          <w:tcPr>
            <w:tcW w:w="992" w:type="dxa"/>
          </w:tcPr>
          <w:p w14:paraId="4EDDCC94" w14:textId="77777777" w:rsidR="00FF2ED9" w:rsidRPr="001E0F51" w:rsidRDefault="00FF2ED9" w:rsidP="00C6367B">
            <w:pPr>
              <w:jc w:val="right"/>
            </w:pPr>
            <w:r w:rsidRPr="001E0F51">
              <w:t>9</w:t>
            </w:r>
          </w:p>
        </w:tc>
        <w:tc>
          <w:tcPr>
            <w:tcW w:w="992" w:type="dxa"/>
          </w:tcPr>
          <w:p w14:paraId="2DFE3956" w14:textId="77777777" w:rsidR="00FF2ED9" w:rsidRPr="001E0F51" w:rsidRDefault="00FF2ED9" w:rsidP="00C6367B">
            <w:pPr>
              <w:jc w:val="right"/>
            </w:pPr>
            <w:r w:rsidRPr="001E0F51">
              <w:t>123</w:t>
            </w:r>
          </w:p>
        </w:tc>
        <w:tc>
          <w:tcPr>
            <w:tcW w:w="1054" w:type="dxa"/>
          </w:tcPr>
          <w:p w14:paraId="0CEA5D7B" w14:textId="77777777" w:rsidR="00FF2ED9" w:rsidRDefault="00FF2ED9" w:rsidP="00C6367B">
            <w:pPr>
              <w:jc w:val="right"/>
            </w:pPr>
            <w:r w:rsidRPr="001E0F51">
              <w:t>183</w:t>
            </w:r>
          </w:p>
        </w:tc>
      </w:tr>
      <w:tr w:rsidR="00FF2ED9" w14:paraId="0B4A7524" w14:textId="77777777" w:rsidTr="00570015">
        <w:tc>
          <w:tcPr>
            <w:tcW w:w="935" w:type="dxa"/>
          </w:tcPr>
          <w:p w14:paraId="2128E06F" w14:textId="77777777" w:rsidR="00FF2ED9" w:rsidRDefault="00FF2ED9" w:rsidP="00570015">
            <w:r>
              <w:t>1991</w:t>
            </w:r>
          </w:p>
        </w:tc>
        <w:tc>
          <w:tcPr>
            <w:tcW w:w="940" w:type="dxa"/>
          </w:tcPr>
          <w:p w14:paraId="3836B640" w14:textId="77777777" w:rsidR="00FF2ED9" w:rsidRPr="00042B25" w:rsidRDefault="00FF2ED9" w:rsidP="00C6367B">
            <w:pPr>
              <w:jc w:val="right"/>
            </w:pPr>
            <w:r w:rsidRPr="00042B25">
              <w:t>2,856</w:t>
            </w:r>
          </w:p>
        </w:tc>
        <w:tc>
          <w:tcPr>
            <w:tcW w:w="1107" w:type="dxa"/>
          </w:tcPr>
          <w:p w14:paraId="25FA8A5F" w14:textId="77777777" w:rsidR="00FF2ED9" w:rsidRPr="00042B25" w:rsidRDefault="00FF2ED9" w:rsidP="00C6367B">
            <w:pPr>
              <w:jc w:val="right"/>
            </w:pPr>
            <w:r w:rsidRPr="00042B25">
              <w:t>209,214</w:t>
            </w:r>
          </w:p>
        </w:tc>
        <w:tc>
          <w:tcPr>
            <w:tcW w:w="1090" w:type="dxa"/>
          </w:tcPr>
          <w:p w14:paraId="179B1F2D" w14:textId="77777777" w:rsidR="00FF2ED9" w:rsidRPr="00042B25" w:rsidRDefault="00FF2ED9" w:rsidP="00C6367B">
            <w:pPr>
              <w:jc w:val="right"/>
            </w:pPr>
            <w:r w:rsidRPr="00042B25">
              <w:t>26,484</w:t>
            </w:r>
          </w:p>
        </w:tc>
        <w:tc>
          <w:tcPr>
            <w:tcW w:w="1088" w:type="dxa"/>
          </w:tcPr>
          <w:p w14:paraId="3507D1D2" w14:textId="77777777" w:rsidR="00FF2ED9" w:rsidRPr="00042B25" w:rsidRDefault="00FF2ED9" w:rsidP="00C6367B">
            <w:pPr>
              <w:jc w:val="right"/>
            </w:pPr>
            <w:r w:rsidRPr="00042B25">
              <w:t>43,119</w:t>
            </w:r>
          </w:p>
        </w:tc>
        <w:tc>
          <w:tcPr>
            <w:tcW w:w="1044" w:type="dxa"/>
          </w:tcPr>
          <w:p w14:paraId="08094247" w14:textId="77777777" w:rsidR="00FF2ED9" w:rsidRPr="00042B25" w:rsidRDefault="00FF2ED9" w:rsidP="00C6367B">
            <w:pPr>
              <w:jc w:val="right"/>
            </w:pPr>
            <w:r w:rsidRPr="00042B25">
              <w:t>63,308</w:t>
            </w:r>
          </w:p>
        </w:tc>
        <w:tc>
          <w:tcPr>
            <w:tcW w:w="992" w:type="dxa"/>
          </w:tcPr>
          <w:p w14:paraId="6640613A" w14:textId="77777777" w:rsidR="00FF2ED9" w:rsidRPr="00042B25" w:rsidRDefault="00FF2ED9" w:rsidP="00C6367B">
            <w:pPr>
              <w:jc w:val="right"/>
            </w:pPr>
            <w:r w:rsidRPr="00042B25">
              <w:t>8</w:t>
            </w:r>
          </w:p>
        </w:tc>
        <w:tc>
          <w:tcPr>
            <w:tcW w:w="992" w:type="dxa"/>
          </w:tcPr>
          <w:p w14:paraId="4EDEDA31" w14:textId="77777777" w:rsidR="00FF2ED9" w:rsidRPr="00042B25" w:rsidRDefault="00FF2ED9" w:rsidP="00C6367B">
            <w:pPr>
              <w:jc w:val="right"/>
            </w:pPr>
            <w:r w:rsidRPr="00042B25">
              <w:t>124</w:t>
            </w:r>
          </w:p>
        </w:tc>
        <w:tc>
          <w:tcPr>
            <w:tcW w:w="1054" w:type="dxa"/>
          </w:tcPr>
          <w:p w14:paraId="566567C3" w14:textId="77777777" w:rsidR="00FF2ED9" w:rsidRDefault="00FF2ED9" w:rsidP="00C6367B">
            <w:pPr>
              <w:jc w:val="right"/>
            </w:pPr>
            <w:r w:rsidRPr="00042B25">
              <w:t>183</w:t>
            </w:r>
          </w:p>
        </w:tc>
      </w:tr>
      <w:tr w:rsidR="00FF2ED9" w14:paraId="1C7C324A" w14:textId="77777777" w:rsidTr="00570015">
        <w:tc>
          <w:tcPr>
            <w:tcW w:w="935" w:type="dxa"/>
          </w:tcPr>
          <w:p w14:paraId="427C9CA0" w14:textId="77777777" w:rsidR="00FF2ED9" w:rsidRDefault="00FF2ED9" w:rsidP="00570015">
            <w:r>
              <w:t>1992</w:t>
            </w:r>
          </w:p>
        </w:tc>
        <w:tc>
          <w:tcPr>
            <w:tcW w:w="940" w:type="dxa"/>
          </w:tcPr>
          <w:p w14:paraId="419188F5" w14:textId="77777777" w:rsidR="00FF2ED9" w:rsidRPr="007113D5" w:rsidRDefault="00FF2ED9" w:rsidP="00C6367B">
            <w:pPr>
              <w:jc w:val="right"/>
            </w:pPr>
            <w:r w:rsidRPr="007113D5">
              <w:t>2,880</w:t>
            </w:r>
          </w:p>
        </w:tc>
        <w:tc>
          <w:tcPr>
            <w:tcW w:w="1107" w:type="dxa"/>
          </w:tcPr>
          <w:p w14:paraId="073FE8E3" w14:textId="77777777" w:rsidR="00FF2ED9" w:rsidRPr="007113D5" w:rsidRDefault="00FF2ED9" w:rsidP="00C6367B">
            <w:pPr>
              <w:jc w:val="right"/>
            </w:pPr>
            <w:r w:rsidRPr="007113D5">
              <w:t>208,694</w:t>
            </w:r>
          </w:p>
        </w:tc>
        <w:tc>
          <w:tcPr>
            <w:tcW w:w="1090" w:type="dxa"/>
          </w:tcPr>
          <w:p w14:paraId="39D603B0" w14:textId="77777777" w:rsidR="00FF2ED9" w:rsidRPr="007113D5" w:rsidRDefault="00FF2ED9" w:rsidP="00C6367B">
            <w:pPr>
              <w:jc w:val="right"/>
            </w:pPr>
            <w:r w:rsidRPr="007113D5">
              <w:t>26,621</w:t>
            </w:r>
          </w:p>
        </w:tc>
        <w:tc>
          <w:tcPr>
            <w:tcW w:w="1088" w:type="dxa"/>
          </w:tcPr>
          <w:p w14:paraId="62584BC1" w14:textId="77777777" w:rsidR="00FF2ED9" w:rsidRPr="007113D5" w:rsidRDefault="00FF2ED9" w:rsidP="00C6367B">
            <w:pPr>
              <w:jc w:val="right"/>
            </w:pPr>
            <w:r w:rsidRPr="007113D5">
              <w:t>43,297</w:t>
            </w:r>
          </w:p>
        </w:tc>
        <w:tc>
          <w:tcPr>
            <w:tcW w:w="1044" w:type="dxa"/>
          </w:tcPr>
          <w:p w14:paraId="705F1CA1" w14:textId="77777777" w:rsidR="00FF2ED9" w:rsidRPr="007113D5" w:rsidRDefault="00FF2ED9" w:rsidP="00C6367B">
            <w:pPr>
              <w:jc w:val="right"/>
            </w:pPr>
            <w:r w:rsidRPr="007113D5">
              <w:t>63,684</w:t>
            </w:r>
          </w:p>
        </w:tc>
        <w:tc>
          <w:tcPr>
            <w:tcW w:w="992" w:type="dxa"/>
          </w:tcPr>
          <w:p w14:paraId="0BDA2D73" w14:textId="77777777" w:rsidR="00FF2ED9" w:rsidRPr="007113D5" w:rsidRDefault="00FF2ED9" w:rsidP="00C6367B">
            <w:pPr>
              <w:jc w:val="right"/>
            </w:pPr>
            <w:r w:rsidRPr="007113D5">
              <w:t>8</w:t>
            </w:r>
          </w:p>
        </w:tc>
        <w:tc>
          <w:tcPr>
            <w:tcW w:w="992" w:type="dxa"/>
          </w:tcPr>
          <w:p w14:paraId="4C0E4A0D" w14:textId="77777777" w:rsidR="00FF2ED9" w:rsidRPr="007113D5" w:rsidRDefault="00FF2ED9" w:rsidP="00C6367B">
            <w:pPr>
              <w:jc w:val="right"/>
            </w:pPr>
            <w:r w:rsidRPr="007113D5">
              <w:t>123</w:t>
            </w:r>
          </w:p>
        </w:tc>
        <w:tc>
          <w:tcPr>
            <w:tcW w:w="1054" w:type="dxa"/>
          </w:tcPr>
          <w:p w14:paraId="5B3BB42E" w14:textId="77777777" w:rsidR="00FF2ED9" w:rsidRDefault="00FF2ED9" w:rsidP="00C6367B">
            <w:pPr>
              <w:jc w:val="right"/>
            </w:pPr>
            <w:r w:rsidRPr="007113D5">
              <w:t>183</w:t>
            </w:r>
          </w:p>
        </w:tc>
      </w:tr>
      <w:tr w:rsidR="00FF2ED9" w14:paraId="573330D4" w14:textId="77777777" w:rsidTr="00570015">
        <w:tc>
          <w:tcPr>
            <w:tcW w:w="935" w:type="dxa"/>
          </w:tcPr>
          <w:p w14:paraId="63A1F1BC" w14:textId="77777777" w:rsidR="00FF2ED9" w:rsidRDefault="00FF2ED9" w:rsidP="00570015">
            <w:r>
              <w:t>1993</w:t>
            </w:r>
          </w:p>
        </w:tc>
        <w:tc>
          <w:tcPr>
            <w:tcW w:w="940" w:type="dxa"/>
          </w:tcPr>
          <w:p w14:paraId="56C3A39E" w14:textId="77777777" w:rsidR="00FF2ED9" w:rsidRPr="00ED4FBF" w:rsidRDefault="00FF2ED9" w:rsidP="00C6367B">
            <w:pPr>
              <w:jc w:val="right"/>
            </w:pPr>
            <w:r w:rsidRPr="00ED4FBF">
              <w:t>2,900</w:t>
            </w:r>
          </w:p>
        </w:tc>
        <w:tc>
          <w:tcPr>
            <w:tcW w:w="1107" w:type="dxa"/>
          </w:tcPr>
          <w:p w14:paraId="2A68DAF0" w14:textId="77777777" w:rsidR="00FF2ED9" w:rsidRPr="00ED4FBF" w:rsidRDefault="00FF2ED9" w:rsidP="00C6367B">
            <w:pPr>
              <w:jc w:val="right"/>
            </w:pPr>
            <w:r w:rsidRPr="00ED4FBF">
              <w:t>208,924</w:t>
            </w:r>
          </w:p>
        </w:tc>
        <w:tc>
          <w:tcPr>
            <w:tcW w:w="1090" w:type="dxa"/>
          </w:tcPr>
          <w:p w14:paraId="13A3EA4E" w14:textId="77777777" w:rsidR="00FF2ED9" w:rsidRPr="00ED4FBF" w:rsidRDefault="00FF2ED9" w:rsidP="00C6367B">
            <w:pPr>
              <w:jc w:val="right"/>
            </w:pPr>
            <w:r w:rsidRPr="00ED4FBF">
              <w:t>26,612</w:t>
            </w:r>
          </w:p>
        </w:tc>
        <w:tc>
          <w:tcPr>
            <w:tcW w:w="1088" w:type="dxa"/>
          </w:tcPr>
          <w:p w14:paraId="12605FE5" w14:textId="77777777" w:rsidR="00FF2ED9" w:rsidRPr="00ED4FBF" w:rsidRDefault="00FF2ED9" w:rsidP="00C6367B">
            <w:pPr>
              <w:jc w:val="right"/>
            </w:pPr>
            <w:r w:rsidRPr="00ED4FBF">
              <w:t>43,458</w:t>
            </w:r>
          </w:p>
        </w:tc>
        <w:tc>
          <w:tcPr>
            <w:tcW w:w="1044" w:type="dxa"/>
          </w:tcPr>
          <w:p w14:paraId="164B9874" w14:textId="77777777" w:rsidR="00FF2ED9" w:rsidRPr="00ED4FBF" w:rsidRDefault="00FF2ED9" w:rsidP="00C6367B">
            <w:pPr>
              <w:jc w:val="right"/>
            </w:pPr>
            <w:r w:rsidRPr="00ED4FBF">
              <w:t>64,134</w:t>
            </w:r>
          </w:p>
        </w:tc>
        <w:tc>
          <w:tcPr>
            <w:tcW w:w="992" w:type="dxa"/>
          </w:tcPr>
          <w:p w14:paraId="6D245FD2" w14:textId="77777777" w:rsidR="00FF2ED9" w:rsidRPr="00ED4FBF" w:rsidRDefault="00FF2ED9" w:rsidP="00C6367B">
            <w:pPr>
              <w:jc w:val="right"/>
            </w:pPr>
            <w:r w:rsidRPr="00ED4FBF">
              <w:t>8</w:t>
            </w:r>
          </w:p>
        </w:tc>
        <w:tc>
          <w:tcPr>
            <w:tcW w:w="992" w:type="dxa"/>
          </w:tcPr>
          <w:p w14:paraId="277CF8A5" w14:textId="77777777" w:rsidR="00FF2ED9" w:rsidRPr="00ED4FBF" w:rsidRDefault="00FF2ED9" w:rsidP="00C6367B">
            <w:pPr>
              <w:jc w:val="right"/>
            </w:pPr>
            <w:r w:rsidRPr="00ED4FBF">
              <w:t>123</w:t>
            </w:r>
          </w:p>
        </w:tc>
        <w:tc>
          <w:tcPr>
            <w:tcW w:w="1054" w:type="dxa"/>
          </w:tcPr>
          <w:p w14:paraId="005BA770" w14:textId="77777777" w:rsidR="00FF2ED9" w:rsidRDefault="00FF2ED9" w:rsidP="00C6367B">
            <w:pPr>
              <w:jc w:val="right"/>
            </w:pPr>
            <w:r w:rsidRPr="00ED4FBF">
              <w:t>183</w:t>
            </w:r>
          </w:p>
        </w:tc>
      </w:tr>
      <w:tr w:rsidR="00FF2ED9" w14:paraId="7C476C09" w14:textId="77777777" w:rsidTr="00570015">
        <w:tc>
          <w:tcPr>
            <w:tcW w:w="935" w:type="dxa"/>
          </w:tcPr>
          <w:p w14:paraId="61E5173F" w14:textId="77777777" w:rsidR="00FF2ED9" w:rsidRDefault="00FF2ED9" w:rsidP="00570015">
            <w:r>
              <w:t>1994</w:t>
            </w:r>
          </w:p>
        </w:tc>
        <w:tc>
          <w:tcPr>
            <w:tcW w:w="940" w:type="dxa"/>
          </w:tcPr>
          <w:p w14:paraId="2CB9B922" w14:textId="77777777" w:rsidR="00FF2ED9" w:rsidRPr="00E9325C" w:rsidRDefault="00FF2ED9" w:rsidP="00C6367B">
            <w:pPr>
              <w:jc w:val="right"/>
            </w:pPr>
            <w:r w:rsidRPr="00E9325C">
              <w:t>2,950</w:t>
            </w:r>
          </w:p>
        </w:tc>
        <w:tc>
          <w:tcPr>
            <w:tcW w:w="1107" w:type="dxa"/>
          </w:tcPr>
          <w:p w14:paraId="6C0020BF" w14:textId="77777777" w:rsidR="00FF2ED9" w:rsidRPr="00E9325C" w:rsidRDefault="00FF2ED9" w:rsidP="00C6367B">
            <w:pPr>
              <w:jc w:val="right"/>
            </w:pPr>
            <w:r w:rsidRPr="00E9325C">
              <w:t>209,526</w:t>
            </w:r>
          </w:p>
        </w:tc>
        <w:tc>
          <w:tcPr>
            <w:tcW w:w="1090" w:type="dxa"/>
          </w:tcPr>
          <w:p w14:paraId="5BF51F98" w14:textId="77777777" w:rsidR="00FF2ED9" w:rsidRPr="00E9325C" w:rsidRDefault="00FF2ED9" w:rsidP="00C6367B">
            <w:pPr>
              <w:jc w:val="right"/>
            </w:pPr>
            <w:r w:rsidRPr="00E9325C">
              <w:t>26,843</w:t>
            </w:r>
          </w:p>
        </w:tc>
        <w:tc>
          <w:tcPr>
            <w:tcW w:w="1088" w:type="dxa"/>
          </w:tcPr>
          <w:p w14:paraId="65C9ECBF" w14:textId="77777777" w:rsidR="00FF2ED9" w:rsidRPr="00E9325C" w:rsidRDefault="00FF2ED9" w:rsidP="00C6367B">
            <w:pPr>
              <w:jc w:val="right"/>
            </w:pPr>
            <w:r w:rsidRPr="00E9325C">
              <w:t>43,746</w:t>
            </w:r>
          </w:p>
        </w:tc>
        <w:tc>
          <w:tcPr>
            <w:tcW w:w="1044" w:type="dxa"/>
          </w:tcPr>
          <w:p w14:paraId="0E8C561F" w14:textId="77777777" w:rsidR="00FF2ED9" w:rsidRPr="00E9325C" w:rsidRDefault="00FF2ED9" w:rsidP="00C6367B">
            <w:pPr>
              <w:jc w:val="right"/>
            </w:pPr>
            <w:r w:rsidRPr="00E9325C">
              <w:t>64,505</w:t>
            </w:r>
          </w:p>
        </w:tc>
        <w:tc>
          <w:tcPr>
            <w:tcW w:w="992" w:type="dxa"/>
          </w:tcPr>
          <w:p w14:paraId="38D0AAF8" w14:textId="77777777" w:rsidR="00FF2ED9" w:rsidRPr="00E9325C" w:rsidRDefault="00FF2ED9" w:rsidP="00C6367B">
            <w:pPr>
              <w:jc w:val="right"/>
            </w:pPr>
            <w:r w:rsidRPr="00E9325C">
              <w:t>8</w:t>
            </w:r>
          </w:p>
        </w:tc>
        <w:tc>
          <w:tcPr>
            <w:tcW w:w="992" w:type="dxa"/>
          </w:tcPr>
          <w:p w14:paraId="383BBF6A" w14:textId="77777777" w:rsidR="00FF2ED9" w:rsidRPr="00E9325C" w:rsidRDefault="00FF2ED9" w:rsidP="00C6367B">
            <w:pPr>
              <w:jc w:val="right"/>
            </w:pPr>
            <w:r w:rsidRPr="00E9325C">
              <w:t>121</w:t>
            </w:r>
          </w:p>
        </w:tc>
        <w:tc>
          <w:tcPr>
            <w:tcW w:w="1054" w:type="dxa"/>
          </w:tcPr>
          <w:p w14:paraId="672B1EBF" w14:textId="77777777" w:rsidR="00FF2ED9" w:rsidRDefault="00FF2ED9" w:rsidP="00C6367B">
            <w:pPr>
              <w:jc w:val="right"/>
            </w:pPr>
            <w:r w:rsidRPr="00E9325C">
              <w:t>182</w:t>
            </w:r>
          </w:p>
        </w:tc>
      </w:tr>
      <w:tr w:rsidR="00FF2ED9" w14:paraId="25CD0462" w14:textId="77777777" w:rsidTr="00570015">
        <w:tc>
          <w:tcPr>
            <w:tcW w:w="935" w:type="dxa"/>
          </w:tcPr>
          <w:p w14:paraId="5B088FA0" w14:textId="77777777" w:rsidR="00FF2ED9" w:rsidRDefault="00FF2ED9" w:rsidP="00570015">
            <w:r>
              <w:t>1995</w:t>
            </w:r>
          </w:p>
        </w:tc>
        <w:tc>
          <w:tcPr>
            <w:tcW w:w="940" w:type="dxa"/>
          </w:tcPr>
          <w:p w14:paraId="727ADECA" w14:textId="77777777" w:rsidR="00FF2ED9" w:rsidRPr="00367DA1" w:rsidRDefault="00FF2ED9" w:rsidP="00C6367B">
            <w:pPr>
              <w:jc w:val="right"/>
            </w:pPr>
            <w:r w:rsidRPr="00367DA1">
              <w:t>2,980</w:t>
            </w:r>
          </w:p>
        </w:tc>
        <w:tc>
          <w:tcPr>
            <w:tcW w:w="1107" w:type="dxa"/>
          </w:tcPr>
          <w:p w14:paraId="6EC1DA46" w14:textId="77777777" w:rsidR="00FF2ED9" w:rsidRPr="00367DA1" w:rsidRDefault="00FF2ED9" w:rsidP="00C6367B">
            <w:pPr>
              <w:jc w:val="right"/>
            </w:pPr>
            <w:r w:rsidRPr="00367DA1">
              <w:t>210,038</w:t>
            </w:r>
          </w:p>
        </w:tc>
        <w:tc>
          <w:tcPr>
            <w:tcW w:w="1090" w:type="dxa"/>
          </w:tcPr>
          <w:p w14:paraId="1DDFA90A" w14:textId="77777777" w:rsidR="00FF2ED9" w:rsidRPr="00367DA1" w:rsidRDefault="00FF2ED9" w:rsidP="00C6367B">
            <w:pPr>
              <w:jc w:val="right"/>
            </w:pPr>
            <w:r w:rsidRPr="00367DA1">
              <w:t>27,207</w:t>
            </w:r>
          </w:p>
        </w:tc>
        <w:tc>
          <w:tcPr>
            <w:tcW w:w="1088" w:type="dxa"/>
          </w:tcPr>
          <w:p w14:paraId="2864B6FB" w14:textId="77777777" w:rsidR="00FF2ED9" w:rsidRPr="00367DA1" w:rsidRDefault="00FF2ED9" w:rsidP="00C6367B">
            <w:pPr>
              <w:jc w:val="right"/>
            </w:pPr>
            <w:r w:rsidRPr="00367DA1">
              <w:t>44,281</w:t>
            </w:r>
          </w:p>
        </w:tc>
        <w:tc>
          <w:tcPr>
            <w:tcW w:w="1044" w:type="dxa"/>
          </w:tcPr>
          <w:p w14:paraId="3ACC8690" w14:textId="77777777" w:rsidR="00FF2ED9" w:rsidRPr="00367DA1" w:rsidRDefault="00FF2ED9" w:rsidP="00C6367B">
            <w:pPr>
              <w:jc w:val="right"/>
            </w:pPr>
            <w:r w:rsidRPr="00367DA1">
              <w:t>64,837</w:t>
            </w:r>
          </w:p>
        </w:tc>
        <w:tc>
          <w:tcPr>
            <w:tcW w:w="992" w:type="dxa"/>
          </w:tcPr>
          <w:p w14:paraId="535311D0" w14:textId="77777777" w:rsidR="00FF2ED9" w:rsidRPr="00367DA1" w:rsidRDefault="00FF2ED9" w:rsidP="00C6367B">
            <w:pPr>
              <w:jc w:val="right"/>
            </w:pPr>
            <w:r w:rsidRPr="00367DA1">
              <w:t>8</w:t>
            </w:r>
          </w:p>
        </w:tc>
        <w:tc>
          <w:tcPr>
            <w:tcW w:w="992" w:type="dxa"/>
          </w:tcPr>
          <w:p w14:paraId="34DF27B0" w14:textId="77777777" w:rsidR="00FF2ED9" w:rsidRPr="00367DA1" w:rsidRDefault="00FF2ED9" w:rsidP="00C6367B">
            <w:pPr>
              <w:jc w:val="right"/>
            </w:pPr>
            <w:r w:rsidRPr="00367DA1">
              <w:t>121</w:t>
            </w:r>
          </w:p>
        </w:tc>
        <w:tc>
          <w:tcPr>
            <w:tcW w:w="1054" w:type="dxa"/>
          </w:tcPr>
          <w:p w14:paraId="70025D95" w14:textId="77777777" w:rsidR="00FF2ED9" w:rsidRDefault="00FF2ED9" w:rsidP="00C6367B">
            <w:pPr>
              <w:jc w:val="right"/>
            </w:pPr>
            <w:r w:rsidRPr="00367DA1">
              <w:t>182</w:t>
            </w:r>
          </w:p>
        </w:tc>
      </w:tr>
      <w:tr w:rsidR="00FF2ED9" w14:paraId="76473D7E" w14:textId="77777777" w:rsidTr="00570015">
        <w:tc>
          <w:tcPr>
            <w:tcW w:w="935" w:type="dxa"/>
          </w:tcPr>
          <w:p w14:paraId="452DE2C4" w14:textId="77777777" w:rsidR="00FF2ED9" w:rsidRDefault="00FF2ED9" w:rsidP="00570015">
            <w:r>
              <w:t>1996</w:t>
            </w:r>
          </w:p>
        </w:tc>
        <w:tc>
          <w:tcPr>
            <w:tcW w:w="940" w:type="dxa"/>
          </w:tcPr>
          <w:p w14:paraId="0C6157C4" w14:textId="77777777" w:rsidR="00FF2ED9" w:rsidRPr="008665AE" w:rsidRDefault="00FF2ED9" w:rsidP="00C6367B">
            <w:pPr>
              <w:jc w:val="right"/>
            </w:pPr>
            <w:r w:rsidRPr="008665AE">
              <w:t>3,016</w:t>
            </w:r>
          </w:p>
        </w:tc>
        <w:tc>
          <w:tcPr>
            <w:tcW w:w="1107" w:type="dxa"/>
          </w:tcPr>
          <w:p w14:paraId="0D70B686" w14:textId="77777777" w:rsidR="00FF2ED9" w:rsidRPr="008665AE" w:rsidRDefault="00FF2ED9" w:rsidP="00C6367B">
            <w:pPr>
              <w:jc w:val="right"/>
            </w:pPr>
            <w:r w:rsidRPr="008665AE">
              <w:t>209,140</w:t>
            </w:r>
          </w:p>
        </w:tc>
        <w:tc>
          <w:tcPr>
            <w:tcW w:w="1090" w:type="dxa"/>
          </w:tcPr>
          <w:p w14:paraId="3816EEA0" w14:textId="77777777" w:rsidR="00FF2ED9" w:rsidRPr="008665AE" w:rsidRDefault="00FF2ED9" w:rsidP="00C6367B">
            <w:pPr>
              <w:jc w:val="right"/>
            </w:pPr>
            <w:r w:rsidRPr="008665AE">
              <w:t>27,397</w:t>
            </w:r>
          </w:p>
        </w:tc>
        <w:tc>
          <w:tcPr>
            <w:tcW w:w="1088" w:type="dxa"/>
          </w:tcPr>
          <w:p w14:paraId="62CD2F96" w14:textId="77777777" w:rsidR="00FF2ED9" w:rsidRPr="008665AE" w:rsidRDefault="00FF2ED9" w:rsidP="00C6367B">
            <w:pPr>
              <w:jc w:val="right"/>
            </w:pPr>
            <w:r w:rsidRPr="008665AE">
              <w:t>44,457</w:t>
            </w:r>
          </w:p>
        </w:tc>
        <w:tc>
          <w:tcPr>
            <w:tcW w:w="1044" w:type="dxa"/>
          </w:tcPr>
          <w:p w14:paraId="74A787EC" w14:textId="77777777" w:rsidR="00FF2ED9" w:rsidRPr="008665AE" w:rsidRDefault="00FF2ED9" w:rsidP="00C6367B">
            <w:pPr>
              <w:jc w:val="right"/>
            </w:pPr>
            <w:r w:rsidRPr="008665AE">
              <w:t>65,221</w:t>
            </w:r>
          </w:p>
        </w:tc>
        <w:tc>
          <w:tcPr>
            <w:tcW w:w="992" w:type="dxa"/>
          </w:tcPr>
          <w:p w14:paraId="5A16614B" w14:textId="77777777" w:rsidR="00FF2ED9" w:rsidRPr="008665AE" w:rsidRDefault="00FF2ED9" w:rsidP="00C6367B">
            <w:pPr>
              <w:jc w:val="right"/>
            </w:pPr>
            <w:r w:rsidRPr="008665AE">
              <w:t>8</w:t>
            </w:r>
          </w:p>
        </w:tc>
        <w:tc>
          <w:tcPr>
            <w:tcW w:w="992" w:type="dxa"/>
          </w:tcPr>
          <w:p w14:paraId="279F5E21" w14:textId="77777777" w:rsidR="00FF2ED9" w:rsidRPr="008665AE" w:rsidRDefault="00FF2ED9" w:rsidP="00C6367B">
            <w:pPr>
              <w:jc w:val="right"/>
            </w:pPr>
            <w:r w:rsidRPr="008665AE">
              <w:t>121</w:t>
            </w:r>
          </w:p>
        </w:tc>
        <w:tc>
          <w:tcPr>
            <w:tcW w:w="1054" w:type="dxa"/>
          </w:tcPr>
          <w:p w14:paraId="27EAD056" w14:textId="77777777" w:rsidR="00FF2ED9" w:rsidRDefault="00FF2ED9" w:rsidP="00C6367B">
            <w:pPr>
              <w:jc w:val="right"/>
            </w:pPr>
            <w:r w:rsidRPr="008665AE">
              <w:t>182</w:t>
            </w:r>
          </w:p>
        </w:tc>
      </w:tr>
    </w:tbl>
    <w:p w14:paraId="260F0B34" w14:textId="77777777" w:rsidR="00146908" w:rsidRDefault="00146908" w:rsidP="00146908"/>
    <w:p w14:paraId="2A2D8A41" w14:textId="77777777" w:rsidR="001B6E5D" w:rsidRDefault="001B6E5D" w:rsidP="001B6E5D">
      <w:r>
        <w:t xml:space="preserve">Table XXX. </w:t>
      </w:r>
      <w:proofErr w:type="spellStart"/>
      <w:r>
        <w:t>Suhsuland</w:t>
      </w:r>
      <w:proofErr w:type="spellEnd"/>
      <w:r>
        <w:t xml:space="preserve"> population by level 4 geography (1230 divisions, equivalent to US Census Block Group)</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B6E5D" w14:paraId="7BB92DE7" w14:textId="77777777" w:rsidTr="00570015">
        <w:tc>
          <w:tcPr>
            <w:tcW w:w="935" w:type="dxa"/>
            <w:vMerge w:val="restart"/>
          </w:tcPr>
          <w:p w14:paraId="301DBA94" w14:textId="77777777" w:rsidR="001B6E5D" w:rsidRDefault="001B6E5D" w:rsidP="00570015">
            <w:r>
              <w:t>Year</w:t>
            </w:r>
          </w:p>
        </w:tc>
        <w:tc>
          <w:tcPr>
            <w:tcW w:w="5269" w:type="dxa"/>
            <w:gridSpan w:val="5"/>
          </w:tcPr>
          <w:p w14:paraId="7F8B86DE" w14:textId="77777777" w:rsidR="001B6E5D" w:rsidRDefault="001B6E5D" w:rsidP="00570015">
            <w:pPr>
              <w:jc w:val="center"/>
            </w:pPr>
            <w:r>
              <w:t>Population</w:t>
            </w:r>
          </w:p>
        </w:tc>
        <w:tc>
          <w:tcPr>
            <w:tcW w:w="3038" w:type="dxa"/>
            <w:gridSpan w:val="3"/>
          </w:tcPr>
          <w:p w14:paraId="26C20150" w14:textId="77777777" w:rsidR="001B6E5D" w:rsidRDefault="001B6E5D" w:rsidP="00C6367B">
            <w:pPr>
              <w:jc w:val="center"/>
            </w:pPr>
            <w:r>
              <w:t>Divisions</w:t>
            </w:r>
          </w:p>
        </w:tc>
      </w:tr>
      <w:tr w:rsidR="001B6E5D" w14:paraId="396A3FF8" w14:textId="77777777" w:rsidTr="00570015">
        <w:tc>
          <w:tcPr>
            <w:tcW w:w="935" w:type="dxa"/>
            <w:vMerge/>
          </w:tcPr>
          <w:p w14:paraId="0A2300F1" w14:textId="77777777" w:rsidR="001B6E5D" w:rsidRDefault="001B6E5D" w:rsidP="00570015"/>
        </w:tc>
        <w:tc>
          <w:tcPr>
            <w:tcW w:w="940" w:type="dxa"/>
            <w:vMerge w:val="restart"/>
          </w:tcPr>
          <w:p w14:paraId="7BE7C123" w14:textId="77777777" w:rsidR="001B6E5D" w:rsidRDefault="001B6E5D" w:rsidP="00570015">
            <w:r>
              <w:t>Min</w:t>
            </w:r>
          </w:p>
        </w:tc>
        <w:tc>
          <w:tcPr>
            <w:tcW w:w="1107" w:type="dxa"/>
            <w:vMerge w:val="restart"/>
          </w:tcPr>
          <w:p w14:paraId="04E966A3" w14:textId="77777777" w:rsidR="001B6E5D" w:rsidRDefault="001B6E5D" w:rsidP="00570015">
            <w:r>
              <w:t>Max</w:t>
            </w:r>
          </w:p>
        </w:tc>
        <w:tc>
          <w:tcPr>
            <w:tcW w:w="3222" w:type="dxa"/>
            <w:gridSpan w:val="3"/>
          </w:tcPr>
          <w:p w14:paraId="091325B4" w14:textId="77777777" w:rsidR="001B6E5D" w:rsidRDefault="001B6E5D" w:rsidP="00570015">
            <w:pPr>
              <w:jc w:val="center"/>
            </w:pPr>
            <w:r>
              <w:t>Quartiles</w:t>
            </w:r>
          </w:p>
        </w:tc>
        <w:tc>
          <w:tcPr>
            <w:tcW w:w="3038" w:type="dxa"/>
            <w:gridSpan w:val="3"/>
          </w:tcPr>
          <w:p w14:paraId="3E9A1D7E" w14:textId="77777777" w:rsidR="001B6E5D" w:rsidRDefault="001B6E5D" w:rsidP="00C6367B">
            <w:pPr>
              <w:jc w:val="center"/>
            </w:pPr>
            <w:r>
              <w:t>Number with pop. less than:</w:t>
            </w:r>
          </w:p>
        </w:tc>
      </w:tr>
      <w:tr w:rsidR="001B6E5D" w14:paraId="384C6829" w14:textId="77777777" w:rsidTr="00570015">
        <w:tc>
          <w:tcPr>
            <w:tcW w:w="935" w:type="dxa"/>
            <w:vMerge/>
          </w:tcPr>
          <w:p w14:paraId="3C24D4BA" w14:textId="77777777" w:rsidR="001B6E5D" w:rsidRDefault="001B6E5D" w:rsidP="00570015"/>
        </w:tc>
        <w:tc>
          <w:tcPr>
            <w:tcW w:w="940" w:type="dxa"/>
            <w:vMerge/>
          </w:tcPr>
          <w:p w14:paraId="6C01AFEB" w14:textId="77777777" w:rsidR="001B6E5D" w:rsidRDefault="001B6E5D" w:rsidP="00570015"/>
        </w:tc>
        <w:tc>
          <w:tcPr>
            <w:tcW w:w="1107" w:type="dxa"/>
            <w:vMerge/>
          </w:tcPr>
          <w:p w14:paraId="17C6CE19" w14:textId="77777777" w:rsidR="001B6E5D" w:rsidRDefault="001B6E5D" w:rsidP="00570015"/>
        </w:tc>
        <w:tc>
          <w:tcPr>
            <w:tcW w:w="1090" w:type="dxa"/>
          </w:tcPr>
          <w:p w14:paraId="40DD5525" w14:textId="77777777" w:rsidR="001B6E5D" w:rsidRDefault="001B6E5D" w:rsidP="00570015">
            <w:r>
              <w:t>1</w:t>
            </w:r>
            <w:r w:rsidRPr="00FB34E1">
              <w:rPr>
                <w:vertAlign w:val="superscript"/>
              </w:rPr>
              <w:t>st</w:t>
            </w:r>
          </w:p>
        </w:tc>
        <w:tc>
          <w:tcPr>
            <w:tcW w:w="1088" w:type="dxa"/>
          </w:tcPr>
          <w:p w14:paraId="061851E6" w14:textId="77777777" w:rsidR="001B6E5D" w:rsidRDefault="001B6E5D" w:rsidP="00570015">
            <w:r>
              <w:t>Median</w:t>
            </w:r>
          </w:p>
        </w:tc>
        <w:tc>
          <w:tcPr>
            <w:tcW w:w="1044" w:type="dxa"/>
          </w:tcPr>
          <w:p w14:paraId="6E0A95C8" w14:textId="77777777" w:rsidR="001B6E5D" w:rsidRDefault="001B6E5D" w:rsidP="00570015">
            <w:r>
              <w:t>3</w:t>
            </w:r>
            <w:r w:rsidRPr="00FB34E1">
              <w:rPr>
                <w:vertAlign w:val="superscript"/>
              </w:rPr>
              <w:t>rd</w:t>
            </w:r>
          </w:p>
        </w:tc>
        <w:tc>
          <w:tcPr>
            <w:tcW w:w="992" w:type="dxa"/>
          </w:tcPr>
          <w:p w14:paraId="27210076" w14:textId="77777777" w:rsidR="001B6E5D" w:rsidRDefault="001B6E5D" w:rsidP="001B6E5D">
            <w:r>
              <w:t>2,500</w:t>
            </w:r>
          </w:p>
        </w:tc>
        <w:tc>
          <w:tcPr>
            <w:tcW w:w="992" w:type="dxa"/>
          </w:tcPr>
          <w:p w14:paraId="381B6A70" w14:textId="77777777" w:rsidR="001B6E5D" w:rsidRDefault="001B6E5D" w:rsidP="003356C8">
            <w:r>
              <w:t>5,000</w:t>
            </w:r>
          </w:p>
        </w:tc>
        <w:tc>
          <w:tcPr>
            <w:tcW w:w="1054" w:type="dxa"/>
          </w:tcPr>
          <w:p w14:paraId="0ECF0DAD" w14:textId="77777777" w:rsidR="001B6E5D" w:rsidRDefault="003356C8" w:rsidP="00570015">
            <w:r>
              <w:t>2</w:t>
            </w:r>
            <w:r w:rsidR="001B6E5D">
              <w:t>0,000</w:t>
            </w:r>
          </w:p>
        </w:tc>
      </w:tr>
      <w:tr w:rsidR="003356C8" w14:paraId="12E60E68" w14:textId="77777777" w:rsidTr="00570015">
        <w:tc>
          <w:tcPr>
            <w:tcW w:w="935" w:type="dxa"/>
          </w:tcPr>
          <w:p w14:paraId="6644BD37" w14:textId="77777777" w:rsidR="003356C8" w:rsidRDefault="003356C8" w:rsidP="00570015">
            <w:r>
              <w:t>1989</w:t>
            </w:r>
          </w:p>
        </w:tc>
        <w:tc>
          <w:tcPr>
            <w:tcW w:w="940" w:type="dxa"/>
          </w:tcPr>
          <w:p w14:paraId="761BDC64" w14:textId="77777777" w:rsidR="003356C8" w:rsidRPr="00C0484F" w:rsidRDefault="003356C8" w:rsidP="00C6367B">
            <w:pPr>
              <w:jc w:val="right"/>
            </w:pPr>
            <w:r w:rsidRPr="00C0484F">
              <w:t>128</w:t>
            </w:r>
          </w:p>
        </w:tc>
        <w:tc>
          <w:tcPr>
            <w:tcW w:w="1107" w:type="dxa"/>
          </w:tcPr>
          <w:p w14:paraId="25E2DA5F" w14:textId="77777777" w:rsidR="003356C8" w:rsidRPr="00C0484F" w:rsidRDefault="003356C8" w:rsidP="00C6367B">
            <w:pPr>
              <w:jc w:val="right"/>
            </w:pPr>
            <w:r w:rsidRPr="00C0484F">
              <w:t>33,588</w:t>
            </w:r>
          </w:p>
        </w:tc>
        <w:tc>
          <w:tcPr>
            <w:tcW w:w="1090" w:type="dxa"/>
          </w:tcPr>
          <w:p w14:paraId="0AE033AD" w14:textId="77777777" w:rsidR="003356C8" w:rsidRPr="00C0484F" w:rsidRDefault="003356C8" w:rsidP="00C6367B">
            <w:pPr>
              <w:jc w:val="right"/>
            </w:pPr>
            <w:r w:rsidRPr="00C0484F">
              <w:t>3,567</w:t>
            </w:r>
          </w:p>
        </w:tc>
        <w:tc>
          <w:tcPr>
            <w:tcW w:w="1088" w:type="dxa"/>
          </w:tcPr>
          <w:p w14:paraId="562B1A0F" w14:textId="77777777" w:rsidR="003356C8" w:rsidRPr="00C0484F" w:rsidRDefault="003356C8" w:rsidP="00C6367B">
            <w:pPr>
              <w:jc w:val="right"/>
            </w:pPr>
            <w:r w:rsidRPr="00C0484F">
              <w:t>6,120</w:t>
            </w:r>
          </w:p>
        </w:tc>
        <w:tc>
          <w:tcPr>
            <w:tcW w:w="1044" w:type="dxa"/>
          </w:tcPr>
          <w:p w14:paraId="4E93A3B7" w14:textId="77777777" w:rsidR="003356C8" w:rsidRPr="00C0484F" w:rsidRDefault="003356C8" w:rsidP="00C6367B">
            <w:pPr>
              <w:jc w:val="right"/>
            </w:pPr>
            <w:r w:rsidRPr="00C0484F">
              <w:t>10,759</w:t>
            </w:r>
          </w:p>
        </w:tc>
        <w:tc>
          <w:tcPr>
            <w:tcW w:w="992" w:type="dxa"/>
          </w:tcPr>
          <w:p w14:paraId="10FC7D66" w14:textId="77777777" w:rsidR="003356C8" w:rsidRPr="00C0484F" w:rsidRDefault="003356C8" w:rsidP="00C6367B">
            <w:pPr>
              <w:jc w:val="right"/>
            </w:pPr>
            <w:r w:rsidRPr="00C0484F">
              <w:t>58</w:t>
            </w:r>
          </w:p>
        </w:tc>
        <w:tc>
          <w:tcPr>
            <w:tcW w:w="992" w:type="dxa"/>
          </w:tcPr>
          <w:p w14:paraId="41636455" w14:textId="77777777" w:rsidR="003356C8" w:rsidRPr="00C0484F" w:rsidRDefault="003356C8" w:rsidP="00C6367B">
            <w:pPr>
              <w:jc w:val="right"/>
            </w:pPr>
            <w:r w:rsidRPr="00C0484F">
              <w:t>517</w:t>
            </w:r>
          </w:p>
        </w:tc>
        <w:tc>
          <w:tcPr>
            <w:tcW w:w="1054" w:type="dxa"/>
          </w:tcPr>
          <w:p w14:paraId="1D0CE626" w14:textId="77777777" w:rsidR="003356C8" w:rsidRDefault="003356C8" w:rsidP="00C6367B">
            <w:pPr>
              <w:jc w:val="right"/>
            </w:pPr>
            <w:r w:rsidRPr="00C0484F">
              <w:t>1122</w:t>
            </w:r>
          </w:p>
        </w:tc>
      </w:tr>
      <w:tr w:rsidR="003356C8" w14:paraId="3C3D4797" w14:textId="77777777" w:rsidTr="00570015">
        <w:tc>
          <w:tcPr>
            <w:tcW w:w="935" w:type="dxa"/>
          </w:tcPr>
          <w:p w14:paraId="1EC37404" w14:textId="77777777" w:rsidR="003356C8" w:rsidRDefault="003356C8" w:rsidP="00570015">
            <w:r>
              <w:t>1990</w:t>
            </w:r>
          </w:p>
        </w:tc>
        <w:tc>
          <w:tcPr>
            <w:tcW w:w="940" w:type="dxa"/>
          </w:tcPr>
          <w:p w14:paraId="4B4674D3" w14:textId="77777777" w:rsidR="003356C8" w:rsidRPr="005A6ACA" w:rsidRDefault="003356C8" w:rsidP="00C6367B">
            <w:pPr>
              <w:jc w:val="right"/>
            </w:pPr>
            <w:r w:rsidRPr="005A6ACA">
              <w:t>144</w:t>
            </w:r>
          </w:p>
        </w:tc>
        <w:tc>
          <w:tcPr>
            <w:tcW w:w="1107" w:type="dxa"/>
          </w:tcPr>
          <w:p w14:paraId="68FCA568" w14:textId="77777777" w:rsidR="003356C8" w:rsidRPr="005A6ACA" w:rsidRDefault="003356C8" w:rsidP="00C6367B">
            <w:pPr>
              <w:jc w:val="right"/>
            </w:pPr>
            <w:r w:rsidRPr="005A6ACA">
              <w:t>33,662</w:t>
            </w:r>
          </w:p>
        </w:tc>
        <w:tc>
          <w:tcPr>
            <w:tcW w:w="1090" w:type="dxa"/>
          </w:tcPr>
          <w:p w14:paraId="3F62700E" w14:textId="77777777" w:rsidR="003356C8" w:rsidRPr="005A6ACA" w:rsidRDefault="003356C8" w:rsidP="00C6367B">
            <w:pPr>
              <w:jc w:val="right"/>
            </w:pPr>
            <w:r w:rsidRPr="005A6ACA">
              <w:t>3,578</w:t>
            </w:r>
          </w:p>
        </w:tc>
        <w:tc>
          <w:tcPr>
            <w:tcW w:w="1088" w:type="dxa"/>
          </w:tcPr>
          <w:p w14:paraId="3E71AACB" w14:textId="77777777" w:rsidR="003356C8" w:rsidRPr="005A6ACA" w:rsidRDefault="003356C8" w:rsidP="00C6367B">
            <w:pPr>
              <w:jc w:val="right"/>
            </w:pPr>
            <w:r w:rsidRPr="005A6ACA">
              <w:t>6,091</w:t>
            </w:r>
          </w:p>
        </w:tc>
        <w:tc>
          <w:tcPr>
            <w:tcW w:w="1044" w:type="dxa"/>
          </w:tcPr>
          <w:p w14:paraId="29B20231" w14:textId="77777777" w:rsidR="003356C8" w:rsidRPr="005A6ACA" w:rsidRDefault="003356C8" w:rsidP="00C6367B">
            <w:pPr>
              <w:jc w:val="right"/>
            </w:pPr>
            <w:r w:rsidRPr="005A6ACA">
              <w:t>10,656</w:t>
            </w:r>
          </w:p>
        </w:tc>
        <w:tc>
          <w:tcPr>
            <w:tcW w:w="992" w:type="dxa"/>
          </w:tcPr>
          <w:p w14:paraId="2D0AE07A" w14:textId="77777777" w:rsidR="003356C8" w:rsidRPr="005A6ACA" w:rsidRDefault="003356C8" w:rsidP="00C6367B">
            <w:pPr>
              <w:jc w:val="right"/>
            </w:pPr>
            <w:r w:rsidRPr="005A6ACA">
              <w:t>58</w:t>
            </w:r>
          </w:p>
        </w:tc>
        <w:tc>
          <w:tcPr>
            <w:tcW w:w="992" w:type="dxa"/>
          </w:tcPr>
          <w:p w14:paraId="15527786" w14:textId="77777777" w:rsidR="003356C8" w:rsidRPr="005A6ACA" w:rsidRDefault="003356C8" w:rsidP="00C6367B">
            <w:pPr>
              <w:jc w:val="right"/>
            </w:pPr>
            <w:r w:rsidRPr="005A6ACA">
              <w:t>515</w:t>
            </w:r>
          </w:p>
        </w:tc>
        <w:tc>
          <w:tcPr>
            <w:tcW w:w="1054" w:type="dxa"/>
          </w:tcPr>
          <w:p w14:paraId="17C002EF" w14:textId="77777777" w:rsidR="003356C8" w:rsidRDefault="003356C8" w:rsidP="00C6367B">
            <w:pPr>
              <w:jc w:val="right"/>
            </w:pPr>
            <w:r w:rsidRPr="005A6ACA">
              <w:t>1121</w:t>
            </w:r>
          </w:p>
        </w:tc>
      </w:tr>
      <w:tr w:rsidR="003356C8" w14:paraId="397C0C2E" w14:textId="77777777" w:rsidTr="00570015">
        <w:tc>
          <w:tcPr>
            <w:tcW w:w="935" w:type="dxa"/>
          </w:tcPr>
          <w:p w14:paraId="15F0519C" w14:textId="77777777" w:rsidR="003356C8" w:rsidRDefault="003356C8" w:rsidP="00570015">
            <w:r>
              <w:t>1991</w:t>
            </w:r>
          </w:p>
        </w:tc>
        <w:tc>
          <w:tcPr>
            <w:tcW w:w="940" w:type="dxa"/>
          </w:tcPr>
          <w:p w14:paraId="3F779AC6" w14:textId="77777777" w:rsidR="003356C8" w:rsidRPr="00F72D1D" w:rsidRDefault="003356C8" w:rsidP="00C6367B">
            <w:pPr>
              <w:jc w:val="right"/>
            </w:pPr>
            <w:r w:rsidRPr="00F72D1D">
              <w:t>146</w:t>
            </w:r>
          </w:p>
        </w:tc>
        <w:tc>
          <w:tcPr>
            <w:tcW w:w="1107" w:type="dxa"/>
          </w:tcPr>
          <w:p w14:paraId="6A79743F" w14:textId="77777777" w:rsidR="003356C8" w:rsidRPr="00F72D1D" w:rsidRDefault="003356C8" w:rsidP="00C6367B">
            <w:pPr>
              <w:jc w:val="right"/>
            </w:pPr>
            <w:r w:rsidRPr="00F72D1D">
              <w:t>34,150</w:t>
            </w:r>
          </w:p>
        </w:tc>
        <w:tc>
          <w:tcPr>
            <w:tcW w:w="1090" w:type="dxa"/>
          </w:tcPr>
          <w:p w14:paraId="506D7851" w14:textId="77777777" w:rsidR="003356C8" w:rsidRPr="00F72D1D" w:rsidRDefault="003356C8" w:rsidP="00C6367B">
            <w:pPr>
              <w:jc w:val="right"/>
            </w:pPr>
            <w:r w:rsidRPr="00F72D1D">
              <w:t>3,610</w:t>
            </w:r>
          </w:p>
        </w:tc>
        <w:tc>
          <w:tcPr>
            <w:tcW w:w="1088" w:type="dxa"/>
          </w:tcPr>
          <w:p w14:paraId="12AD96B1" w14:textId="77777777" w:rsidR="003356C8" w:rsidRPr="00F72D1D" w:rsidRDefault="003356C8" w:rsidP="00C6367B">
            <w:pPr>
              <w:jc w:val="right"/>
            </w:pPr>
            <w:r w:rsidRPr="00F72D1D">
              <w:t>6,148</w:t>
            </w:r>
          </w:p>
        </w:tc>
        <w:tc>
          <w:tcPr>
            <w:tcW w:w="1044" w:type="dxa"/>
          </w:tcPr>
          <w:p w14:paraId="287AC0EB" w14:textId="77777777" w:rsidR="003356C8" w:rsidRPr="00F72D1D" w:rsidRDefault="003356C8" w:rsidP="00C6367B">
            <w:pPr>
              <w:jc w:val="right"/>
            </w:pPr>
            <w:r w:rsidRPr="00F72D1D">
              <w:t>10,760</w:t>
            </w:r>
          </w:p>
        </w:tc>
        <w:tc>
          <w:tcPr>
            <w:tcW w:w="992" w:type="dxa"/>
          </w:tcPr>
          <w:p w14:paraId="0847CF31" w14:textId="77777777" w:rsidR="003356C8" w:rsidRPr="00F72D1D" w:rsidRDefault="003356C8" w:rsidP="00C6367B">
            <w:pPr>
              <w:jc w:val="right"/>
            </w:pPr>
            <w:r w:rsidRPr="00F72D1D">
              <w:t>58</w:t>
            </w:r>
          </w:p>
        </w:tc>
        <w:tc>
          <w:tcPr>
            <w:tcW w:w="992" w:type="dxa"/>
          </w:tcPr>
          <w:p w14:paraId="45E439C8" w14:textId="77777777" w:rsidR="003356C8" w:rsidRPr="00F72D1D" w:rsidRDefault="003356C8" w:rsidP="00C6367B">
            <w:pPr>
              <w:jc w:val="right"/>
            </w:pPr>
            <w:r w:rsidRPr="00F72D1D">
              <w:t>512</w:t>
            </w:r>
          </w:p>
        </w:tc>
        <w:tc>
          <w:tcPr>
            <w:tcW w:w="1054" w:type="dxa"/>
          </w:tcPr>
          <w:p w14:paraId="5F898339" w14:textId="77777777" w:rsidR="003356C8" w:rsidRDefault="003356C8" w:rsidP="00C6367B">
            <w:pPr>
              <w:jc w:val="right"/>
            </w:pPr>
            <w:r w:rsidRPr="00F72D1D">
              <w:t>1120</w:t>
            </w:r>
          </w:p>
        </w:tc>
      </w:tr>
      <w:tr w:rsidR="003356C8" w14:paraId="12F01703" w14:textId="77777777" w:rsidTr="00570015">
        <w:tc>
          <w:tcPr>
            <w:tcW w:w="935" w:type="dxa"/>
          </w:tcPr>
          <w:p w14:paraId="66EC1ED2" w14:textId="77777777" w:rsidR="003356C8" w:rsidRDefault="003356C8" w:rsidP="00570015">
            <w:r>
              <w:t>1992</w:t>
            </w:r>
          </w:p>
        </w:tc>
        <w:tc>
          <w:tcPr>
            <w:tcW w:w="940" w:type="dxa"/>
          </w:tcPr>
          <w:p w14:paraId="0B673D87" w14:textId="77777777" w:rsidR="003356C8" w:rsidRPr="00F60FEE" w:rsidRDefault="003356C8" w:rsidP="00C6367B">
            <w:pPr>
              <w:jc w:val="right"/>
            </w:pPr>
            <w:r w:rsidRPr="00F60FEE">
              <w:t>146</w:t>
            </w:r>
          </w:p>
        </w:tc>
        <w:tc>
          <w:tcPr>
            <w:tcW w:w="1107" w:type="dxa"/>
          </w:tcPr>
          <w:p w14:paraId="12B0125A" w14:textId="77777777" w:rsidR="003356C8" w:rsidRPr="00F60FEE" w:rsidRDefault="003356C8" w:rsidP="00C6367B">
            <w:pPr>
              <w:jc w:val="right"/>
            </w:pPr>
            <w:r w:rsidRPr="00F60FEE">
              <w:t>34,226</w:t>
            </w:r>
          </w:p>
        </w:tc>
        <w:tc>
          <w:tcPr>
            <w:tcW w:w="1090" w:type="dxa"/>
          </w:tcPr>
          <w:p w14:paraId="07BCC3EA" w14:textId="77777777" w:rsidR="003356C8" w:rsidRPr="00F60FEE" w:rsidRDefault="003356C8" w:rsidP="00C6367B">
            <w:pPr>
              <w:jc w:val="right"/>
            </w:pPr>
            <w:r w:rsidRPr="00F60FEE">
              <w:t>3,636</w:t>
            </w:r>
          </w:p>
        </w:tc>
        <w:tc>
          <w:tcPr>
            <w:tcW w:w="1088" w:type="dxa"/>
          </w:tcPr>
          <w:p w14:paraId="6FB4AAD7" w14:textId="77777777" w:rsidR="003356C8" w:rsidRPr="00F60FEE" w:rsidRDefault="003356C8" w:rsidP="00C6367B">
            <w:pPr>
              <w:jc w:val="right"/>
            </w:pPr>
            <w:r w:rsidRPr="00F60FEE">
              <w:t>6,182</w:t>
            </w:r>
          </w:p>
        </w:tc>
        <w:tc>
          <w:tcPr>
            <w:tcW w:w="1044" w:type="dxa"/>
          </w:tcPr>
          <w:p w14:paraId="010AFB36" w14:textId="77777777" w:rsidR="003356C8" w:rsidRPr="00F60FEE" w:rsidRDefault="003356C8" w:rsidP="00C6367B">
            <w:pPr>
              <w:jc w:val="right"/>
            </w:pPr>
            <w:r w:rsidRPr="00F60FEE">
              <w:t>10,774</w:t>
            </w:r>
          </w:p>
        </w:tc>
        <w:tc>
          <w:tcPr>
            <w:tcW w:w="992" w:type="dxa"/>
          </w:tcPr>
          <w:p w14:paraId="1D53F8E6" w14:textId="77777777" w:rsidR="003356C8" w:rsidRPr="00F60FEE" w:rsidRDefault="003356C8" w:rsidP="00C6367B">
            <w:pPr>
              <w:jc w:val="right"/>
            </w:pPr>
            <w:r w:rsidRPr="00F60FEE">
              <w:t>55</w:t>
            </w:r>
          </w:p>
        </w:tc>
        <w:tc>
          <w:tcPr>
            <w:tcW w:w="992" w:type="dxa"/>
          </w:tcPr>
          <w:p w14:paraId="39803E76" w14:textId="77777777" w:rsidR="003356C8" w:rsidRPr="00F60FEE" w:rsidRDefault="003356C8" w:rsidP="00C6367B">
            <w:pPr>
              <w:jc w:val="right"/>
            </w:pPr>
            <w:r w:rsidRPr="00F60FEE">
              <w:t>509</w:t>
            </w:r>
          </w:p>
        </w:tc>
        <w:tc>
          <w:tcPr>
            <w:tcW w:w="1054" w:type="dxa"/>
          </w:tcPr>
          <w:p w14:paraId="07E90EF9" w14:textId="77777777" w:rsidR="003356C8" w:rsidRDefault="003356C8" w:rsidP="00C6367B">
            <w:pPr>
              <w:jc w:val="right"/>
            </w:pPr>
            <w:r w:rsidRPr="00F60FEE">
              <w:t>1119</w:t>
            </w:r>
          </w:p>
        </w:tc>
      </w:tr>
      <w:tr w:rsidR="003356C8" w14:paraId="37E684E6" w14:textId="77777777" w:rsidTr="00570015">
        <w:tc>
          <w:tcPr>
            <w:tcW w:w="935" w:type="dxa"/>
          </w:tcPr>
          <w:p w14:paraId="1FAF9C8B" w14:textId="77777777" w:rsidR="003356C8" w:rsidRDefault="003356C8" w:rsidP="00570015">
            <w:r>
              <w:t>1993</w:t>
            </w:r>
          </w:p>
        </w:tc>
        <w:tc>
          <w:tcPr>
            <w:tcW w:w="940" w:type="dxa"/>
          </w:tcPr>
          <w:p w14:paraId="2F153ACB" w14:textId="77777777" w:rsidR="003356C8" w:rsidRPr="007D32F9" w:rsidRDefault="003356C8" w:rsidP="00C6367B">
            <w:pPr>
              <w:jc w:val="right"/>
            </w:pPr>
            <w:r w:rsidRPr="007D32F9">
              <w:t>154</w:t>
            </w:r>
          </w:p>
        </w:tc>
        <w:tc>
          <w:tcPr>
            <w:tcW w:w="1107" w:type="dxa"/>
          </w:tcPr>
          <w:p w14:paraId="5C7D3D5C" w14:textId="77777777" w:rsidR="003356C8" w:rsidRPr="007D32F9" w:rsidRDefault="003356C8" w:rsidP="00C6367B">
            <w:pPr>
              <w:jc w:val="right"/>
            </w:pPr>
            <w:r w:rsidRPr="007D32F9">
              <w:t>34,516</w:t>
            </w:r>
          </w:p>
        </w:tc>
        <w:tc>
          <w:tcPr>
            <w:tcW w:w="1090" w:type="dxa"/>
          </w:tcPr>
          <w:p w14:paraId="4BA7D46D" w14:textId="77777777" w:rsidR="003356C8" w:rsidRPr="007D32F9" w:rsidRDefault="003356C8" w:rsidP="00C6367B">
            <w:pPr>
              <w:jc w:val="right"/>
            </w:pPr>
            <w:r w:rsidRPr="007D32F9">
              <w:t>3,648</w:t>
            </w:r>
          </w:p>
        </w:tc>
        <w:tc>
          <w:tcPr>
            <w:tcW w:w="1088" w:type="dxa"/>
          </w:tcPr>
          <w:p w14:paraId="008D49EB" w14:textId="77777777" w:rsidR="003356C8" w:rsidRPr="007D32F9" w:rsidRDefault="003356C8" w:rsidP="00C6367B">
            <w:pPr>
              <w:jc w:val="right"/>
            </w:pPr>
            <w:r w:rsidRPr="007D32F9">
              <w:t>6,217</w:t>
            </w:r>
          </w:p>
        </w:tc>
        <w:tc>
          <w:tcPr>
            <w:tcW w:w="1044" w:type="dxa"/>
          </w:tcPr>
          <w:p w14:paraId="47597A90" w14:textId="77777777" w:rsidR="003356C8" w:rsidRPr="007D32F9" w:rsidRDefault="003356C8" w:rsidP="00C6367B">
            <w:pPr>
              <w:jc w:val="right"/>
            </w:pPr>
            <w:r w:rsidRPr="007D32F9">
              <w:t>10,724</w:t>
            </w:r>
          </w:p>
        </w:tc>
        <w:tc>
          <w:tcPr>
            <w:tcW w:w="992" w:type="dxa"/>
          </w:tcPr>
          <w:p w14:paraId="4EBFB703" w14:textId="77777777" w:rsidR="003356C8" w:rsidRPr="007D32F9" w:rsidRDefault="003356C8" w:rsidP="00C6367B">
            <w:pPr>
              <w:jc w:val="right"/>
            </w:pPr>
            <w:r w:rsidRPr="007D32F9">
              <w:t>52</w:t>
            </w:r>
          </w:p>
        </w:tc>
        <w:tc>
          <w:tcPr>
            <w:tcW w:w="992" w:type="dxa"/>
          </w:tcPr>
          <w:p w14:paraId="2BDCC515" w14:textId="77777777" w:rsidR="003356C8" w:rsidRPr="007D32F9" w:rsidRDefault="003356C8" w:rsidP="00C6367B">
            <w:pPr>
              <w:jc w:val="right"/>
            </w:pPr>
            <w:r w:rsidRPr="007D32F9">
              <w:t>506</w:t>
            </w:r>
          </w:p>
        </w:tc>
        <w:tc>
          <w:tcPr>
            <w:tcW w:w="1054" w:type="dxa"/>
          </w:tcPr>
          <w:p w14:paraId="4F818C0C" w14:textId="77777777" w:rsidR="003356C8" w:rsidRDefault="003356C8" w:rsidP="00C6367B">
            <w:pPr>
              <w:jc w:val="right"/>
            </w:pPr>
            <w:r w:rsidRPr="007D32F9">
              <w:t>1119</w:t>
            </w:r>
          </w:p>
        </w:tc>
      </w:tr>
      <w:tr w:rsidR="003356C8" w14:paraId="61B81759" w14:textId="77777777" w:rsidTr="00570015">
        <w:tc>
          <w:tcPr>
            <w:tcW w:w="935" w:type="dxa"/>
          </w:tcPr>
          <w:p w14:paraId="21852B8C" w14:textId="77777777" w:rsidR="003356C8" w:rsidRDefault="003356C8" w:rsidP="00570015">
            <w:r>
              <w:t>1994</w:t>
            </w:r>
          </w:p>
        </w:tc>
        <w:tc>
          <w:tcPr>
            <w:tcW w:w="940" w:type="dxa"/>
          </w:tcPr>
          <w:p w14:paraId="0CE451FC" w14:textId="77777777" w:rsidR="003356C8" w:rsidRPr="00BF29EB" w:rsidRDefault="003356C8" w:rsidP="00C6367B">
            <w:pPr>
              <w:jc w:val="right"/>
            </w:pPr>
            <w:r w:rsidRPr="00BF29EB">
              <w:t>160</w:t>
            </w:r>
          </w:p>
        </w:tc>
        <w:tc>
          <w:tcPr>
            <w:tcW w:w="1107" w:type="dxa"/>
          </w:tcPr>
          <w:p w14:paraId="2E29E5E6" w14:textId="77777777" w:rsidR="003356C8" w:rsidRPr="00BF29EB" w:rsidRDefault="003356C8" w:rsidP="00C6367B">
            <w:pPr>
              <w:jc w:val="right"/>
            </w:pPr>
            <w:r w:rsidRPr="00BF29EB">
              <w:t>34,622</w:t>
            </w:r>
          </w:p>
        </w:tc>
        <w:tc>
          <w:tcPr>
            <w:tcW w:w="1090" w:type="dxa"/>
          </w:tcPr>
          <w:p w14:paraId="1865689F" w14:textId="77777777" w:rsidR="003356C8" w:rsidRPr="00BF29EB" w:rsidRDefault="003356C8" w:rsidP="00C6367B">
            <w:pPr>
              <w:jc w:val="right"/>
            </w:pPr>
            <w:r w:rsidRPr="00BF29EB">
              <w:t>3,702</w:t>
            </w:r>
          </w:p>
        </w:tc>
        <w:tc>
          <w:tcPr>
            <w:tcW w:w="1088" w:type="dxa"/>
          </w:tcPr>
          <w:p w14:paraId="056B5ADB" w14:textId="77777777" w:rsidR="003356C8" w:rsidRPr="00BF29EB" w:rsidRDefault="003356C8" w:rsidP="00C6367B">
            <w:pPr>
              <w:jc w:val="right"/>
            </w:pPr>
            <w:r w:rsidRPr="00BF29EB">
              <w:t>6,300</w:t>
            </w:r>
          </w:p>
        </w:tc>
        <w:tc>
          <w:tcPr>
            <w:tcW w:w="1044" w:type="dxa"/>
          </w:tcPr>
          <w:p w14:paraId="028934CA" w14:textId="77777777" w:rsidR="003356C8" w:rsidRPr="00BF29EB" w:rsidRDefault="003356C8" w:rsidP="00C6367B">
            <w:pPr>
              <w:jc w:val="right"/>
            </w:pPr>
            <w:r w:rsidRPr="00BF29EB">
              <w:t>10,804</w:t>
            </w:r>
          </w:p>
        </w:tc>
        <w:tc>
          <w:tcPr>
            <w:tcW w:w="992" w:type="dxa"/>
          </w:tcPr>
          <w:p w14:paraId="64BAE9D2" w14:textId="77777777" w:rsidR="003356C8" w:rsidRPr="00BF29EB" w:rsidRDefault="003356C8" w:rsidP="00C6367B">
            <w:pPr>
              <w:jc w:val="right"/>
            </w:pPr>
            <w:r w:rsidRPr="00BF29EB">
              <w:t>47</w:t>
            </w:r>
          </w:p>
        </w:tc>
        <w:tc>
          <w:tcPr>
            <w:tcW w:w="992" w:type="dxa"/>
          </w:tcPr>
          <w:p w14:paraId="71A8FF38" w14:textId="77777777" w:rsidR="003356C8" w:rsidRPr="00BF29EB" w:rsidRDefault="003356C8" w:rsidP="00C6367B">
            <w:pPr>
              <w:jc w:val="right"/>
            </w:pPr>
            <w:r w:rsidRPr="00BF29EB">
              <w:t>501</w:t>
            </w:r>
          </w:p>
        </w:tc>
        <w:tc>
          <w:tcPr>
            <w:tcW w:w="1054" w:type="dxa"/>
          </w:tcPr>
          <w:p w14:paraId="7B5407B1" w14:textId="77777777" w:rsidR="003356C8" w:rsidRDefault="003356C8" w:rsidP="00C6367B">
            <w:pPr>
              <w:jc w:val="right"/>
            </w:pPr>
            <w:r w:rsidRPr="00BF29EB">
              <w:t>1117</w:t>
            </w:r>
          </w:p>
        </w:tc>
      </w:tr>
      <w:tr w:rsidR="003356C8" w14:paraId="59EBC667" w14:textId="77777777" w:rsidTr="00570015">
        <w:tc>
          <w:tcPr>
            <w:tcW w:w="935" w:type="dxa"/>
          </w:tcPr>
          <w:p w14:paraId="6E648985" w14:textId="77777777" w:rsidR="003356C8" w:rsidRDefault="003356C8" w:rsidP="00570015">
            <w:r>
              <w:t>1995</w:t>
            </w:r>
          </w:p>
        </w:tc>
        <w:tc>
          <w:tcPr>
            <w:tcW w:w="940" w:type="dxa"/>
          </w:tcPr>
          <w:p w14:paraId="21FCAB81" w14:textId="77777777" w:rsidR="003356C8" w:rsidRPr="00850B30" w:rsidRDefault="003356C8" w:rsidP="00C6367B">
            <w:pPr>
              <w:jc w:val="right"/>
            </w:pPr>
            <w:r w:rsidRPr="00850B30">
              <w:t>156</w:t>
            </w:r>
          </w:p>
        </w:tc>
        <w:tc>
          <w:tcPr>
            <w:tcW w:w="1107" w:type="dxa"/>
          </w:tcPr>
          <w:p w14:paraId="754C34D3" w14:textId="77777777" w:rsidR="003356C8" w:rsidRPr="00850B30" w:rsidRDefault="003356C8" w:rsidP="00C6367B">
            <w:pPr>
              <w:jc w:val="right"/>
            </w:pPr>
            <w:r w:rsidRPr="00850B30">
              <w:t>34,806</w:t>
            </w:r>
          </w:p>
        </w:tc>
        <w:tc>
          <w:tcPr>
            <w:tcW w:w="1090" w:type="dxa"/>
          </w:tcPr>
          <w:p w14:paraId="07936F01" w14:textId="77777777" w:rsidR="003356C8" w:rsidRPr="00850B30" w:rsidRDefault="003356C8" w:rsidP="00C6367B">
            <w:pPr>
              <w:jc w:val="right"/>
            </w:pPr>
            <w:r w:rsidRPr="00850B30">
              <w:t>3,744</w:t>
            </w:r>
          </w:p>
        </w:tc>
        <w:tc>
          <w:tcPr>
            <w:tcW w:w="1088" w:type="dxa"/>
          </w:tcPr>
          <w:p w14:paraId="3E161FA7" w14:textId="77777777" w:rsidR="003356C8" w:rsidRPr="00850B30" w:rsidRDefault="003356C8" w:rsidP="00C6367B">
            <w:pPr>
              <w:jc w:val="right"/>
            </w:pPr>
            <w:r w:rsidRPr="00850B30">
              <w:t>6,323</w:t>
            </w:r>
          </w:p>
        </w:tc>
        <w:tc>
          <w:tcPr>
            <w:tcW w:w="1044" w:type="dxa"/>
          </w:tcPr>
          <w:p w14:paraId="71C91C89" w14:textId="77777777" w:rsidR="003356C8" w:rsidRPr="00850B30" w:rsidRDefault="003356C8" w:rsidP="00C6367B">
            <w:pPr>
              <w:jc w:val="right"/>
            </w:pPr>
            <w:r w:rsidRPr="00850B30">
              <w:t>10,842</w:t>
            </w:r>
          </w:p>
        </w:tc>
        <w:tc>
          <w:tcPr>
            <w:tcW w:w="992" w:type="dxa"/>
          </w:tcPr>
          <w:p w14:paraId="4B58AFED" w14:textId="77777777" w:rsidR="003356C8" w:rsidRPr="00850B30" w:rsidRDefault="003356C8" w:rsidP="00C6367B">
            <w:pPr>
              <w:jc w:val="right"/>
            </w:pPr>
            <w:r w:rsidRPr="00850B30">
              <w:t>46</w:t>
            </w:r>
          </w:p>
        </w:tc>
        <w:tc>
          <w:tcPr>
            <w:tcW w:w="992" w:type="dxa"/>
          </w:tcPr>
          <w:p w14:paraId="2461F030" w14:textId="77777777" w:rsidR="003356C8" w:rsidRPr="00850B30" w:rsidRDefault="003356C8" w:rsidP="00C6367B">
            <w:pPr>
              <w:jc w:val="right"/>
            </w:pPr>
            <w:r w:rsidRPr="00850B30">
              <w:t>499</w:t>
            </w:r>
          </w:p>
        </w:tc>
        <w:tc>
          <w:tcPr>
            <w:tcW w:w="1054" w:type="dxa"/>
          </w:tcPr>
          <w:p w14:paraId="5C483A27" w14:textId="77777777" w:rsidR="003356C8" w:rsidRDefault="003356C8" w:rsidP="00C6367B">
            <w:pPr>
              <w:jc w:val="right"/>
            </w:pPr>
            <w:r w:rsidRPr="00850B30">
              <w:t>1116</w:t>
            </w:r>
          </w:p>
        </w:tc>
      </w:tr>
      <w:tr w:rsidR="003356C8" w14:paraId="4C416497" w14:textId="77777777" w:rsidTr="00570015">
        <w:tc>
          <w:tcPr>
            <w:tcW w:w="935" w:type="dxa"/>
          </w:tcPr>
          <w:p w14:paraId="45274E43" w14:textId="77777777" w:rsidR="003356C8" w:rsidRDefault="003356C8" w:rsidP="00570015">
            <w:r>
              <w:lastRenderedPageBreak/>
              <w:t>1996</w:t>
            </w:r>
          </w:p>
        </w:tc>
        <w:tc>
          <w:tcPr>
            <w:tcW w:w="940" w:type="dxa"/>
          </w:tcPr>
          <w:p w14:paraId="0FF228F3" w14:textId="77777777" w:rsidR="003356C8" w:rsidRPr="00880492" w:rsidRDefault="003356C8" w:rsidP="00C6367B">
            <w:pPr>
              <w:jc w:val="right"/>
            </w:pPr>
            <w:r w:rsidRPr="00880492">
              <w:t>146</w:t>
            </w:r>
          </w:p>
        </w:tc>
        <w:tc>
          <w:tcPr>
            <w:tcW w:w="1107" w:type="dxa"/>
          </w:tcPr>
          <w:p w14:paraId="5819A620" w14:textId="77777777" w:rsidR="003356C8" w:rsidRPr="00880492" w:rsidRDefault="003356C8" w:rsidP="00C6367B">
            <w:pPr>
              <w:jc w:val="right"/>
            </w:pPr>
            <w:r w:rsidRPr="00880492">
              <w:t>35,092</w:t>
            </w:r>
          </w:p>
        </w:tc>
        <w:tc>
          <w:tcPr>
            <w:tcW w:w="1090" w:type="dxa"/>
          </w:tcPr>
          <w:p w14:paraId="6B070E23" w14:textId="77777777" w:rsidR="003356C8" w:rsidRPr="00880492" w:rsidRDefault="003356C8" w:rsidP="00C6367B">
            <w:pPr>
              <w:jc w:val="right"/>
            </w:pPr>
            <w:r w:rsidRPr="00880492">
              <w:t>3,750</w:t>
            </w:r>
          </w:p>
        </w:tc>
        <w:tc>
          <w:tcPr>
            <w:tcW w:w="1088" w:type="dxa"/>
          </w:tcPr>
          <w:p w14:paraId="08B63FDE" w14:textId="77777777" w:rsidR="003356C8" w:rsidRPr="00880492" w:rsidRDefault="003356C8" w:rsidP="00C6367B">
            <w:pPr>
              <w:jc w:val="right"/>
            </w:pPr>
            <w:r w:rsidRPr="00880492">
              <w:t>6,347</w:t>
            </w:r>
          </w:p>
        </w:tc>
        <w:tc>
          <w:tcPr>
            <w:tcW w:w="1044" w:type="dxa"/>
          </w:tcPr>
          <w:p w14:paraId="52BCD188" w14:textId="77777777" w:rsidR="003356C8" w:rsidRPr="00880492" w:rsidRDefault="003356C8" w:rsidP="00C6367B">
            <w:pPr>
              <w:jc w:val="right"/>
            </w:pPr>
            <w:r w:rsidRPr="00880492">
              <w:t>10,894</w:t>
            </w:r>
          </w:p>
        </w:tc>
        <w:tc>
          <w:tcPr>
            <w:tcW w:w="992" w:type="dxa"/>
          </w:tcPr>
          <w:p w14:paraId="30BF3CDA" w14:textId="77777777" w:rsidR="003356C8" w:rsidRPr="00880492" w:rsidRDefault="003356C8" w:rsidP="00C6367B">
            <w:pPr>
              <w:jc w:val="right"/>
            </w:pPr>
            <w:r w:rsidRPr="00880492">
              <w:t>44</w:t>
            </w:r>
          </w:p>
        </w:tc>
        <w:tc>
          <w:tcPr>
            <w:tcW w:w="992" w:type="dxa"/>
          </w:tcPr>
          <w:p w14:paraId="338E46FF" w14:textId="77777777" w:rsidR="003356C8" w:rsidRPr="00880492" w:rsidRDefault="003356C8" w:rsidP="00C6367B">
            <w:pPr>
              <w:jc w:val="right"/>
            </w:pPr>
            <w:r w:rsidRPr="00880492">
              <w:t>495</w:t>
            </w:r>
          </w:p>
        </w:tc>
        <w:tc>
          <w:tcPr>
            <w:tcW w:w="1054" w:type="dxa"/>
          </w:tcPr>
          <w:p w14:paraId="74466945" w14:textId="77777777" w:rsidR="003356C8" w:rsidRDefault="003356C8" w:rsidP="00C6367B">
            <w:pPr>
              <w:jc w:val="right"/>
            </w:pPr>
            <w:r w:rsidRPr="00880492">
              <w:t>1116</w:t>
            </w:r>
          </w:p>
        </w:tc>
      </w:tr>
    </w:tbl>
    <w:p w14:paraId="03BCDDAF" w14:textId="77777777" w:rsidR="00B615CA" w:rsidRDefault="00B615CA" w:rsidP="0094319C"/>
    <w:p w14:paraId="7F913A78" w14:textId="77777777" w:rsidR="00B615CA" w:rsidRDefault="00B615CA" w:rsidP="00B615CA">
      <w:pPr>
        <w:pStyle w:val="Heading3"/>
      </w:pPr>
      <w:bookmarkStart w:id="1278" w:name="_Toc2779525"/>
      <w:proofErr w:type="spellStart"/>
      <w:r>
        <w:t>Sahsuland</w:t>
      </w:r>
      <w:proofErr w:type="spellEnd"/>
      <w:r>
        <w:t xml:space="preserve"> numerator data</w:t>
      </w:r>
      <w:bookmarkEnd w:id="1278"/>
    </w:p>
    <w:p w14:paraId="017CFAC5" w14:textId="77777777" w:rsidR="00815655" w:rsidRDefault="00B615CA" w:rsidP="00B615CA">
      <w:r>
        <w:t>Numerator data consists of cancer incidences. For the early years (1989 – 1994) the data is in 45 different ICD-9 codes. Until a taxonomy service is written for ICD-9 codes</w:t>
      </w:r>
      <w:commentRangeStart w:id="1279"/>
      <w:r>
        <w:t>, this data is cannot be used</w:t>
      </w:r>
      <w:commentRangeEnd w:id="1279"/>
      <w:r>
        <w:rPr>
          <w:rStyle w:val="CommentReference"/>
        </w:rPr>
        <w:commentReference w:id="1279"/>
      </w:r>
      <w:r>
        <w:t>. The years 1995 and 1996 have cancer data for 41 different ICD-10 codes.</w:t>
      </w:r>
    </w:p>
    <w:p w14:paraId="32ACFDB5" w14:textId="77777777" w:rsidR="00570015" w:rsidRDefault="00570015" w:rsidP="00570015">
      <w:r>
        <w:t xml:space="preserve">Table XXX. Total cases in </w:t>
      </w:r>
      <w:proofErr w:type="spellStart"/>
      <w:r>
        <w:t>Sahsuland</w:t>
      </w:r>
      <w:proofErr w:type="spellEnd"/>
      <w:r>
        <w:t>, ICD-10 codes and health conditions covered by the Environment and Health Atlas</w:t>
      </w:r>
      <w:r w:rsidR="000B0C6B">
        <w:t>*.</w:t>
      </w:r>
    </w:p>
    <w:tbl>
      <w:tblPr>
        <w:tblStyle w:val="TableGrid"/>
        <w:tblW w:w="0" w:type="auto"/>
        <w:tblLook w:val="04A0" w:firstRow="1" w:lastRow="0" w:firstColumn="1" w:lastColumn="0" w:noHBand="0" w:noVBand="1"/>
      </w:tblPr>
      <w:tblGrid>
        <w:gridCol w:w="817"/>
        <w:gridCol w:w="6521"/>
        <w:gridCol w:w="992"/>
        <w:gridCol w:w="912"/>
      </w:tblGrid>
      <w:tr w:rsidR="000B0C6B" w14:paraId="114E7E38" w14:textId="77777777" w:rsidTr="0008054C">
        <w:tc>
          <w:tcPr>
            <w:tcW w:w="817" w:type="dxa"/>
            <w:vMerge w:val="restart"/>
          </w:tcPr>
          <w:p w14:paraId="318DCDB1" w14:textId="77777777" w:rsidR="000B0C6B" w:rsidRDefault="000B0C6B" w:rsidP="00B615CA">
            <w:r>
              <w:t>ICD-10</w:t>
            </w:r>
          </w:p>
        </w:tc>
        <w:tc>
          <w:tcPr>
            <w:tcW w:w="6521" w:type="dxa"/>
            <w:vMerge w:val="restart"/>
          </w:tcPr>
          <w:p w14:paraId="2818C27A" w14:textId="77777777" w:rsidR="000B0C6B" w:rsidRDefault="000B0C6B" w:rsidP="00B615CA">
            <w:r>
              <w:t>Description</w:t>
            </w:r>
          </w:p>
        </w:tc>
        <w:tc>
          <w:tcPr>
            <w:tcW w:w="1904" w:type="dxa"/>
            <w:gridSpan w:val="2"/>
          </w:tcPr>
          <w:p w14:paraId="58E982DF" w14:textId="77777777" w:rsidR="000B0C6B" w:rsidRDefault="000B0C6B" w:rsidP="000B0C6B">
            <w:pPr>
              <w:jc w:val="center"/>
            </w:pPr>
            <w:r>
              <w:t>Cases</w:t>
            </w:r>
          </w:p>
        </w:tc>
      </w:tr>
      <w:tr w:rsidR="000B0C6B" w14:paraId="3646AFCE" w14:textId="77777777" w:rsidTr="0008054C">
        <w:tc>
          <w:tcPr>
            <w:tcW w:w="817" w:type="dxa"/>
            <w:vMerge/>
          </w:tcPr>
          <w:p w14:paraId="0B4CD402" w14:textId="77777777" w:rsidR="000B0C6B" w:rsidRDefault="000B0C6B" w:rsidP="00B615CA"/>
        </w:tc>
        <w:tc>
          <w:tcPr>
            <w:tcW w:w="6521" w:type="dxa"/>
            <w:vMerge/>
          </w:tcPr>
          <w:p w14:paraId="1D6E03E8" w14:textId="77777777" w:rsidR="000B0C6B" w:rsidRDefault="000B0C6B" w:rsidP="00B615CA"/>
        </w:tc>
        <w:tc>
          <w:tcPr>
            <w:tcW w:w="992" w:type="dxa"/>
          </w:tcPr>
          <w:p w14:paraId="20989115" w14:textId="77777777" w:rsidR="000B0C6B" w:rsidRDefault="000B0C6B" w:rsidP="000B0C6B">
            <w:pPr>
              <w:jc w:val="right"/>
            </w:pPr>
            <w:r>
              <w:t>1995</w:t>
            </w:r>
          </w:p>
        </w:tc>
        <w:tc>
          <w:tcPr>
            <w:tcW w:w="912" w:type="dxa"/>
          </w:tcPr>
          <w:p w14:paraId="18029624" w14:textId="77777777" w:rsidR="000B0C6B" w:rsidRDefault="000B0C6B" w:rsidP="000B0C6B">
            <w:pPr>
              <w:jc w:val="right"/>
            </w:pPr>
            <w:r>
              <w:t>1996</w:t>
            </w:r>
          </w:p>
        </w:tc>
      </w:tr>
      <w:tr w:rsidR="000B0C6B" w14:paraId="2467B1F0" w14:textId="77777777" w:rsidTr="0008054C">
        <w:tc>
          <w:tcPr>
            <w:tcW w:w="817" w:type="dxa"/>
          </w:tcPr>
          <w:p w14:paraId="50D34BAD" w14:textId="77777777" w:rsidR="000B0C6B" w:rsidRPr="00F501D4" w:rsidRDefault="000B0C6B" w:rsidP="001B4D9C">
            <w:r w:rsidRPr="00F501D4">
              <w:t>C220</w:t>
            </w:r>
          </w:p>
        </w:tc>
        <w:tc>
          <w:tcPr>
            <w:tcW w:w="6521" w:type="dxa"/>
          </w:tcPr>
          <w:p w14:paraId="550AFD85" w14:textId="77777777" w:rsidR="000B0C6B" w:rsidRDefault="0008054C" w:rsidP="00B615CA">
            <w:r w:rsidRPr="0008054C">
              <w:t>Liver cell carcinoma</w:t>
            </w:r>
          </w:p>
        </w:tc>
        <w:tc>
          <w:tcPr>
            <w:tcW w:w="992" w:type="dxa"/>
          </w:tcPr>
          <w:p w14:paraId="21ACB0B5" w14:textId="77777777" w:rsidR="000B0C6B" w:rsidRPr="003763A8" w:rsidRDefault="000B0C6B" w:rsidP="000B0C6B">
            <w:pPr>
              <w:jc w:val="right"/>
            </w:pPr>
            <w:r w:rsidRPr="003763A8">
              <w:t>162</w:t>
            </w:r>
          </w:p>
        </w:tc>
        <w:tc>
          <w:tcPr>
            <w:tcW w:w="912" w:type="dxa"/>
          </w:tcPr>
          <w:p w14:paraId="7903DDFA" w14:textId="77777777" w:rsidR="000B0C6B" w:rsidRPr="00500DE9" w:rsidRDefault="000B0C6B" w:rsidP="000B0C6B">
            <w:pPr>
              <w:jc w:val="right"/>
            </w:pPr>
            <w:r w:rsidRPr="00500DE9">
              <w:t>156</w:t>
            </w:r>
          </w:p>
        </w:tc>
      </w:tr>
      <w:tr w:rsidR="000B0C6B" w14:paraId="280BB764" w14:textId="77777777" w:rsidTr="0008054C">
        <w:tc>
          <w:tcPr>
            <w:tcW w:w="817" w:type="dxa"/>
          </w:tcPr>
          <w:p w14:paraId="3922103E" w14:textId="77777777" w:rsidR="000B0C6B" w:rsidRPr="00F501D4" w:rsidRDefault="000B0C6B" w:rsidP="001B4D9C">
            <w:r w:rsidRPr="00F501D4">
              <w:t>C221</w:t>
            </w:r>
          </w:p>
        </w:tc>
        <w:tc>
          <w:tcPr>
            <w:tcW w:w="6521" w:type="dxa"/>
          </w:tcPr>
          <w:p w14:paraId="6AD5DC02" w14:textId="77777777" w:rsidR="000B0C6B" w:rsidRDefault="0008054C" w:rsidP="00B615CA">
            <w:r w:rsidRPr="0008054C">
              <w:t>Intrahepatic bile duct carcinoma</w:t>
            </w:r>
          </w:p>
        </w:tc>
        <w:tc>
          <w:tcPr>
            <w:tcW w:w="992" w:type="dxa"/>
          </w:tcPr>
          <w:p w14:paraId="29662F7D" w14:textId="77777777" w:rsidR="000B0C6B" w:rsidRPr="003763A8" w:rsidRDefault="000B0C6B" w:rsidP="000B0C6B">
            <w:pPr>
              <w:jc w:val="right"/>
            </w:pPr>
            <w:r w:rsidRPr="003763A8">
              <w:t>186</w:t>
            </w:r>
          </w:p>
        </w:tc>
        <w:tc>
          <w:tcPr>
            <w:tcW w:w="912" w:type="dxa"/>
          </w:tcPr>
          <w:p w14:paraId="5038A481" w14:textId="77777777" w:rsidR="000B0C6B" w:rsidRPr="00500DE9" w:rsidRDefault="000B0C6B" w:rsidP="000B0C6B">
            <w:pPr>
              <w:jc w:val="right"/>
            </w:pPr>
            <w:r w:rsidRPr="00500DE9">
              <w:t>182</w:t>
            </w:r>
          </w:p>
        </w:tc>
      </w:tr>
      <w:tr w:rsidR="000B0C6B" w14:paraId="6941EEC5" w14:textId="77777777" w:rsidTr="0008054C">
        <w:tc>
          <w:tcPr>
            <w:tcW w:w="817" w:type="dxa"/>
          </w:tcPr>
          <w:p w14:paraId="64873897" w14:textId="77777777" w:rsidR="000B0C6B" w:rsidRPr="00F501D4" w:rsidRDefault="000B0C6B" w:rsidP="001B4D9C">
            <w:r w:rsidRPr="00F501D4">
              <w:t>C223</w:t>
            </w:r>
          </w:p>
        </w:tc>
        <w:tc>
          <w:tcPr>
            <w:tcW w:w="6521" w:type="dxa"/>
          </w:tcPr>
          <w:p w14:paraId="3292DAB7" w14:textId="77777777" w:rsidR="000B0C6B" w:rsidRDefault="0008054C" w:rsidP="00B615CA">
            <w:r w:rsidRPr="0008054C">
              <w:t>Angiosarcoma of liver</w:t>
            </w:r>
          </w:p>
        </w:tc>
        <w:tc>
          <w:tcPr>
            <w:tcW w:w="992" w:type="dxa"/>
          </w:tcPr>
          <w:p w14:paraId="46DD5A7F" w14:textId="77777777" w:rsidR="000B0C6B" w:rsidRPr="003763A8" w:rsidRDefault="000B0C6B" w:rsidP="000B0C6B">
            <w:pPr>
              <w:jc w:val="right"/>
            </w:pPr>
            <w:r w:rsidRPr="003763A8">
              <w:t>2</w:t>
            </w:r>
          </w:p>
        </w:tc>
        <w:tc>
          <w:tcPr>
            <w:tcW w:w="912" w:type="dxa"/>
          </w:tcPr>
          <w:p w14:paraId="34E5A6EF" w14:textId="77777777" w:rsidR="000B0C6B" w:rsidRPr="00500DE9" w:rsidRDefault="000B0C6B" w:rsidP="000B0C6B">
            <w:pPr>
              <w:jc w:val="right"/>
            </w:pPr>
            <w:r w:rsidRPr="00500DE9">
              <w:t>4</w:t>
            </w:r>
          </w:p>
        </w:tc>
      </w:tr>
      <w:tr w:rsidR="000B0C6B" w14:paraId="1ADD82BD" w14:textId="77777777" w:rsidTr="0008054C">
        <w:tc>
          <w:tcPr>
            <w:tcW w:w="817" w:type="dxa"/>
          </w:tcPr>
          <w:p w14:paraId="2171F481" w14:textId="77777777" w:rsidR="000B0C6B" w:rsidRPr="00F501D4" w:rsidRDefault="000B0C6B" w:rsidP="001B4D9C">
            <w:r w:rsidRPr="00F501D4">
              <w:t>C229</w:t>
            </w:r>
          </w:p>
        </w:tc>
        <w:tc>
          <w:tcPr>
            <w:tcW w:w="6521" w:type="dxa"/>
          </w:tcPr>
          <w:p w14:paraId="2BBDB2C9" w14:textId="77777777" w:rsidR="000B0C6B" w:rsidRDefault="0008054C" w:rsidP="00B615CA">
            <w:r w:rsidRPr="0008054C">
              <w:t>Malignant neoplasm of liver, not sp</w:t>
            </w:r>
            <w:r>
              <w:t>ecified as primary or secondary</w:t>
            </w:r>
          </w:p>
        </w:tc>
        <w:tc>
          <w:tcPr>
            <w:tcW w:w="992" w:type="dxa"/>
          </w:tcPr>
          <w:p w14:paraId="27808C28" w14:textId="77777777" w:rsidR="000B0C6B" w:rsidRPr="003763A8" w:rsidRDefault="000B0C6B" w:rsidP="000B0C6B">
            <w:pPr>
              <w:jc w:val="right"/>
            </w:pPr>
            <w:r w:rsidRPr="003763A8">
              <w:t>74</w:t>
            </w:r>
          </w:p>
        </w:tc>
        <w:tc>
          <w:tcPr>
            <w:tcW w:w="912" w:type="dxa"/>
          </w:tcPr>
          <w:p w14:paraId="098DAAC8" w14:textId="77777777" w:rsidR="000B0C6B" w:rsidRPr="00500DE9" w:rsidRDefault="000B0C6B" w:rsidP="000B0C6B">
            <w:pPr>
              <w:jc w:val="right"/>
            </w:pPr>
            <w:r w:rsidRPr="00500DE9">
              <w:t>96</w:t>
            </w:r>
          </w:p>
        </w:tc>
      </w:tr>
      <w:tr w:rsidR="000B0C6B" w14:paraId="1C31C1C1" w14:textId="77777777" w:rsidTr="0008054C">
        <w:tc>
          <w:tcPr>
            <w:tcW w:w="817" w:type="dxa"/>
          </w:tcPr>
          <w:p w14:paraId="3EED5C76" w14:textId="77777777" w:rsidR="000B0C6B" w:rsidRPr="00F501D4" w:rsidRDefault="000B0C6B" w:rsidP="001B4D9C">
            <w:r w:rsidRPr="00F501D4">
              <w:t>C33</w:t>
            </w:r>
          </w:p>
        </w:tc>
        <w:tc>
          <w:tcPr>
            <w:tcW w:w="6521" w:type="dxa"/>
          </w:tcPr>
          <w:p w14:paraId="3300DF81" w14:textId="77777777" w:rsidR="000B0C6B" w:rsidRDefault="0008054C" w:rsidP="00B615CA">
            <w:r w:rsidRPr="0008054C">
              <w:t>Malignant neoplasm of trachea</w:t>
            </w:r>
          </w:p>
        </w:tc>
        <w:tc>
          <w:tcPr>
            <w:tcW w:w="992" w:type="dxa"/>
          </w:tcPr>
          <w:p w14:paraId="438B1A06" w14:textId="77777777" w:rsidR="000B0C6B" w:rsidRPr="003763A8" w:rsidRDefault="000B0C6B" w:rsidP="000B0C6B">
            <w:pPr>
              <w:jc w:val="right"/>
            </w:pPr>
            <w:r w:rsidRPr="003763A8">
              <w:t>22</w:t>
            </w:r>
          </w:p>
        </w:tc>
        <w:tc>
          <w:tcPr>
            <w:tcW w:w="912" w:type="dxa"/>
          </w:tcPr>
          <w:p w14:paraId="4A7240EE" w14:textId="77777777" w:rsidR="000B0C6B" w:rsidRPr="00500DE9" w:rsidRDefault="000B0C6B" w:rsidP="000B0C6B">
            <w:pPr>
              <w:jc w:val="right"/>
            </w:pPr>
            <w:r w:rsidRPr="00500DE9">
              <w:t>6</w:t>
            </w:r>
          </w:p>
        </w:tc>
      </w:tr>
      <w:tr w:rsidR="000B0C6B" w14:paraId="5F585978" w14:textId="77777777" w:rsidTr="0008054C">
        <w:tc>
          <w:tcPr>
            <w:tcW w:w="817" w:type="dxa"/>
          </w:tcPr>
          <w:p w14:paraId="3BE2D40B" w14:textId="77777777" w:rsidR="000B0C6B" w:rsidRPr="00F501D4" w:rsidRDefault="000B0C6B" w:rsidP="001B4D9C">
            <w:r w:rsidRPr="00F501D4">
              <w:t>C340</w:t>
            </w:r>
          </w:p>
        </w:tc>
        <w:tc>
          <w:tcPr>
            <w:tcW w:w="6521" w:type="dxa"/>
          </w:tcPr>
          <w:p w14:paraId="07ED760D" w14:textId="77777777" w:rsidR="000B0C6B" w:rsidRDefault="0008054C" w:rsidP="00B615CA">
            <w:r w:rsidRPr="0008054C">
              <w:t>Malignant neoplasm of main bronchus</w:t>
            </w:r>
            <w:r w:rsidRPr="0008054C">
              <w:tab/>
            </w:r>
          </w:p>
        </w:tc>
        <w:tc>
          <w:tcPr>
            <w:tcW w:w="992" w:type="dxa"/>
          </w:tcPr>
          <w:p w14:paraId="3BD69236" w14:textId="77777777" w:rsidR="000B0C6B" w:rsidRPr="003763A8" w:rsidRDefault="000B0C6B" w:rsidP="000B0C6B">
            <w:pPr>
              <w:jc w:val="right"/>
            </w:pPr>
            <w:r w:rsidRPr="003763A8">
              <w:t>422</w:t>
            </w:r>
          </w:p>
        </w:tc>
        <w:tc>
          <w:tcPr>
            <w:tcW w:w="912" w:type="dxa"/>
          </w:tcPr>
          <w:p w14:paraId="31B3F204" w14:textId="77777777" w:rsidR="000B0C6B" w:rsidRPr="00500DE9" w:rsidRDefault="000B0C6B" w:rsidP="000B0C6B">
            <w:pPr>
              <w:jc w:val="right"/>
            </w:pPr>
            <w:r w:rsidRPr="00500DE9">
              <w:t>496</w:t>
            </w:r>
          </w:p>
        </w:tc>
      </w:tr>
      <w:tr w:rsidR="000B0C6B" w14:paraId="0E481337" w14:textId="77777777" w:rsidTr="0008054C">
        <w:tc>
          <w:tcPr>
            <w:tcW w:w="817" w:type="dxa"/>
          </w:tcPr>
          <w:p w14:paraId="5B6D3E83" w14:textId="77777777" w:rsidR="000B0C6B" w:rsidRPr="00F501D4" w:rsidRDefault="000B0C6B" w:rsidP="001B4D9C">
            <w:r w:rsidRPr="00F501D4">
              <w:t>C341</w:t>
            </w:r>
          </w:p>
        </w:tc>
        <w:tc>
          <w:tcPr>
            <w:tcW w:w="6521" w:type="dxa"/>
          </w:tcPr>
          <w:p w14:paraId="09041357" w14:textId="77777777" w:rsidR="000B0C6B" w:rsidRDefault="0008054C" w:rsidP="00B615CA">
            <w:r w:rsidRPr="0008054C">
              <w:t>Malignant neoplasm of upper lobe, bronchus or lung</w:t>
            </w:r>
          </w:p>
        </w:tc>
        <w:tc>
          <w:tcPr>
            <w:tcW w:w="992" w:type="dxa"/>
          </w:tcPr>
          <w:p w14:paraId="7C66ABB8" w14:textId="77777777" w:rsidR="000B0C6B" w:rsidRPr="003763A8" w:rsidRDefault="000B0C6B" w:rsidP="000B0C6B">
            <w:pPr>
              <w:jc w:val="right"/>
            </w:pPr>
            <w:r w:rsidRPr="003763A8">
              <w:t>1</w:t>
            </w:r>
            <w:r w:rsidR="004965F4">
              <w:t>,</w:t>
            </w:r>
            <w:r w:rsidRPr="003763A8">
              <w:t>164</w:t>
            </w:r>
          </w:p>
        </w:tc>
        <w:tc>
          <w:tcPr>
            <w:tcW w:w="912" w:type="dxa"/>
          </w:tcPr>
          <w:p w14:paraId="09D6BE1D" w14:textId="77777777" w:rsidR="000B0C6B" w:rsidRPr="00500DE9" w:rsidRDefault="000B0C6B" w:rsidP="000B0C6B">
            <w:pPr>
              <w:jc w:val="right"/>
            </w:pPr>
            <w:r w:rsidRPr="00500DE9">
              <w:t>1</w:t>
            </w:r>
            <w:r w:rsidR="004965F4">
              <w:t>,</w:t>
            </w:r>
            <w:r w:rsidRPr="00500DE9">
              <w:t>166</w:t>
            </w:r>
          </w:p>
        </w:tc>
      </w:tr>
      <w:tr w:rsidR="000B0C6B" w14:paraId="79036E2C" w14:textId="77777777" w:rsidTr="0008054C">
        <w:tc>
          <w:tcPr>
            <w:tcW w:w="817" w:type="dxa"/>
          </w:tcPr>
          <w:p w14:paraId="7E15CCB0" w14:textId="77777777" w:rsidR="000B0C6B" w:rsidRPr="00F501D4" w:rsidRDefault="000B0C6B" w:rsidP="001B4D9C">
            <w:r w:rsidRPr="00F501D4">
              <w:t>C342</w:t>
            </w:r>
          </w:p>
        </w:tc>
        <w:tc>
          <w:tcPr>
            <w:tcW w:w="6521" w:type="dxa"/>
          </w:tcPr>
          <w:p w14:paraId="255A867B" w14:textId="77777777" w:rsidR="000B0C6B" w:rsidRDefault="0008054C" w:rsidP="00B615CA">
            <w:r w:rsidRPr="0008054C">
              <w:t>Malignant neoplasm of middle lobe, bronchus or lung</w:t>
            </w:r>
          </w:p>
        </w:tc>
        <w:tc>
          <w:tcPr>
            <w:tcW w:w="992" w:type="dxa"/>
          </w:tcPr>
          <w:p w14:paraId="1CE5F0FB" w14:textId="77777777" w:rsidR="000B0C6B" w:rsidRPr="003763A8" w:rsidRDefault="000B0C6B" w:rsidP="000B0C6B">
            <w:pPr>
              <w:jc w:val="right"/>
            </w:pPr>
            <w:r w:rsidRPr="003763A8">
              <w:t>120</w:t>
            </w:r>
          </w:p>
        </w:tc>
        <w:tc>
          <w:tcPr>
            <w:tcW w:w="912" w:type="dxa"/>
          </w:tcPr>
          <w:p w14:paraId="3C5A8DEC" w14:textId="77777777" w:rsidR="000B0C6B" w:rsidRPr="00500DE9" w:rsidRDefault="000B0C6B" w:rsidP="000B0C6B">
            <w:pPr>
              <w:jc w:val="right"/>
            </w:pPr>
            <w:r w:rsidRPr="00500DE9">
              <w:t>178</w:t>
            </w:r>
          </w:p>
        </w:tc>
      </w:tr>
      <w:tr w:rsidR="000B0C6B" w14:paraId="3CF7243C" w14:textId="77777777" w:rsidTr="0008054C">
        <w:tc>
          <w:tcPr>
            <w:tcW w:w="817" w:type="dxa"/>
          </w:tcPr>
          <w:p w14:paraId="13A68D37" w14:textId="77777777" w:rsidR="000B0C6B" w:rsidRPr="00F501D4" w:rsidRDefault="000B0C6B" w:rsidP="001B4D9C">
            <w:r w:rsidRPr="00F501D4">
              <w:t>C343</w:t>
            </w:r>
          </w:p>
        </w:tc>
        <w:tc>
          <w:tcPr>
            <w:tcW w:w="6521" w:type="dxa"/>
          </w:tcPr>
          <w:p w14:paraId="77843AF0" w14:textId="77777777" w:rsidR="000B0C6B" w:rsidRDefault="0008054C" w:rsidP="00B615CA">
            <w:r w:rsidRPr="0008054C">
              <w:t>Malignant neoplasm of lower lobe, bronchus or lung</w:t>
            </w:r>
          </w:p>
        </w:tc>
        <w:tc>
          <w:tcPr>
            <w:tcW w:w="992" w:type="dxa"/>
          </w:tcPr>
          <w:p w14:paraId="26D5FFBA" w14:textId="77777777" w:rsidR="000B0C6B" w:rsidRPr="003763A8" w:rsidRDefault="000B0C6B" w:rsidP="000B0C6B">
            <w:pPr>
              <w:jc w:val="right"/>
            </w:pPr>
            <w:r w:rsidRPr="003763A8">
              <w:t>572</w:t>
            </w:r>
          </w:p>
        </w:tc>
        <w:tc>
          <w:tcPr>
            <w:tcW w:w="912" w:type="dxa"/>
          </w:tcPr>
          <w:p w14:paraId="7AC043D4" w14:textId="77777777" w:rsidR="000B0C6B" w:rsidRPr="00500DE9" w:rsidRDefault="000B0C6B" w:rsidP="000B0C6B">
            <w:pPr>
              <w:jc w:val="right"/>
            </w:pPr>
            <w:r w:rsidRPr="00500DE9">
              <w:t>648</w:t>
            </w:r>
          </w:p>
        </w:tc>
      </w:tr>
      <w:tr w:rsidR="000B0C6B" w14:paraId="5976AE5B" w14:textId="77777777" w:rsidTr="0008054C">
        <w:tc>
          <w:tcPr>
            <w:tcW w:w="817" w:type="dxa"/>
          </w:tcPr>
          <w:p w14:paraId="7035F453" w14:textId="77777777" w:rsidR="000B0C6B" w:rsidRPr="00F501D4" w:rsidRDefault="000B0C6B" w:rsidP="001B4D9C">
            <w:r w:rsidRPr="00F501D4">
              <w:t>C348</w:t>
            </w:r>
          </w:p>
        </w:tc>
        <w:tc>
          <w:tcPr>
            <w:tcW w:w="6521" w:type="dxa"/>
          </w:tcPr>
          <w:p w14:paraId="60EB0EE2" w14:textId="77777777" w:rsidR="000B0C6B" w:rsidRDefault="0008054C" w:rsidP="00B615CA">
            <w:r w:rsidRPr="0008054C">
              <w:t>Malignant neoplasm of overlapping sites of bronchus and lung</w:t>
            </w:r>
          </w:p>
        </w:tc>
        <w:tc>
          <w:tcPr>
            <w:tcW w:w="992" w:type="dxa"/>
          </w:tcPr>
          <w:p w14:paraId="34A6E252" w14:textId="77777777" w:rsidR="000B0C6B" w:rsidRPr="003763A8" w:rsidRDefault="000B0C6B" w:rsidP="000B0C6B">
            <w:pPr>
              <w:jc w:val="right"/>
            </w:pPr>
            <w:r w:rsidRPr="003763A8">
              <w:t>74</w:t>
            </w:r>
          </w:p>
        </w:tc>
        <w:tc>
          <w:tcPr>
            <w:tcW w:w="912" w:type="dxa"/>
          </w:tcPr>
          <w:p w14:paraId="0145450D" w14:textId="77777777" w:rsidR="000B0C6B" w:rsidRPr="00500DE9" w:rsidRDefault="000B0C6B" w:rsidP="000B0C6B">
            <w:pPr>
              <w:jc w:val="right"/>
            </w:pPr>
            <w:r w:rsidRPr="00500DE9">
              <w:t>38</w:t>
            </w:r>
          </w:p>
        </w:tc>
      </w:tr>
      <w:tr w:rsidR="000B0C6B" w14:paraId="6FF01B48" w14:textId="77777777" w:rsidTr="0008054C">
        <w:tc>
          <w:tcPr>
            <w:tcW w:w="817" w:type="dxa"/>
          </w:tcPr>
          <w:p w14:paraId="390BC076" w14:textId="77777777" w:rsidR="000B0C6B" w:rsidRPr="00F501D4" w:rsidRDefault="000B0C6B" w:rsidP="001B4D9C">
            <w:r w:rsidRPr="00F501D4">
              <w:t>C349</w:t>
            </w:r>
          </w:p>
        </w:tc>
        <w:tc>
          <w:tcPr>
            <w:tcW w:w="6521" w:type="dxa"/>
          </w:tcPr>
          <w:p w14:paraId="12E34749" w14:textId="77777777" w:rsidR="000B0C6B" w:rsidRDefault="0008054C" w:rsidP="00B615CA">
            <w:r w:rsidRPr="0008054C">
              <w:t>Malignant neoplasm of unspecified part of bronchus or lung</w:t>
            </w:r>
          </w:p>
        </w:tc>
        <w:tc>
          <w:tcPr>
            <w:tcW w:w="992" w:type="dxa"/>
          </w:tcPr>
          <w:p w14:paraId="34327BE2" w14:textId="77777777" w:rsidR="000B0C6B" w:rsidRPr="003763A8" w:rsidRDefault="000B0C6B" w:rsidP="000B0C6B">
            <w:pPr>
              <w:jc w:val="right"/>
            </w:pPr>
            <w:r w:rsidRPr="003763A8">
              <w:t>4</w:t>
            </w:r>
            <w:r w:rsidR="004965F4">
              <w:t>,</w:t>
            </w:r>
            <w:r w:rsidRPr="003763A8">
              <w:t>258</w:t>
            </w:r>
          </w:p>
        </w:tc>
        <w:tc>
          <w:tcPr>
            <w:tcW w:w="912" w:type="dxa"/>
          </w:tcPr>
          <w:p w14:paraId="0FC76811" w14:textId="77777777" w:rsidR="000B0C6B" w:rsidRPr="00500DE9" w:rsidRDefault="000B0C6B" w:rsidP="000B0C6B">
            <w:pPr>
              <w:jc w:val="right"/>
            </w:pPr>
            <w:r w:rsidRPr="00500DE9">
              <w:t>3</w:t>
            </w:r>
            <w:r w:rsidR="004965F4">
              <w:t>,</w:t>
            </w:r>
            <w:r w:rsidRPr="00500DE9">
              <w:t>728</w:t>
            </w:r>
          </w:p>
        </w:tc>
      </w:tr>
      <w:tr w:rsidR="000B0C6B" w14:paraId="775C2818" w14:textId="77777777" w:rsidTr="0008054C">
        <w:tc>
          <w:tcPr>
            <w:tcW w:w="817" w:type="dxa"/>
          </w:tcPr>
          <w:p w14:paraId="69538174" w14:textId="77777777" w:rsidR="000B0C6B" w:rsidRPr="00F501D4" w:rsidRDefault="000B0C6B" w:rsidP="001B4D9C">
            <w:r w:rsidRPr="00F501D4">
              <w:t>C500</w:t>
            </w:r>
          </w:p>
        </w:tc>
        <w:tc>
          <w:tcPr>
            <w:tcW w:w="6521" w:type="dxa"/>
          </w:tcPr>
          <w:p w14:paraId="439A3959" w14:textId="77777777" w:rsidR="000B0C6B" w:rsidRDefault="0008054C" w:rsidP="00B615CA">
            <w:r w:rsidRPr="0008054C">
              <w:t>Malignant neoplasm of nipple and areola</w:t>
            </w:r>
          </w:p>
        </w:tc>
        <w:tc>
          <w:tcPr>
            <w:tcW w:w="992" w:type="dxa"/>
          </w:tcPr>
          <w:p w14:paraId="0E96EEFD" w14:textId="77777777" w:rsidR="000B0C6B" w:rsidRPr="003763A8" w:rsidRDefault="000B0C6B" w:rsidP="000B0C6B">
            <w:pPr>
              <w:jc w:val="right"/>
            </w:pPr>
            <w:r w:rsidRPr="003763A8">
              <w:t>220</w:t>
            </w:r>
          </w:p>
        </w:tc>
        <w:tc>
          <w:tcPr>
            <w:tcW w:w="912" w:type="dxa"/>
          </w:tcPr>
          <w:p w14:paraId="4F5B29B7" w14:textId="77777777" w:rsidR="000B0C6B" w:rsidRPr="00500DE9" w:rsidRDefault="000B0C6B" w:rsidP="000B0C6B">
            <w:pPr>
              <w:jc w:val="right"/>
            </w:pPr>
            <w:r w:rsidRPr="00500DE9">
              <w:t>206</w:t>
            </w:r>
          </w:p>
        </w:tc>
      </w:tr>
      <w:tr w:rsidR="000B0C6B" w14:paraId="2B611AE3" w14:textId="77777777" w:rsidTr="0008054C">
        <w:tc>
          <w:tcPr>
            <w:tcW w:w="817" w:type="dxa"/>
          </w:tcPr>
          <w:p w14:paraId="257B2006" w14:textId="77777777" w:rsidR="000B0C6B" w:rsidRPr="00F501D4" w:rsidRDefault="000B0C6B" w:rsidP="001B4D9C">
            <w:r w:rsidRPr="00F501D4">
              <w:t>C501</w:t>
            </w:r>
          </w:p>
        </w:tc>
        <w:tc>
          <w:tcPr>
            <w:tcW w:w="6521" w:type="dxa"/>
          </w:tcPr>
          <w:p w14:paraId="7F885108" w14:textId="77777777" w:rsidR="000B0C6B" w:rsidRDefault="0008054C" w:rsidP="00B615CA">
            <w:r w:rsidRPr="0008054C">
              <w:t>Malignant neoplasm of central portion of breast</w:t>
            </w:r>
          </w:p>
        </w:tc>
        <w:tc>
          <w:tcPr>
            <w:tcW w:w="992" w:type="dxa"/>
          </w:tcPr>
          <w:p w14:paraId="2B998B5B" w14:textId="77777777" w:rsidR="000B0C6B" w:rsidRPr="003763A8" w:rsidRDefault="000B0C6B" w:rsidP="000B0C6B">
            <w:pPr>
              <w:jc w:val="right"/>
            </w:pPr>
            <w:r w:rsidRPr="003763A8">
              <w:t>506</w:t>
            </w:r>
          </w:p>
        </w:tc>
        <w:tc>
          <w:tcPr>
            <w:tcW w:w="912" w:type="dxa"/>
          </w:tcPr>
          <w:p w14:paraId="3C83E7D1" w14:textId="77777777" w:rsidR="000B0C6B" w:rsidRPr="00500DE9" w:rsidRDefault="000B0C6B" w:rsidP="000B0C6B">
            <w:pPr>
              <w:jc w:val="right"/>
            </w:pPr>
            <w:r w:rsidRPr="00500DE9">
              <w:t>452</w:t>
            </w:r>
          </w:p>
        </w:tc>
      </w:tr>
      <w:tr w:rsidR="000B0C6B" w14:paraId="1E265850" w14:textId="77777777" w:rsidTr="0008054C">
        <w:tc>
          <w:tcPr>
            <w:tcW w:w="817" w:type="dxa"/>
          </w:tcPr>
          <w:p w14:paraId="475147C3" w14:textId="77777777" w:rsidR="000B0C6B" w:rsidRPr="00F501D4" w:rsidRDefault="000B0C6B" w:rsidP="001B4D9C">
            <w:r w:rsidRPr="00F501D4">
              <w:t>C502</w:t>
            </w:r>
          </w:p>
        </w:tc>
        <w:tc>
          <w:tcPr>
            <w:tcW w:w="6521" w:type="dxa"/>
          </w:tcPr>
          <w:p w14:paraId="143AE0C1" w14:textId="77777777" w:rsidR="000B0C6B" w:rsidRDefault="0008054C" w:rsidP="00B615CA">
            <w:r w:rsidRPr="0008054C">
              <w:t>Malignant neoplasm of upper-inner quadrant of breast</w:t>
            </w:r>
          </w:p>
        </w:tc>
        <w:tc>
          <w:tcPr>
            <w:tcW w:w="992" w:type="dxa"/>
          </w:tcPr>
          <w:p w14:paraId="31CD0895" w14:textId="77777777" w:rsidR="000B0C6B" w:rsidRPr="003763A8" w:rsidRDefault="000B0C6B" w:rsidP="000B0C6B">
            <w:pPr>
              <w:jc w:val="right"/>
            </w:pPr>
            <w:r w:rsidRPr="003763A8">
              <w:t>430</w:t>
            </w:r>
          </w:p>
        </w:tc>
        <w:tc>
          <w:tcPr>
            <w:tcW w:w="912" w:type="dxa"/>
          </w:tcPr>
          <w:p w14:paraId="21CF0603" w14:textId="77777777" w:rsidR="000B0C6B" w:rsidRPr="00500DE9" w:rsidRDefault="000B0C6B" w:rsidP="000B0C6B">
            <w:pPr>
              <w:jc w:val="right"/>
            </w:pPr>
            <w:r w:rsidRPr="00500DE9">
              <w:t>526</w:t>
            </w:r>
          </w:p>
        </w:tc>
      </w:tr>
      <w:tr w:rsidR="000B0C6B" w14:paraId="5C79CC90" w14:textId="77777777" w:rsidTr="0008054C">
        <w:tc>
          <w:tcPr>
            <w:tcW w:w="817" w:type="dxa"/>
          </w:tcPr>
          <w:p w14:paraId="4016C9E2" w14:textId="77777777" w:rsidR="000B0C6B" w:rsidRPr="00F501D4" w:rsidRDefault="000B0C6B" w:rsidP="001B4D9C">
            <w:r w:rsidRPr="00F501D4">
              <w:t>C503</w:t>
            </w:r>
          </w:p>
        </w:tc>
        <w:tc>
          <w:tcPr>
            <w:tcW w:w="6521" w:type="dxa"/>
          </w:tcPr>
          <w:p w14:paraId="454BAE41" w14:textId="77777777" w:rsidR="000B0C6B" w:rsidRDefault="0008054C" w:rsidP="00B615CA">
            <w:r w:rsidRPr="0008054C">
              <w:t>Malignant neoplasm of lower-inner quadrant of breast</w:t>
            </w:r>
          </w:p>
        </w:tc>
        <w:tc>
          <w:tcPr>
            <w:tcW w:w="992" w:type="dxa"/>
          </w:tcPr>
          <w:p w14:paraId="0368D493" w14:textId="77777777" w:rsidR="000B0C6B" w:rsidRPr="003763A8" w:rsidRDefault="000B0C6B" w:rsidP="000B0C6B">
            <w:pPr>
              <w:jc w:val="right"/>
            </w:pPr>
            <w:r w:rsidRPr="003763A8">
              <w:t>190</w:t>
            </w:r>
          </w:p>
        </w:tc>
        <w:tc>
          <w:tcPr>
            <w:tcW w:w="912" w:type="dxa"/>
          </w:tcPr>
          <w:p w14:paraId="67AFC086" w14:textId="77777777" w:rsidR="000B0C6B" w:rsidRPr="00500DE9" w:rsidRDefault="000B0C6B" w:rsidP="000B0C6B">
            <w:pPr>
              <w:jc w:val="right"/>
            </w:pPr>
            <w:r w:rsidRPr="00500DE9">
              <w:t>238</w:t>
            </w:r>
          </w:p>
        </w:tc>
      </w:tr>
      <w:tr w:rsidR="000B0C6B" w14:paraId="21C0FF9E" w14:textId="77777777" w:rsidTr="0008054C">
        <w:tc>
          <w:tcPr>
            <w:tcW w:w="817" w:type="dxa"/>
          </w:tcPr>
          <w:p w14:paraId="47A9A221" w14:textId="77777777" w:rsidR="000B0C6B" w:rsidRPr="00F501D4" w:rsidRDefault="000B0C6B" w:rsidP="001B4D9C">
            <w:r w:rsidRPr="00F501D4">
              <w:t>C504</w:t>
            </w:r>
          </w:p>
        </w:tc>
        <w:tc>
          <w:tcPr>
            <w:tcW w:w="6521" w:type="dxa"/>
          </w:tcPr>
          <w:p w14:paraId="51BDA274" w14:textId="77777777" w:rsidR="000B0C6B" w:rsidRDefault="0008054C" w:rsidP="00B615CA">
            <w:r w:rsidRPr="0008054C">
              <w:t>Malignant neoplasm of upper-outer quadrant of breast</w:t>
            </w:r>
          </w:p>
        </w:tc>
        <w:tc>
          <w:tcPr>
            <w:tcW w:w="992" w:type="dxa"/>
          </w:tcPr>
          <w:p w14:paraId="730E2D81" w14:textId="77777777" w:rsidR="000B0C6B" w:rsidRPr="003763A8" w:rsidRDefault="000B0C6B" w:rsidP="000B0C6B">
            <w:pPr>
              <w:jc w:val="right"/>
            </w:pPr>
            <w:r w:rsidRPr="003763A8">
              <w:t>1</w:t>
            </w:r>
            <w:r w:rsidR="004965F4">
              <w:t>,</w:t>
            </w:r>
            <w:r w:rsidRPr="003763A8">
              <w:t>596</w:t>
            </w:r>
          </w:p>
        </w:tc>
        <w:tc>
          <w:tcPr>
            <w:tcW w:w="912" w:type="dxa"/>
          </w:tcPr>
          <w:p w14:paraId="01F4A740" w14:textId="77777777" w:rsidR="000B0C6B" w:rsidRPr="00500DE9" w:rsidRDefault="000B0C6B" w:rsidP="000B0C6B">
            <w:pPr>
              <w:jc w:val="right"/>
            </w:pPr>
            <w:r w:rsidRPr="00500DE9">
              <w:t>1</w:t>
            </w:r>
            <w:r w:rsidR="004965F4">
              <w:t>,</w:t>
            </w:r>
            <w:r w:rsidRPr="00500DE9">
              <w:t>596</w:t>
            </w:r>
          </w:p>
        </w:tc>
      </w:tr>
      <w:tr w:rsidR="000B0C6B" w14:paraId="591EB819" w14:textId="77777777" w:rsidTr="0008054C">
        <w:tc>
          <w:tcPr>
            <w:tcW w:w="817" w:type="dxa"/>
          </w:tcPr>
          <w:p w14:paraId="041B212D" w14:textId="77777777" w:rsidR="000B0C6B" w:rsidRPr="00F501D4" w:rsidRDefault="000B0C6B" w:rsidP="001B4D9C">
            <w:r w:rsidRPr="00F501D4">
              <w:t>C505</w:t>
            </w:r>
          </w:p>
        </w:tc>
        <w:tc>
          <w:tcPr>
            <w:tcW w:w="6521" w:type="dxa"/>
          </w:tcPr>
          <w:p w14:paraId="1FD47E7C" w14:textId="77777777" w:rsidR="000B0C6B" w:rsidRDefault="0008054C" w:rsidP="00B615CA">
            <w:r w:rsidRPr="0008054C">
              <w:t>Malignant neoplasm of lower-outer quadrant of breast</w:t>
            </w:r>
          </w:p>
        </w:tc>
        <w:tc>
          <w:tcPr>
            <w:tcW w:w="992" w:type="dxa"/>
          </w:tcPr>
          <w:p w14:paraId="36052B4C" w14:textId="77777777" w:rsidR="000B0C6B" w:rsidRPr="003763A8" w:rsidRDefault="000B0C6B" w:rsidP="000B0C6B">
            <w:pPr>
              <w:jc w:val="right"/>
            </w:pPr>
            <w:r w:rsidRPr="003763A8">
              <w:t>352</w:t>
            </w:r>
          </w:p>
        </w:tc>
        <w:tc>
          <w:tcPr>
            <w:tcW w:w="912" w:type="dxa"/>
          </w:tcPr>
          <w:p w14:paraId="7F5ACAB0" w14:textId="77777777" w:rsidR="000B0C6B" w:rsidRPr="00500DE9" w:rsidRDefault="000B0C6B" w:rsidP="000B0C6B">
            <w:pPr>
              <w:jc w:val="right"/>
            </w:pPr>
            <w:r w:rsidRPr="00500DE9">
              <w:t>358</w:t>
            </w:r>
          </w:p>
        </w:tc>
      </w:tr>
      <w:tr w:rsidR="000B0C6B" w14:paraId="2EF9F23D" w14:textId="77777777" w:rsidTr="0008054C">
        <w:tc>
          <w:tcPr>
            <w:tcW w:w="817" w:type="dxa"/>
          </w:tcPr>
          <w:p w14:paraId="0A898228" w14:textId="77777777" w:rsidR="000B0C6B" w:rsidRPr="00F501D4" w:rsidRDefault="000B0C6B" w:rsidP="001B4D9C">
            <w:r w:rsidRPr="00F501D4">
              <w:t>C506</w:t>
            </w:r>
          </w:p>
        </w:tc>
        <w:tc>
          <w:tcPr>
            <w:tcW w:w="6521" w:type="dxa"/>
          </w:tcPr>
          <w:p w14:paraId="585301A9" w14:textId="77777777" w:rsidR="000B0C6B" w:rsidRDefault="0008054C" w:rsidP="00B615CA">
            <w:r w:rsidRPr="0008054C">
              <w:t>Malignant neoplasm of axillary tail of breast</w:t>
            </w:r>
          </w:p>
        </w:tc>
        <w:tc>
          <w:tcPr>
            <w:tcW w:w="992" w:type="dxa"/>
          </w:tcPr>
          <w:p w14:paraId="03739507" w14:textId="77777777" w:rsidR="000B0C6B" w:rsidRPr="003763A8" w:rsidRDefault="000B0C6B" w:rsidP="000B0C6B">
            <w:pPr>
              <w:jc w:val="right"/>
            </w:pPr>
            <w:r w:rsidRPr="003763A8">
              <w:t>50</w:t>
            </w:r>
          </w:p>
        </w:tc>
        <w:tc>
          <w:tcPr>
            <w:tcW w:w="912" w:type="dxa"/>
          </w:tcPr>
          <w:p w14:paraId="0428DEDA" w14:textId="77777777" w:rsidR="000B0C6B" w:rsidRPr="00500DE9" w:rsidRDefault="000B0C6B" w:rsidP="000B0C6B">
            <w:pPr>
              <w:jc w:val="right"/>
            </w:pPr>
            <w:r w:rsidRPr="00500DE9">
              <w:t>78</w:t>
            </w:r>
          </w:p>
        </w:tc>
      </w:tr>
      <w:tr w:rsidR="000B0C6B" w14:paraId="3CE44D41" w14:textId="77777777" w:rsidTr="0008054C">
        <w:tc>
          <w:tcPr>
            <w:tcW w:w="817" w:type="dxa"/>
          </w:tcPr>
          <w:p w14:paraId="45CEEBF8" w14:textId="77777777" w:rsidR="000B0C6B" w:rsidRPr="00F501D4" w:rsidRDefault="000B0C6B" w:rsidP="001B4D9C">
            <w:r w:rsidRPr="00F501D4">
              <w:t>C508</w:t>
            </w:r>
          </w:p>
        </w:tc>
        <w:tc>
          <w:tcPr>
            <w:tcW w:w="6521" w:type="dxa"/>
          </w:tcPr>
          <w:p w14:paraId="2E3F72D2" w14:textId="77777777" w:rsidR="000B0C6B" w:rsidRDefault="0008054C" w:rsidP="00B615CA">
            <w:r w:rsidRPr="0008054C">
              <w:t>Malignant neoplasm</w:t>
            </w:r>
            <w:r>
              <w:t xml:space="preserve"> of overlapping sites of breast</w:t>
            </w:r>
          </w:p>
        </w:tc>
        <w:tc>
          <w:tcPr>
            <w:tcW w:w="992" w:type="dxa"/>
          </w:tcPr>
          <w:p w14:paraId="5324A114" w14:textId="77777777" w:rsidR="000B0C6B" w:rsidRPr="003763A8" w:rsidRDefault="000B0C6B" w:rsidP="000B0C6B">
            <w:pPr>
              <w:jc w:val="right"/>
            </w:pPr>
            <w:r w:rsidRPr="003763A8">
              <w:t>118</w:t>
            </w:r>
          </w:p>
        </w:tc>
        <w:tc>
          <w:tcPr>
            <w:tcW w:w="912" w:type="dxa"/>
          </w:tcPr>
          <w:p w14:paraId="3F445E59" w14:textId="77777777" w:rsidR="000B0C6B" w:rsidRPr="00500DE9" w:rsidRDefault="000B0C6B" w:rsidP="000B0C6B">
            <w:pPr>
              <w:jc w:val="right"/>
            </w:pPr>
            <w:r w:rsidRPr="00500DE9">
              <w:t>176</w:t>
            </w:r>
          </w:p>
        </w:tc>
      </w:tr>
      <w:tr w:rsidR="000B0C6B" w14:paraId="0266F1E0" w14:textId="77777777" w:rsidTr="0008054C">
        <w:tc>
          <w:tcPr>
            <w:tcW w:w="817" w:type="dxa"/>
          </w:tcPr>
          <w:p w14:paraId="1D74970C" w14:textId="77777777" w:rsidR="000B0C6B" w:rsidRPr="00F501D4" w:rsidRDefault="000B0C6B" w:rsidP="001B4D9C">
            <w:r w:rsidRPr="00F501D4">
              <w:t>C509</w:t>
            </w:r>
          </w:p>
        </w:tc>
        <w:tc>
          <w:tcPr>
            <w:tcW w:w="6521" w:type="dxa"/>
          </w:tcPr>
          <w:p w14:paraId="1CD3786F" w14:textId="77777777" w:rsidR="000B0C6B" w:rsidRDefault="0008054C" w:rsidP="00B615CA">
            <w:r w:rsidRPr="0008054C">
              <w:t>Malignant neoplasm of breast of unspecified site</w:t>
            </w:r>
          </w:p>
        </w:tc>
        <w:tc>
          <w:tcPr>
            <w:tcW w:w="992" w:type="dxa"/>
          </w:tcPr>
          <w:p w14:paraId="77C00254" w14:textId="77777777" w:rsidR="000B0C6B" w:rsidRPr="003763A8" w:rsidRDefault="000B0C6B" w:rsidP="000B0C6B">
            <w:pPr>
              <w:jc w:val="right"/>
            </w:pPr>
            <w:r w:rsidRPr="003763A8">
              <w:t>3</w:t>
            </w:r>
            <w:r w:rsidR="004965F4">
              <w:t>,</w:t>
            </w:r>
            <w:r w:rsidRPr="003763A8">
              <w:t>914</w:t>
            </w:r>
          </w:p>
        </w:tc>
        <w:tc>
          <w:tcPr>
            <w:tcW w:w="912" w:type="dxa"/>
          </w:tcPr>
          <w:p w14:paraId="1C263FB6" w14:textId="77777777" w:rsidR="000B0C6B" w:rsidRPr="00500DE9" w:rsidRDefault="000B0C6B" w:rsidP="000B0C6B">
            <w:pPr>
              <w:jc w:val="right"/>
            </w:pPr>
            <w:r w:rsidRPr="00500DE9">
              <w:t>3</w:t>
            </w:r>
            <w:r w:rsidR="004965F4">
              <w:t>,</w:t>
            </w:r>
            <w:r w:rsidRPr="00500DE9">
              <w:t>954</w:t>
            </w:r>
          </w:p>
        </w:tc>
      </w:tr>
      <w:tr w:rsidR="000B0C6B" w14:paraId="37C90396" w14:textId="77777777" w:rsidTr="0008054C">
        <w:tc>
          <w:tcPr>
            <w:tcW w:w="817" w:type="dxa"/>
          </w:tcPr>
          <w:p w14:paraId="4259E02A" w14:textId="77777777" w:rsidR="000B0C6B" w:rsidRPr="00F501D4" w:rsidRDefault="000B0C6B" w:rsidP="001B4D9C">
            <w:r w:rsidRPr="00F501D4">
              <w:t>C64</w:t>
            </w:r>
          </w:p>
        </w:tc>
        <w:tc>
          <w:tcPr>
            <w:tcW w:w="6521" w:type="dxa"/>
          </w:tcPr>
          <w:p w14:paraId="0CF9712C" w14:textId="77777777" w:rsidR="000B0C6B" w:rsidRDefault="0008054C" w:rsidP="00B615CA">
            <w:r w:rsidRPr="0008054C">
              <w:t>Malignant neoplasm of kidney, except renal pelvis</w:t>
            </w:r>
          </w:p>
        </w:tc>
        <w:tc>
          <w:tcPr>
            <w:tcW w:w="992" w:type="dxa"/>
          </w:tcPr>
          <w:p w14:paraId="58775B28" w14:textId="77777777" w:rsidR="000B0C6B" w:rsidRPr="003763A8" w:rsidRDefault="000B0C6B" w:rsidP="000B0C6B">
            <w:pPr>
              <w:jc w:val="right"/>
            </w:pPr>
            <w:r w:rsidRPr="003763A8">
              <w:t>1</w:t>
            </w:r>
            <w:r w:rsidR="004965F4">
              <w:t>,</w:t>
            </w:r>
            <w:r w:rsidRPr="003763A8">
              <w:t>014</w:t>
            </w:r>
          </w:p>
        </w:tc>
        <w:tc>
          <w:tcPr>
            <w:tcW w:w="912" w:type="dxa"/>
          </w:tcPr>
          <w:p w14:paraId="75F0F3E1" w14:textId="77777777" w:rsidR="000B0C6B" w:rsidRPr="00500DE9" w:rsidRDefault="000B0C6B" w:rsidP="000B0C6B">
            <w:pPr>
              <w:jc w:val="right"/>
            </w:pPr>
            <w:r w:rsidRPr="00500DE9">
              <w:t>862</w:t>
            </w:r>
          </w:p>
        </w:tc>
      </w:tr>
      <w:tr w:rsidR="000B0C6B" w14:paraId="25DC01B0" w14:textId="77777777" w:rsidTr="0008054C">
        <w:tc>
          <w:tcPr>
            <w:tcW w:w="817" w:type="dxa"/>
          </w:tcPr>
          <w:p w14:paraId="359B6D48" w14:textId="77777777" w:rsidR="000B0C6B" w:rsidRPr="00F501D4" w:rsidRDefault="000B0C6B" w:rsidP="001B4D9C">
            <w:r w:rsidRPr="00F501D4">
              <w:t>C65</w:t>
            </w:r>
          </w:p>
        </w:tc>
        <w:tc>
          <w:tcPr>
            <w:tcW w:w="6521" w:type="dxa"/>
          </w:tcPr>
          <w:p w14:paraId="26BC2A31" w14:textId="77777777" w:rsidR="000B0C6B" w:rsidRDefault="0008054C" w:rsidP="00B615CA">
            <w:r w:rsidRPr="0008054C">
              <w:t>Malignant neoplasm of renal pelvis</w:t>
            </w:r>
          </w:p>
        </w:tc>
        <w:tc>
          <w:tcPr>
            <w:tcW w:w="992" w:type="dxa"/>
          </w:tcPr>
          <w:p w14:paraId="1BAB54C6" w14:textId="77777777" w:rsidR="000B0C6B" w:rsidRPr="003763A8" w:rsidRDefault="000B0C6B" w:rsidP="000B0C6B">
            <w:pPr>
              <w:jc w:val="right"/>
            </w:pPr>
            <w:r w:rsidRPr="003763A8">
              <w:t>78</w:t>
            </w:r>
          </w:p>
        </w:tc>
        <w:tc>
          <w:tcPr>
            <w:tcW w:w="912" w:type="dxa"/>
          </w:tcPr>
          <w:p w14:paraId="16DFE189" w14:textId="77777777" w:rsidR="000B0C6B" w:rsidRPr="00500DE9" w:rsidRDefault="000B0C6B" w:rsidP="000B0C6B">
            <w:pPr>
              <w:jc w:val="right"/>
            </w:pPr>
            <w:r w:rsidRPr="00500DE9">
              <w:t>48</w:t>
            </w:r>
          </w:p>
        </w:tc>
      </w:tr>
      <w:tr w:rsidR="000B0C6B" w14:paraId="5075F98A" w14:textId="77777777" w:rsidTr="0008054C">
        <w:tc>
          <w:tcPr>
            <w:tcW w:w="817" w:type="dxa"/>
          </w:tcPr>
          <w:p w14:paraId="04398A44" w14:textId="77777777" w:rsidR="000B0C6B" w:rsidRPr="00F501D4" w:rsidRDefault="000B0C6B" w:rsidP="001B4D9C">
            <w:r w:rsidRPr="00F501D4">
              <w:t>C670</w:t>
            </w:r>
          </w:p>
        </w:tc>
        <w:tc>
          <w:tcPr>
            <w:tcW w:w="6521" w:type="dxa"/>
          </w:tcPr>
          <w:p w14:paraId="2E7A1790" w14:textId="77777777" w:rsidR="000B0C6B" w:rsidRDefault="0008054C" w:rsidP="00B615CA">
            <w:r w:rsidRPr="0008054C">
              <w:t>Malignant neoplasm of trigone of bladder</w:t>
            </w:r>
          </w:p>
        </w:tc>
        <w:tc>
          <w:tcPr>
            <w:tcW w:w="992" w:type="dxa"/>
          </w:tcPr>
          <w:p w14:paraId="1CE6C662" w14:textId="77777777" w:rsidR="000B0C6B" w:rsidRPr="003763A8" w:rsidRDefault="000B0C6B" w:rsidP="000B0C6B">
            <w:pPr>
              <w:jc w:val="right"/>
            </w:pPr>
            <w:r w:rsidRPr="003763A8">
              <w:t>26</w:t>
            </w:r>
          </w:p>
        </w:tc>
        <w:tc>
          <w:tcPr>
            <w:tcW w:w="912" w:type="dxa"/>
          </w:tcPr>
          <w:p w14:paraId="5C5553A0" w14:textId="77777777" w:rsidR="000B0C6B" w:rsidRPr="00500DE9" w:rsidRDefault="000B0C6B" w:rsidP="000B0C6B">
            <w:pPr>
              <w:jc w:val="right"/>
            </w:pPr>
            <w:r w:rsidRPr="00500DE9">
              <w:t>42</w:t>
            </w:r>
          </w:p>
        </w:tc>
      </w:tr>
      <w:tr w:rsidR="000B0C6B" w14:paraId="6A309852" w14:textId="77777777" w:rsidTr="0008054C">
        <w:tc>
          <w:tcPr>
            <w:tcW w:w="817" w:type="dxa"/>
          </w:tcPr>
          <w:p w14:paraId="58F309DC" w14:textId="77777777" w:rsidR="000B0C6B" w:rsidRPr="00F501D4" w:rsidRDefault="000B0C6B" w:rsidP="001B4D9C">
            <w:r w:rsidRPr="00F501D4">
              <w:t>C671</w:t>
            </w:r>
          </w:p>
        </w:tc>
        <w:tc>
          <w:tcPr>
            <w:tcW w:w="6521" w:type="dxa"/>
          </w:tcPr>
          <w:p w14:paraId="7ECE17E2" w14:textId="77777777" w:rsidR="000B0C6B" w:rsidRDefault="0008054C" w:rsidP="00B615CA">
            <w:r w:rsidRPr="0008054C">
              <w:t>Malignant neoplasm of dome of bladder</w:t>
            </w:r>
          </w:p>
        </w:tc>
        <w:tc>
          <w:tcPr>
            <w:tcW w:w="992" w:type="dxa"/>
          </w:tcPr>
          <w:p w14:paraId="43772692" w14:textId="77777777" w:rsidR="000B0C6B" w:rsidRPr="003763A8" w:rsidRDefault="000B0C6B" w:rsidP="000B0C6B">
            <w:pPr>
              <w:jc w:val="right"/>
            </w:pPr>
            <w:r w:rsidRPr="003763A8">
              <w:t>14</w:t>
            </w:r>
          </w:p>
        </w:tc>
        <w:tc>
          <w:tcPr>
            <w:tcW w:w="912" w:type="dxa"/>
          </w:tcPr>
          <w:p w14:paraId="4D0F976A" w14:textId="77777777" w:rsidR="000B0C6B" w:rsidRPr="00500DE9" w:rsidRDefault="000B0C6B" w:rsidP="000B0C6B">
            <w:pPr>
              <w:jc w:val="right"/>
            </w:pPr>
            <w:r w:rsidRPr="00500DE9">
              <w:t>22</w:t>
            </w:r>
          </w:p>
        </w:tc>
      </w:tr>
      <w:tr w:rsidR="000B0C6B" w14:paraId="002CD430" w14:textId="77777777" w:rsidTr="0008054C">
        <w:tc>
          <w:tcPr>
            <w:tcW w:w="817" w:type="dxa"/>
          </w:tcPr>
          <w:p w14:paraId="65506152" w14:textId="77777777" w:rsidR="000B0C6B" w:rsidRPr="00F501D4" w:rsidRDefault="000B0C6B" w:rsidP="001B4D9C">
            <w:r w:rsidRPr="00F501D4">
              <w:t>C672</w:t>
            </w:r>
          </w:p>
        </w:tc>
        <w:tc>
          <w:tcPr>
            <w:tcW w:w="6521" w:type="dxa"/>
          </w:tcPr>
          <w:p w14:paraId="57B27755" w14:textId="77777777" w:rsidR="000B0C6B" w:rsidRDefault="0008054C" w:rsidP="00B615CA">
            <w:r w:rsidRPr="0008054C">
              <w:t>Malignant neoplasm of lateral wall of bladder</w:t>
            </w:r>
          </w:p>
        </w:tc>
        <w:tc>
          <w:tcPr>
            <w:tcW w:w="992" w:type="dxa"/>
          </w:tcPr>
          <w:p w14:paraId="7498CAF9" w14:textId="77777777" w:rsidR="000B0C6B" w:rsidRPr="003763A8" w:rsidRDefault="000B0C6B" w:rsidP="000B0C6B">
            <w:pPr>
              <w:jc w:val="right"/>
            </w:pPr>
            <w:r w:rsidRPr="003763A8">
              <w:t>186</w:t>
            </w:r>
          </w:p>
        </w:tc>
        <w:tc>
          <w:tcPr>
            <w:tcW w:w="912" w:type="dxa"/>
          </w:tcPr>
          <w:p w14:paraId="24AF9D28" w14:textId="77777777" w:rsidR="000B0C6B" w:rsidRPr="00500DE9" w:rsidRDefault="000B0C6B" w:rsidP="000B0C6B">
            <w:pPr>
              <w:jc w:val="right"/>
            </w:pPr>
            <w:r w:rsidRPr="00500DE9">
              <w:t>110</w:t>
            </w:r>
          </w:p>
        </w:tc>
      </w:tr>
      <w:tr w:rsidR="000B0C6B" w14:paraId="387DC96E" w14:textId="77777777" w:rsidTr="0008054C">
        <w:tc>
          <w:tcPr>
            <w:tcW w:w="817" w:type="dxa"/>
          </w:tcPr>
          <w:p w14:paraId="52D4E1F2" w14:textId="77777777" w:rsidR="000B0C6B" w:rsidRPr="00F501D4" w:rsidRDefault="000B0C6B" w:rsidP="001B4D9C">
            <w:r w:rsidRPr="00F501D4">
              <w:t>C673</w:t>
            </w:r>
          </w:p>
        </w:tc>
        <w:tc>
          <w:tcPr>
            <w:tcW w:w="6521" w:type="dxa"/>
          </w:tcPr>
          <w:p w14:paraId="4BECD6B5" w14:textId="77777777" w:rsidR="000B0C6B" w:rsidRDefault="0008054C" w:rsidP="00B615CA">
            <w:r w:rsidRPr="0008054C">
              <w:t>Malignant neoplasm of anterior wall of bladder</w:t>
            </w:r>
          </w:p>
        </w:tc>
        <w:tc>
          <w:tcPr>
            <w:tcW w:w="992" w:type="dxa"/>
          </w:tcPr>
          <w:p w14:paraId="57F5C527" w14:textId="77777777" w:rsidR="000B0C6B" w:rsidRPr="003763A8" w:rsidRDefault="000B0C6B" w:rsidP="000B0C6B">
            <w:pPr>
              <w:jc w:val="right"/>
            </w:pPr>
            <w:r w:rsidRPr="003763A8">
              <w:t>44</w:t>
            </w:r>
          </w:p>
        </w:tc>
        <w:tc>
          <w:tcPr>
            <w:tcW w:w="912" w:type="dxa"/>
          </w:tcPr>
          <w:p w14:paraId="0A995C7C" w14:textId="77777777" w:rsidR="000B0C6B" w:rsidRPr="00500DE9" w:rsidRDefault="000B0C6B" w:rsidP="000B0C6B">
            <w:pPr>
              <w:jc w:val="right"/>
            </w:pPr>
            <w:r w:rsidRPr="00500DE9">
              <w:t>30</w:t>
            </w:r>
          </w:p>
        </w:tc>
      </w:tr>
      <w:tr w:rsidR="000B0C6B" w14:paraId="1AD847D4" w14:textId="77777777" w:rsidTr="0008054C">
        <w:tc>
          <w:tcPr>
            <w:tcW w:w="817" w:type="dxa"/>
          </w:tcPr>
          <w:p w14:paraId="4CA54645" w14:textId="77777777" w:rsidR="000B0C6B" w:rsidRPr="00F501D4" w:rsidRDefault="000B0C6B" w:rsidP="001B4D9C">
            <w:r w:rsidRPr="00F501D4">
              <w:t>C674</w:t>
            </w:r>
          </w:p>
        </w:tc>
        <w:tc>
          <w:tcPr>
            <w:tcW w:w="6521" w:type="dxa"/>
          </w:tcPr>
          <w:p w14:paraId="7B859F94" w14:textId="77777777" w:rsidR="000B0C6B" w:rsidRDefault="0008054C" w:rsidP="00B615CA">
            <w:r w:rsidRPr="0008054C">
              <w:t>Malignant neopla</w:t>
            </w:r>
            <w:r>
              <w:t>sm of posterior wall of bladder</w:t>
            </w:r>
          </w:p>
        </w:tc>
        <w:tc>
          <w:tcPr>
            <w:tcW w:w="992" w:type="dxa"/>
          </w:tcPr>
          <w:p w14:paraId="5047DACA" w14:textId="77777777" w:rsidR="000B0C6B" w:rsidRPr="003763A8" w:rsidRDefault="000B0C6B" w:rsidP="000B0C6B">
            <w:pPr>
              <w:jc w:val="right"/>
            </w:pPr>
            <w:r w:rsidRPr="003763A8">
              <w:t>88</w:t>
            </w:r>
          </w:p>
        </w:tc>
        <w:tc>
          <w:tcPr>
            <w:tcW w:w="912" w:type="dxa"/>
          </w:tcPr>
          <w:p w14:paraId="6FA1521E" w14:textId="77777777" w:rsidR="000B0C6B" w:rsidRPr="00500DE9" w:rsidRDefault="000B0C6B" w:rsidP="000B0C6B">
            <w:pPr>
              <w:jc w:val="right"/>
            </w:pPr>
            <w:r w:rsidRPr="00500DE9">
              <w:t>92</w:t>
            </w:r>
          </w:p>
        </w:tc>
      </w:tr>
      <w:tr w:rsidR="000B0C6B" w14:paraId="71F6CB55" w14:textId="77777777" w:rsidTr="0008054C">
        <w:tc>
          <w:tcPr>
            <w:tcW w:w="817" w:type="dxa"/>
          </w:tcPr>
          <w:p w14:paraId="76485E76" w14:textId="77777777" w:rsidR="000B0C6B" w:rsidRPr="00F501D4" w:rsidRDefault="000B0C6B" w:rsidP="001B4D9C">
            <w:r w:rsidRPr="00F501D4">
              <w:t>C675</w:t>
            </w:r>
          </w:p>
        </w:tc>
        <w:tc>
          <w:tcPr>
            <w:tcW w:w="6521" w:type="dxa"/>
          </w:tcPr>
          <w:p w14:paraId="515CDBE3" w14:textId="77777777" w:rsidR="000B0C6B" w:rsidRDefault="0008054C" w:rsidP="00B615CA">
            <w:r w:rsidRPr="0008054C">
              <w:t>Malignant neoplasm of bladder neck</w:t>
            </w:r>
          </w:p>
        </w:tc>
        <w:tc>
          <w:tcPr>
            <w:tcW w:w="992" w:type="dxa"/>
          </w:tcPr>
          <w:p w14:paraId="726C7997" w14:textId="77777777" w:rsidR="000B0C6B" w:rsidRPr="003763A8" w:rsidRDefault="000B0C6B" w:rsidP="000B0C6B">
            <w:pPr>
              <w:jc w:val="right"/>
            </w:pPr>
            <w:r w:rsidRPr="003763A8">
              <w:t>42</w:t>
            </w:r>
          </w:p>
        </w:tc>
        <w:tc>
          <w:tcPr>
            <w:tcW w:w="912" w:type="dxa"/>
          </w:tcPr>
          <w:p w14:paraId="468185CC" w14:textId="77777777" w:rsidR="000B0C6B" w:rsidRPr="00500DE9" w:rsidRDefault="000B0C6B" w:rsidP="000B0C6B">
            <w:pPr>
              <w:jc w:val="right"/>
            </w:pPr>
            <w:r w:rsidRPr="00500DE9">
              <w:t>40</w:t>
            </w:r>
          </w:p>
        </w:tc>
      </w:tr>
      <w:tr w:rsidR="000B0C6B" w14:paraId="0500247E" w14:textId="77777777" w:rsidTr="0008054C">
        <w:tc>
          <w:tcPr>
            <w:tcW w:w="817" w:type="dxa"/>
          </w:tcPr>
          <w:p w14:paraId="23E36F1F" w14:textId="77777777" w:rsidR="000B0C6B" w:rsidRPr="00F501D4" w:rsidRDefault="000B0C6B" w:rsidP="001B4D9C">
            <w:r w:rsidRPr="00F501D4">
              <w:t>C676</w:t>
            </w:r>
          </w:p>
        </w:tc>
        <w:tc>
          <w:tcPr>
            <w:tcW w:w="6521" w:type="dxa"/>
          </w:tcPr>
          <w:p w14:paraId="672AB9D2" w14:textId="77777777" w:rsidR="000B0C6B" w:rsidRDefault="0008054C" w:rsidP="00B615CA">
            <w:r w:rsidRPr="0008054C">
              <w:t>Malignant neoplasm of ureteric orifice</w:t>
            </w:r>
          </w:p>
        </w:tc>
        <w:tc>
          <w:tcPr>
            <w:tcW w:w="992" w:type="dxa"/>
          </w:tcPr>
          <w:p w14:paraId="6D27AB04" w14:textId="77777777" w:rsidR="000B0C6B" w:rsidRPr="003763A8" w:rsidRDefault="000B0C6B" w:rsidP="000B0C6B">
            <w:pPr>
              <w:jc w:val="right"/>
            </w:pPr>
            <w:r w:rsidRPr="003763A8">
              <w:t>64</w:t>
            </w:r>
          </w:p>
        </w:tc>
        <w:tc>
          <w:tcPr>
            <w:tcW w:w="912" w:type="dxa"/>
          </w:tcPr>
          <w:p w14:paraId="25D8B0B7" w14:textId="77777777" w:rsidR="000B0C6B" w:rsidRPr="00500DE9" w:rsidRDefault="000B0C6B" w:rsidP="000B0C6B">
            <w:pPr>
              <w:jc w:val="right"/>
            </w:pPr>
            <w:r w:rsidRPr="00500DE9">
              <w:t>38</w:t>
            </w:r>
          </w:p>
        </w:tc>
      </w:tr>
      <w:tr w:rsidR="000B0C6B" w14:paraId="0362AD15" w14:textId="77777777" w:rsidTr="0008054C">
        <w:tc>
          <w:tcPr>
            <w:tcW w:w="817" w:type="dxa"/>
          </w:tcPr>
          <w:p w14:paraId="7184983D" w14:textId="77777777" w:rsidR="000B0C6B" w:rsidRPr="00F501D4" w:rsidRDefault="000B0C6B" w:rsidP="001B4D9C">
            <w:r w:rsidRPr="00F501D4">
              <w:t>C678</w:t>
            </w:r>
          </w:p>
        </w:tc>
        <w:tc>
          <w:tcPr>
            <w:tcW w:w="6521" w:type="dxa"/>
          </w:tcPr>
          <w:p w14:paraId="06D14B48" w14:textId="77777777" w:rsidR="000B0C6B" w:rsidRDefault="0008054C" w:rsidP="00B615CA">
            <w:r w:rsidRPr="0008054C">
              <w:t>Malignant neoplasm of overlapping sites of bladder</w:t>
            </w:r>
          </w:p>
        </w:tc>
        <w:tc>
          <w:tcPr>
            <w:tcW w:w="992" w:type="dxa"/>
          </w:tcPr>
          <w:p w14:paraId="2641CB05" w14:textId="77777777" w:rsidR="000B0C6B" w:rsidRPr="003763A8" w:rsidRDefault="000B0C6B" w:rsidP="000B0C6B">
            <w:pPr>
              <w:jc w:val="right"/>
            </w:pPr>
            <w:r w:rsidRPr="003763A8">
              <w:t>142</w:t>
            </w:r>
          </w:p>
        </w:tc>
        <w:tc>
          <w:tcPr>
            <w:tcW w:w="912" w:type="dxa"/>
          </w:tcPr>
          <w:p w14:paraId="45164BB1" w14:textId="77777777" w:rsidR="000B0C6B" w:rsidRPr="00500DE9" w:rsidRDefault="000B0C6B" w:rsidP="000B0C6B">
            <w:pPr>
              <w:jc w:val="right"/>
            </w:pPr>
            <w:r w:rsidRPr="00500DE9">
              <w:t>84</w:t>
            </w:r>
          </w:p>
        </w:tc>
      </w:tr>
      <w:tr w:rsidR="000B0C6B" w14:paraId="4392BFD2" w14:textId="77777777" w:rsidTr="0008054C">
        <w:tc>
          <w:tcPr>
            <w:tcW w:w="817" w:type="dxa"/>
          </w:tcPr>
          <w:p w14:paraId="7B96A1B1" w14:textId="77777777" w:rsidR="000B0C6B" w:rsidRPr="00F501D4" w:rsidRDefault="000B0C6B" w:rsidP="001B4D9C">
            <w:r w:rsidRPr="00F501D4">
              <w:t>C679</w:t>
            </w:r>
          </w:p>
        </w:tc>
        <w:tc>
          <w:tcPr>
            <w:tcW w:w="6521" w:type="dxa"/>
          </w:tcPr>
          <w:p w14:paraId="5CC603CD" w14:textId="77777777" w:rsidR="000B0C6B" w:rsidRDefault="0008054C" w:rsidP="00B615CA">
            <w:r w:rsidRPr="0008054C">
              <w:t>Malignant neoplasm of bladder, unspecified</w:t>
            </w:r>
          </w:p>
        </w:tc>
        <w:tc>
          <w:tcPr>
            <w:tcW w:w="992" w:type="dxa"/>
          </w:tcPr>
          <w:p w14:paraId="338CBD18" w14:textId="77777777" w:rsidR="000B0C6B" w:rsidRPr="003763A8" w:rsidRDefault="000B0C6B" w:rsidP="000B0C6B">
            <w:pPr>
              <w:jc w:val="right"/>
            </w:pPr>
            <w:r w:rsidRPr="003763A8">
              <w:t>2</w:t>
            </w:r>
            <w:r w:rsidR="004965F4">
              <w:t>,</w:t>
            </w:r>
            <w:r w:rsidRPr="003763A8">
              <w:t>500</w:t>
            </w:r>
          </w:p>
        </w:tc>
        <w:tc>
          <w:tcPr>
            <w:tcW w:w="912" w:type="dxa"/>
          </w:tcPr>
          <w:p w14:paraId="393F1198" w14:textId="77777777" w:rsidR="000B0C6B" w:rsidRPr="00500DE9" w:rsidRDefault="000B0C6B" w:rsidP="000B0C6B">
            <w:pPr>
              <w:jc w:val="right"/>
            </w:pPr>
            <w:r w:rsidRPr="00500DE9">
              <w:t>2</w:t>
            </w:r>
            <w:r w:rsidR="004965F4">
              <w:t>,</w:t>
            </w:r>
            <w:r w:rsidRPr="00500DE9">
              <w:t>390</w:t>
            </w:r>
          </w:p>
        </w:tc>
      </w:tr>
      <w:tr w:rsidR="000B0C6B" w14:paraId="4B2D5E81" w14:textId="77777777" w:rsidTr="0008054C">
        <w:tc>
          <w:tcPr>
            <w:tcW w:w="817" w:type="dxa"/>
          </w:tcPr>
          <w:p w14:paraId="6FD5BFB1" w14:textId="77777777" w:rsidR="000B0C6B" w:rsidRPr="00F501D4" w:rsidRDefault="000B0C6B" w:rsidP="001B4D9C">
            <w:r w:rsidRPr="00F501D4">
              <w:t>C710</w:t>
            </w:r>
          </w:p>
        </w:tc>
        <w:tc>
          <w:tcPr>
            <w:tcW w:w="6521" w:type="dxa"/>
          </w:tcPr>
          <w:p w14:paraId="7627D26C" w14:textId="77777777" w:rsidR="000B0C6B" w:rsidRDefault="0008054C" w:rsidP="00B615CA">
            <w:r w:rsidRPr="0008054C">
              <w:t>Malignant neoplasm of cerebrum, except lobes and ventricles</w:t>
            </w:r>
          </w:p>
        </w:tc>
        <w:tc>
          <w:tcPr>
            <w:tcW w:w="992" w:type="dxa"/>
          </w:tcPr>
          <w:p w14:paraId="70C07371" w14:textId="77777777" w:rsidR="000B0C6B" w:rsidRPr="003763A8" w:rsidRDefault="000B0C6B" w:rsidP="000B0C6B">
            <w:pPr>
              <w:jc w:val="right"/>
            </w:pPr>
            <w:r w:rsidRPr="003763A8">
              <w:t>92</w:t>
            </w:r>
          </w:p>
        </w:tc>
        <w:tc>
          <w:tcPr>
            <w:tcW w:w="912" w:type="dxa"/>
          </w:tcPr>
          <w:p w14:paraId="221999C8" w14:textId="77777777" w:rsidR="000B0C6B" w:rsidRPr="00500DE9" w:rsidRDefault="000B0C6B" w:rsidP="000B0C6B">
            <w:pPr>
              <w:jc w:val="right"/>
            </w:pPr>
            <w:r w:rsidRPr="00500DE9">
              <w:t>52</w:t>
            </w:r>
          </w:p>
        </w:tc>
      </w:tr>
      <w:tr w:rsidR="000B0C6B" w14:paraId="75C8ACE1" w14:textId="77777777" w:rsidTr="0008054C">
        <w:tc>
          <w:tcPr>
            <w:tcW w:w="817" w:type="dxa"/>
          </w:tcPr>
          <w:p w14:paraId="268F5454" w14:textId="77777777" w:rsidR="000B0C6B" w:rsidRPr="00F501D4" w:rsidRDefault="000B0C6B" w:rsidP="001B4D9C">
            <w:r w:rsidRPr="00F501D4">
              <w:t>C711</w:t>
            </w:r>
          </w:p>
        </w:tc>
        <w:tc>
          <w:tcPr>
            <w:tcW w:w="6521" w:type="dxa"/>
          </w:tcPr>
          <w:p w14:paraId="63A2EFB5" w14:textId="77777777" w:rsidR="000B0C6B" w:rsidRDefault="0008054C" w:rsidP="00B615CA">
            <w:r w:rsidRPr="0008054C">
              <w:t>Malignant neoplasm of frontal lobe</w:t>
            </w:r>
          </w:p>
        </w:tc>
        <w:tc>
          <w:tcPr>
            <w:tcW w:w="992" w:type="dxa"/>
          </w:tcPr>
          <w:p w14:paraId="7CD2E0BF" w14:textId="77777777" w:rsidR="000B0C6B" w:rsidRPr="003763A8" w:rsidRDefault="000B0C6B" w:rsidP="000B0C6B">
            <w:pPr>
              <w:jc w:val="right"/>
            </w:pPr>
            <w:r w:rsidRPr="003763A8">
              <w:t>188</w:t>
            </w:r>
          </w:p>
        </w:tc>
        <w:tc>
          <w:tcPr>
            <w:tcW w:w="912" w:type="dxa"/>
          </w:tcPr>
          <w:p w14:paraId="4104F21A" w14:textId="77777777" w:rsidR="000B0C6B" w:rsidRPr="00500DE9" w:rsidRDefault="000B0C6B" w:rsidP="000B0C6B">
            <w:pPr>
              <w:jc w:val="right"/>
            </w:pPr>
            <w:r w:rsidRPr="00500DE9">
              <w:t>136</w:t>
            </w:r>
          </w:p>
        </w:tc>
      </w:tr>
      <w:tr w:rsidR="000B0C6B" w14:paraId="76D57593" w14:textId="77777777" w:rsidTr="0008054C">
        <w:tc>
          <w:tcPr>
            <w:tcW w:w="817" w:type="dxa"/>
          </w:tcPr>
          <w:p w14:paraId="2E9D20FC" w14:textId="77777777" w:rsidR="000B0C6B" w:rsidRPr="00F501D4" w:rsidRDefault="000B0C6B" w:rsidP="001B4D9C">
            <w:r w:rsidRPr="00F501D4">
              <w:t>C712</w:t>
            </w:r>
          </w:p>
        </w:tc>
        <w:tc>
          <w:tcPr>
            <w:tcW w:w="6521" w:type="dxa"/>
          </w:tcPr>
          <w:p w14:paraId="5D073717" w14:textId="77777777" w:rsidR="000B0C6B" w:rsidRDefault="0008054C" w:rsidP="00B615CA">
            <w:r w:rsidRPr="0008054C">
              <w:t>Malignant neoplasm of temporal lobe</w:t>
            </w:r>
          </w:p>
        </w:tc>
        <w:tc>
          <w:tcPr>
            <w:tcW w:w="992" w:type="dxa"/>
          </w:tcPr>
          <w:p w14:paraId="78D95B7F" w14:textId="77777777" w:rsidR="000B0C6B" w:rsidRPr="003763A8" w:rsidRDefault="000B0C6B" w:rsidP="000B0C6B">
            <w:pPr>
              <w:jc w:val="right"/>
            </w:pPr>
            <w:r w:rsidRPr="003763A8">
              <w:t>98</w:t>
            </w:r>
          </w:p>
        </w:tc>
        <w:tc>
          <w:tcPr>
            <w:tcW w:w="912" w:type="dxa"/>
          </w:tcPr>
          <w:p w14:paraId="459817CA" w14:textId="77777777" w:rsidR="000B0C6B" w:rsidRPr="00500DE9" w:rsidRDefault="000B0C6B" w:rsidP="000B0C6B">
            <w:pPr>
              <w:jc w:val="right"/>
            </w:pPr>
            <w:r w:rsidRPr="00500DE9">
              <w:t>78</w:t>
            </w:r>
          </w:p>
        </w:tc>
      </w:tr>
      <w:tr w:rsidR="000B0C6B" w14:paraId="18002D78" w14:textId="77777777" w:rsidTr="0008054C">
        <w:tc>
          <w:tcPr>
            <w:tcW w:w="817" w:type="dxa"/>
          </w:tcPr>
          <w:p w14:paraId="760C7665" w14:textId="77777777" w:rsidR="000B0C6B" w:rsidRPr="00F501D4" w:rsidRDefault="000B0C6B" w:rsidP="001B4D9C">
            <w:r w:rsidRPr="00F501D4">
              <w:t>C713</w:t>
            </w:r>
          </w:p>
        </w:tc>
        <w:tc>
          <w:tcPr>
            <w:tcW w:w="6521" w:type="dxa"/>
          </w:tcPr>
          <w:p w14:paraId="5726F368" w14:textId="77777777" w:rsidR="000B0C6B" w:rsidRDefault="0008054C" w:rsidP="00B615CA">
            <w:r w:rsidRPr="0008054C">
              <w:t>Malignant neoplasm of parietal lobe</w:t>
            </w:r>
          </w:p>
        </w:tc>
        <w:tc>
          <w:tcPr>
            <w:tcW w:w="992" w:type="dxa"/>
          </w:tcPr>
          <w:p w14:paraId="0C54BA38" w14:textId="77777777" w:rsidR="000B0C6B" w:rsidRPr="003763A8" w:rsidRDefault="000B0C6B" w:rsidP="000B0C6B">
            <w:pPr>
              <w:jc w:val="right"/>
            </w:pPr>
            <w:r w:rsidRPr="003763A8">
              <w:t>146</w:t>
            </w:r>
          </w:p>
        </w:tc>
        <w:tc>
          <w:tcPr>
            <w:tcW w:w="912" w:type="dxa"/>
          </w:tcPr>
          <w:p w14:paraId="2978BD3A" w14:textId="77777777" w:rsidR="000B0C6B" w:rsidRPr="00500DE9" w:rsidRDefault="000B0C6B" w:rsidP="000B0C6B">
            <w:pPr>
              <w:jc w:val="right"/>
            </w:pPr>
            <w:r w:rsidRPr="00500DE9">
              <w:t>72</w:t>
            </w:r>
          </w:p>
        </w:tc>
      </w:tr>
      <w:tr w:rsidR="000B0C6B" w14:paraId="5AAEA5C2" w14:textId="77777777" w:rsidTr="0008054C">
        <w:tc>
          <w:tcPr>
            <w:tcW w:w="817" w:type="dxa"/>
          </w:tcPr>
          <w:p w14:paraId="59DD0E70" w14:textId="77777777" w:rsidR="000B0C6B" w:rsidRPr="00F501D4" w:rsidRDefault="000B0C6B" w:rsidP="001B4D9C">
            <w:r w:rsidRPr="00F501D4">
              <w:t>C714</w:t>
            </w:r>
          </w:p>
        </w:tc>
        <w:tc>
          <w:tcPr>
            <w:tcW w:w="6521" w:type="dxa"/>
          </w:tcPr>
          <w:p w14:paraId="107FC139" w14:textId="77777777" w:rsidR="000B0C6B" w:rsidRDefault="0008054C" w:rsidP="00B615CA">
            <w:r w:rsidRPr="0008054C">
              <w:t>Malignant neoplasm of occipital lobe</w:t>
            </w:r>
          </w:p>
        </w:tc>
        <w:tc>
          <w:tcPr>
            <w:tcW w:w="992" w:type="dxa"/>
          </w:tcPr>
          <w:p w14:paraId="102455B7" w14:textId="77777777" w:rsidR="000B0C6B" w:rsidRPr="003763A8" w:rsidRDefault="000B0C6B" w:rsidP="000B0C6B">
            <w:pPr>
              <w:jc w:val="right"/>
            </w:pPr>
            <w:r w:rsidRPr="003763A8">
              <w:t>32</w:t>
            </w:r>
          </w:p>
        </w:tc>
        <w:tc>
          <w:tcPr>
            <w:tcW w:w="912" w:type="dxa"/>
          </w:tcPr>
          <w:p w14:paraId="5CF9152F" w14:textId="77777777" w:rsidR="000B0C6B" w:rsidRPr="00500DE9" w:rsidRDefault="000B0C6B" w:rsidP="000B0C6B">
            <w:pPr>
              <w:jc w:val="right"/>
            </w:pPr>
            <w:r w:rsidRPr="00500DE9">
              <w:t>30</w:t>
            </w:r>
          </w:p>
        </w:tc>
      </w:tr>
      <w:tr w:rsidR="000B0C6B" w14:paraId="78A68D86" w14:textId="77777777" w:rsidTr="0008054C">
        <w:tc>
          <w:tcPr>
            <w:tcW w:w="817" w:type="dxa"/>
          </w:tcPr>
          <w:p w14:paraId="7919DCB7" w14:textId="77777777" w:rsidR="000B0C6B" w:rsidRPr="00F501D4" w:rsidRDefault="000B0C6B" w:rsidP="001B4D9C">
            <w:r w:rsidRPr="00F501D4">
              <w:t>C715</w:t>
            </w:r>
          </w:p>
        </w:tc>
        <w:tc>
          <w:tcPr>
            <w:tcW w:w="6521" w:type="dxa"/>
          </w:tcPr>
          <w:p w14:paraId="70353F21" w14:textId="77777777" w:rsidR="000B0C6B" w:rsidRDefault="0008054C" w:rsidP="00B615CA">
            <w:r w:rsidRPr="0008054C">
              <w:t>Malignant neoplasm of cerebral ventricle</w:t>
            </w:r>
          </w:p>
        </w:tc>
        <w:tc>
          <w:tcPr>
            <w:tcW w:w="992" w:type="dxa"/>
          </w:tcPr>
          <w:p w14:paraId="45C3CF7F" w14:textId="77777777" w:rsidR="000B0C6B" w:rsidRPr="003763A8" w:rsidRDefault="000B0C6B" w:rsidP="000B0C6B">
            <w:pPr>
              <w:jc w:val="right"/>
            </w:pPr>
            <w:r w:rsidRPr="003763A8">
              <w:t>10</w:t>
            </w:r>
          </w:p>
        </w:tc>
        <w:tc>
          <w:tcPr>
            <w:tcW w:w="912" w:type="dxa"/>
          </w:tcPr>
          <w:p w14:paraId="03FC1461" w14:textId="77777777" w:rsidR="000B0C6B" w:rsidRPr="00500DE9" w:rsidRDefault="000B0C6B" w:rsidP="000B0C6B">
            <w:pPr>
              <w:jc w:val="right"/>
            </w:pPr>
            <w:r w:rsidRPr="00500DE9">
              <w:t>14</w:t>
            </w:r>
          </w:p>
        </w:tc>
      </w:tr>
      <w:tr w:rsidR="000B0C6B" w14:paraId="290483A1" w14:textId="77777777" w:rsidTr="0008054C">
        <w:tc>
          <w:tcPr>
            <w:tcW w:w="817" w:type="dxa"/>
          </w:tcPr>
          <w:p w14:paraId="2890480A" w14:textId="77777777" w:rsidR="000B0C6B" w:rsidRPr="00F501D4" w:rsidRDefault="000B0C6B" w:rsidP="001B4D9C">
            <w:r w:rsidRPr="00F501D4">
              <w:t>C716</w:t>
            </w:r>
          </w:p>
        </w:tc>
        <w:tc>
          <w:tcPr>
            <w:tcW w:w="6521" w:type="dxa"/>
          </w:tcPr>
          <w:p w14:paraId="422872F0" w14:textId="77777777" w:rsidR="000B0C6B" w:rsidRDefault="0008054C" w:rsidP="00B615CA">
            <w:r w:rsidRPr="0008054C">
              <w:t>Malignant neoplasm of cerebellum</w:t>
            </w:r>
          </w:p>
        </w:tc>
        <w:tc>
          <w:tcPr>
            <w:tcW w:w="992" w:type="dxa"/>
          </w:tcPr>
          <w:p w14:paraId="24CE29B8" w14:textId="77777777" w:rsidR="000B0C6B" w:rsidRPr="003763A8" w:rsidRDefault="000B0C6B" w:rsidP="000B0C6B">
            <w:pPr>
              <w:jc w:val="right"/>
            </w:pPr>
            <w:r w:rsidRPr="003763A8">
              <w:t>50</w:t>
            </w:r>
          </w:p>
        </w:tc>
        <w:tc>
          <w:tcPr>
            <w:tcW w:w="912" w:type="dxa"/>
          </w:tcPr>
          <w:p w14:paraId="14234B18" w14:textId="77777777" w:rsidR="000B0C6B" w:rsidRPr="00500DE9" w:rsidRDefault="000B0C6B" w:rsidP="000B0C6B">
            <w:pPr>
              <w:jc w:val="right"/>
            </w:pPr>
            <w:r w:rsidRPr="00500DE9">
              <w:t>40</w:t>
            </w:r>
          </w:p>
        </w:tc>
      </w:tr>
      <w:tr w:rsidR="000B0C6B" w14:paraId="6A6D24E4" w14:textId="77777777" w:rsidTr="0008054C">
        <w:tc>
          <w:tcPr>
            <w:tcW w:w="817" w:type="dxa"/>
          </w:tcPr>
          <w:p w14:paraId="2D3A7BE6" w14:textId="77777777" w:rsidR="000B0C6B" w:rsidRPr="00F501D4" w:rsidRDefault="000B0C6B" w:rsidP="001B4D9C">
            <w:r w:rsidRPr="00F501D4">
              <w:t>C717</w:t>
            </w:r>
          </w:p>
        </w:tc>
        <w:tc>
          <w:tcPr>
            <w:tcW w:w="6521" w:type="dxa"/>
          </w:tcPr>
          <w:p w14:paraId="37AFFA2D" w14:textId="77777777" w:rsidR="000B0C6B" w:rsidRDefault="0008054C" w:rsidP="00B615CA">
            <w:r w:rsidRPr="0008054C">
              <w:t>Malignant neoplasm of brain stem</w:t>
            </w:r>
          </w:p>
        </w:tc>
        <w:tc>
          <w:tcPr>
            <w:tcW w:w="992" w:type="dxa"/>
          </w:tcPr>
          <w:p w14:paraId="751D5F18" w14:textId="77777777" w:rsidR="000B0C6B" w:rsidRPr="003763A8" w:rsidRDefault="000B0C6B" w:rsidP="000B0C6B">
            <w:pPr>
              <w:jc w:val="right"/>
            </w:pPr>
            <w:r w:rsidRPr="003763A8">
              <w:t>26</w:t>
            </w:r>
          </w:p>
        </w:tc>
        <w:tc>
          <w:tcPr>
            <w:tcW w:w="912" w:type="dxa"/>
          </w:tcPr>
          <w:p w14:paraId="02D61841" w14:textId="77777777" w:rsidR="000B0C6B" w:rsidRPr="00500DE9" w:rsidRDefault="000B0C6B" w:rsidP="000B0C6B">
            <w:pPr>
              <w:jc w:val="right"/>
            </w:pPr>
            <w:r w:rsidRPr="00500DE9">
              <w:t>14</w:t>
            </w:r>
          </w:p>
        </w:tc>
      </w:tr>
      <w:tr w:rsidR="000B0C6B" w14:paraId="71624EBB" w14:textId="77777777" w:rsidTr="0008054C">
        <w:tc>
          <w:tcPr>
            <w:tcW w:w="817" w:type="dxa"/>
          </w:tcPr>
          <w:p w14:paraId="782D3045" w14:textId="77777777" w:rsidR="000B0C6B" w:rsidRPr="00F501D4" w:rsidRDefault="000B0C6B" w:rsidP="001B4D9C">
            <w:r w:rsidRPr="00F501D4">
              <w:t>C718</w:t>
            </w:r>
          </w:p>
        </w:tc>
        <w:tc>
          <w:tcPr>
            <w:tcW w:w="6521" w:type="dxa"/>
          </w:tcPr>
          <w:p w14:paraId="78A1B80E" w14:textId="77777777" w:rsidR="000B0C6B" w:rsidRDefault="0008054C" w:rsidP="00B615CA">
            <w:r w:rsidRPr="0008054C">
              <w:t>Malignant neoplasm of overlapping sites of brain</w:t>
            </w:r>
          </w:p>
        </w:tc>
        <w:tc>
          <w:tcPr>
            <w:tcW w:w="992" w:type="dxa"/>
          </w:tcPr>
          <w:p w14:paraId="6F1EEDFD" w14:textId="77777777" w:rsidR="000B0C6B" w:rsidRPr="003763A8" w:rsidRDefault="000B0C6B" w:rsidP="000B0C6B">
            <w:pPr>
              <w:jc w:val="right"/>
            </w:pPr>
            <w:r w:rsidRPr="003763A8">
              <w:t>42</w:t>
            </w:r>
          </w:p>
        </w:tc>
        <w:tc>
          <w:tcPr>
            <w:tcW w:w="912" w:type="dxa"/>
          </w:tcPr>
          <w:p w14:paraId="109CFB53" w14:textId="77777777" w:rsidR="000B0C6B" w:rsidRPr="00500DE9" w:rsidRDefault="000B0C6B" w:rsidP="000B0C6B">
            <w:pPr>
              <w:jc w:val="right"/>
            </w:pPr>
            <w:r w:rsidRPr="00500DE9">
              <w:t>12</w:t>
            </w:r>
          </w:p>
        </w:tc>
      </w:tr>
      <w:tr w:rsidR="000B0C6B" w14:paraId="6651B953" w14:textId="77777777" w:rsidTr="0008054C">
        <w:tc>
          <w:tcPr>
            <w:tcW w:w="817" w:type="dxa"/>
          </w:tcPr>
          <w:p w14:paraId="637342E2" w14:textId="77777777" w:rsidR="000B0C6B" w:rsidRDefault="000B0C6B" w:rsidP="001B4D9C">
            <w:r w:rsidRPr="00F501D4">
              <w:t>C719</w:t>
            </w:r>
          </w:p>
        </w:tc>
        <w:tc>
          <w:tcPr>
            <w:tcW w:w="6521" w:type="dxa"/>
          </w:tcPr>
          <w:p w14:paraId="57D9C81E" w14:textId="77777777" w:rsidR="000B0C6B" w:rsidRDefault="0008054C" w:rsidP="00B615CA">
            <w:r w:rsidRPr="0008054C">
              <w:t>Malignant neoplasm of brain, unspecified</w:t>
            </w:r>
          </w:p>
        </w:tc>
        <w:tc>
          <w:tcPr>
            <w:tcW w:w="992" w:type="dxa"/>
          </w:tcPr>
          <w:p w14:paraId="58DF15F1" w14:textId="77777777" w:rsidR="000B0C6B" w:rsidRDefault="000B0C6B" w:rsidP="000B0C6B">
            <w:pPr>
              <w:jc w:val="right"/>
            </w:pPr>
            <w:r w:rsidRPr="003763A8">
              <w:t>134</w:t>
            </w:r>
          </w:p>
        </w:tc>
        <w:tc>
          <w:tcPr>
            <w:tcW w:w="912" w:type="dxa"/>
          </w:tcPr>
          <w:p w14:paraId="01599FBD" w14:textId="77777777" w:rsidR="000B0C6B" w:rsidRDefault="000B0C6B" w:rsidP="000B0C6B">
            <w:pPr>
              <w:jc w:val="right"/>
            </w:pPr>
            <w:r w:rsidRPr="00500DE9">
              <w:t>306</w:t>
            </w:r>
          </w:p>
        </w:tc>
      </w:tr>
      <w:tr w:rsidR="006D404A" w14:paraId="0BE5A840" w14:textId="77777777" w:rsidTr="0008054C">
        <w:tc>
          <w:tcPr>
            <w:tcW w:w="817" w:type="dxa"/>
          </w:tcPr>
          <w:p w14:paraId="683F90AC" w14:textId="77777777" w:rsidR="006D404A" w:rsidRDefault="006D404A" w:rsidP="001B4D9C"/>
        </w:tc>
        <w:tc>
          <w:tcPr>
            <w:tcW w:w="6521" w:type="dxa"/>
          </w:tcPr>
          <w:p w14:paraId="699E14E3" w14:textId="77777777" w:rsidR="006D404A" w:rsidRDefault="006D404A" w:rsidP="00B615CA">
            <w:r>
              <w:t>Total</w:t>
            </w:r>
          </w:p>
        </w:tc>
        <w:tc>
          <w:tcPr>
            <w:tcW w:w="992" w:type="dxa"/>
          </w:tcPr>
          <w:p w14:paraId="709432B6" w14:textId="77777777" w:rsidR="006D404A" w:rsidRDefault="006D404A" w:rsidP="000B0C6B">
            <w:pPr>
              <w:jc w:val="right"/>
            </w:pPr>
            <w:r>
              <w:t>19</w:t>
            </w:r>
            <w:r w:rsidR="004965F4">
              <w:t>,</w:t>
            </w:r>
            <w:r>
              <w:t>448</w:t>
            </w:r>
          </w:p>
        </w:tc>
        <w:tc>
          <w:tcPr>
            <w:tcW w:w="912" w:type="dxa"/>
          </w:tcPr>
          <w:p w14:paraId="006A5FB1" w14:textId="77777777" w:rsidR="006D404A" w:rsidRDefault="006D404A" w:rsidP="000B0C6B">
            <w:pPr>
              <w:jc w:val="right"/>
            </w:pPr>
            <w:r>
              <w:t>18</w:t>
            </w:r>
            <w:r w:rsidR="004965F4">
              <w:t>,</w:t>
            </w:r>
            <w:r>
              <w:t>794</w:t>
            </w:r>
          </w:p>
        </w:tc>
      </w:tr>
      <w:tr w:rsidR="006D404A" w14:paraId="2ABFC802" w14:textId="77777777" w:rsidTr="0008054C">
        <w:tc>
          <w:tcPr>
            <w:tcW w:w="817" w:type="dxa"/>
          </w:tcPr>
          <w:p w14:paraId="04745368" w14:textId="77777777" w:rsidR="006D404A" w:rsidRDefault="006D404A" w:rsidP="001B4D9C"/>
        </w:tc>
        <w:tc>
          <w:tcPr>
            <w:tcW w:w="6521" w:type="dxa"/>
          </w:tcPr>
          <w:p w14:paraId="7DB06594" w14:textId="77777777" w:rsidR="006D404A" w:rsidRPr="006D404A" w:rsidRDefault="006D404A" w:rsidP="00B615CA">
            <w:pPr>
              <w:rPr>
                <w:b/>
              </w:rPr>
            </w:pPr>
          </w:p>
        </w:tc>
        <w:tc>
          <w:tcPr>
            <w:tcW w:w="992" w:type="dxa"/>
          </w:tcPr>
          <w:p w14:paraId="7335C813" w14:textId="77777777" w:rsidR="006D404A" w:rsidRDefault="006D404A" w:rsidP="000B0C6B">
            <w:pPr>
              <w:jc w:val="right"/>
            </w:pPr>
          </w:p>
        </w:tc>
        <w:tc>
          <w:tcPr>
            <w:tcW w:w="912" w:type="dxa"/>
          </w:tcPr>
          <w:p w14:paraId="7149794F" w14:textId="77777777" w:rsidR="006D404A" w:rsidRDefault="006D404A" w:rsidP="000B0C6B">
            <w:pPr>
              <w:jc w:val="right"/>
            </w:pPr>
          </w:p>
        </w:tc>
      </w:tr>
      <w:tr w:rsidR="006D404A" w14:paraId="5A869E18" w14:textId="77777777" w:rsidTr="0008054C">
        <w:tc>
          <w:tcPr>
            <w:tcW w:w="817" w:type="dxa"/>
          </w:tcPr>
          <w:p w14:paraId="1A68B564" w14:textId="77777777" w:rsidR="006D404A" w:rsidRDefault="006D404A" w:rsidP="001B4D9C"/>
        </w:tc>
        <w:tc>
          <w:tcPr>
            <w:tcW w:w="6521" w:type="dxa"/>
          </w:tcPr>
          <w:p w14:paraId="3E038DCD" w14:textId="77777777" w:rsidR="006D404A" w:rsidRPr="006D404A" w:rsidRDefault="006D404A" w:rsidP="00B615CA">
            <w:pPr>
              <w:rPr>
                <w:b/>
              </w:rPr>
            </w:pPr>
            <w:r w:rsidRPr="006D404A">
              <w:rPr>
                <w:b/>
              </w:rPr>
              <w:t>EHA health conditions</w:t>
            </w:r>
          </w:p>
        </w:tc>
        <w:tc>
          <w:tcPr>
            <w:tcW w:w="992" w:type="dxa"/>
          </w:tcPr>
          <w:p w14:paraId="2963CE76" w14:textId="77777777" w:rsidR="006D404A" w:rsidRDefault="006D404A" w:rsidP="000B0C6B">
            <w:pPr>
              <w:jc w:val="right"/>
            </w:pPr>
          </w:p>
        </w:tc>
        <w:tc>
          <w:tcPr>
            <w:tcW w:w="912" w:type="dxa"/>
          </w:tcPr>
          <w:p w14:paraId="74F4484D" w14:textId="77777777" w:rsidR="006D404A" w:rsidRDefault="006D404A" w:rsidP="000B0C6B">
            <w:pPr>
              <w:jc w:val="right"/>
            </w:pPr>
          </w:p>
        </w:tc>
      </w:tr>
      <w:tr w:rsidR="000B0C6B" w14:paraId="369D94E4" w14:textId="77777777" w:rsidTr="0008054C">
        <w:tc>
          <w:tcPr>
            <w:tcW w:w="817" w:type="dxa"/>
          </w:tcPr>
          <w:p w14:paraId="796BDCC0" w14:textId="77777777" w:rsidR="000B0C6B" w:rsidRPr="00F501D4" w:rsidRDefault="000B0C6B" w:rsidP="001B4D9C">
            <w:r>
              <w:t>C34</w:t>
            </w:r>
          </w:p>
        </w:tc>
        <w:tc>
          <w:tcPr>
            <w:tcW w:w="6521" w:type="dxa"/>
          </w:tcPr>
          <w:p w14:paraId="3A00B061" w14:textId="77777777" w:rsidR="000B0C6B" w:rsidRDefault="000B0C6B" w:rsidP="00B615CA">
            <w:r>
              <w:t>Lung cancer</w:t>
            </w:r>
          </w:p>
        </w:tc>
        <w:tc>
          <w:tcPr>
            <w:tcW w:w="992" w:type="dxa"/>
          </w:tcPr>
          <w:p w14:paraId="477B522E" w14:textId="77777777" w:rsidR="000B0C6B" w:rsidRPr="003763A8" w:rsidRDefault="0008054C" w:rsidP="000B0C6B">
            <w:pPr>
              <w:jc w:val="right"/>
            </w:pPr>
            <w:r>
              <w:t>6</w:t>
            </w:r>
            <w:r w:rsidR="004965F4">
              <w:t>,</w:t>
            </w:r>
            <w:r>
              <w:t>610</w:t>
            </w:r>
          </w:p>
        </w:tc>
        <w:tc>
          <w:tcPr>
            <w:tcW w:w="912" w:type="dxa"/>
          </w:tcPr>
          <w:p w14:paraId="610C797D" w14:textId="77777777" w:rsidR="000B0C6B" w:rsidRPr="00500DE9" w:rsidRDefault="0008054C" w:rsidP="000B0C6B">
            <w:pPr>
              <w:jc w:val="right"/>
            </w:pPr>
            <w:r>
              <w:t>6</w:t>
            </w:r>
            <w:r w:rsidR="004965F4">
              <w:t>,</w:t>
            </w:r>
            <w:r>
              <w:t>254</w:t>
            </w:r>
          </w:p>
        </w:tc>
      </w:tr>
      <w:tr w:rsidR="000B0C6B" w14:paraId="7EF50EF7" w14:textId="77777777" w:rsidTr="0008054C">
        <w:tc>
          <w:tcPr>
            <w:tcW w:w="817" w:type="dxa"/>
          </w:tcPr>
          <w:p w14:paraId="5665B88E" w14:textId="77777777" w:rsidR="000B0C6B" w:rsidRPr="00F501D4" w:rsidRDefault="000B0C6B" w:rsidP="001B4D9C">
            <w:r>
              <w:t>C50</w:t>
            </w:r>
          </w:p>
        </w:tc>
        <w:tc>
          <w:tcPr>
            <w:tcW w:w="6521" w:type="dxa"/>
          </w:tcPr>
          <w:p w14:paraId="1766159A" w14:textId="77777777" w:rsidR="000B0C6B" w:rsidRDefault="000B0C6B" w:rsidP="00B615CA">
            <w:r>
              <w:t>Breast cancer</w:t>
            </w:r>
          </w:p>
        </w:tc>
        <w:tc>
          <w:tcPr>
            <w:tcW w:w="992" w:type="dxa"/>
          </w:tcPr>
          <w:p w14:paraId="42576BA5" w14:textId="77777777" w:rsidR="000B0C6B" w:rsidRPr="003763A8" w:rsidRDefault="0008054C" w:rsidP="000B0C6B">
            <w:pPr>
              <w:jc w:val="right"/>
            </w:pPr>
            <w:r>
              <w:t>7</w:t>
            </w:r>
            <w:r w:rsidR="004965F4">
              <w:t>,</w:t>
            </w:r>
            <w:r>
              <w:t>376</w:t>
            </w:r>
          </w:p>
        </w:tc>
        <w:tc>
          <w:tcPr>
            <w:tcW w:w="912" w:type="dxa"/>
          </w:tcPr>
          <w:p w14:paraId="2EC96359" w14:textId="77777777" w:rsidR="000B0C6B" w:rsidRPr="00500DE9" w:rsidRDefault="0008054C" w:rsidP="006D404A">
            <w:pPr>
              <w:jc w:val="right"/>
            </w:pPr>
            <w:r>
              <w:t>7</w:t>
            </w:r>
            <w:r w:rsidR="004965F4">
              <w:t>,</w:t>
            </w:r>
            <w:r>
              <w:t>584</w:t>
            </w:r>
          </w:p>
        </w:tc>
      </w:tr>
      <w:tr w:rsidR="000B0C6B" w14:paraId="65492DE7" w14:textId="77777777" w:rsidTr="0008054C">
        <w:tc>
          <w:tcPr>
            <w:tcW w:w="817" w:type="dxa"/>
          </w:tcPr>
          <w:p w14:paraId="1A4C1E6E" w14:textId="77777777" w:rsidR="000B0C6B" w:rsidRPr="00F501D4" w:rsidRDefault="000B0C6B" w:rsidP="001B4D9C">
            <w:r>
              <w:t>C67</w:t>
            </w:r>
          </w:p>
        </w:tc>
        <w:tc>
          <w:tcPr>
            <w:tcW w:w="6521" w:type="dxa"/>
          </w:tcPr>
          <w:p w14:paraId="75382FCF" w14:textId="77777777" w:rsidR="000B0C6B" w:rsidRDefault="000B0C6B" w:rsidP="00B615CA">
            <w:r>
              <w:t>Bladder cancer</w:t>
            </w:r>
          </w:p>
        </w:tc>
        <w:tc>
          <w:tcPr>
            <w:tcW w:w="992" w:type="dxa"/>
          </w:tcPr>
          <w:p w14:paraId="078F0DD7" w14:textId="77777777" w:rsidR="000B0C6B" w:rsidRPr="003763A8" w:rsidRDefault="006D404A" w:rsidP="000B0C6B">
            <w:pPr>
              <w:jc w:val="right"/>
            </w:pPr>
            <w:r>
              <w:t>3</w:t>
            </w:r>
            <w:r w:rsidR="004965F4">
              <w:t>,</w:t>
            </w:r>
            <w:r>
              <w:t>106</w:t>
            </w:r>
          </w:p>
        </w:tc>
        <w:tc>
          <w:tcPr>
            <w:tcW w:w="912" w:type="dxa"/>
          </w:tcPr>
          <w:p w14:paraId="1612AB7A" w14:textId="77777777" w:rsidR="000B0C6B" w:rsidRPr="00500DE9" w:rsidRDefault="006D404A" w:rsidP="000B0C6B">
            <w:pPr>
              <w:jc w:val="right"/>
            </w:pPr>
            <w:r>
              <w:t>2</w:t>
            </w:r>
            <w:r w:rsidR="004965F4">
              <w:t>,</w:t>
            </w:r>
            <w:r>
              <w:t>848</w:t>
            </w:r>
          </w:p>
        </w:tc>
      </w:tr>
      <w:tr w:rsidR="000B0C6B" w14:paraId="723C3901" w14:textId="77777777" w:rsidTr="0008054C">
        <w:tc>
          <w:tcPr>
            <w:tcW w:w="817" w:type="dxa"/>
          </w:tcPr>
          <w:p w14:paraId="4372D4CE" w14:textId="77777777" w:rsidR="000B0C6B" w:rsidRPr="00F501D4" w:rsidRDefault="000B0C6B" w:rsidP="001B4D9C">
            <w:r>
              <w:t>C71</w:t>
            </w:r>
          </w:p>
        </w:tc>
        <w:tc>
          <w:tcPr>
            <w:tcW w:w="6521" w:type="dxa"/>
          </w:tcPr>
          <w:p w14:paraId="275AAD2B" w14:textId="77777777" w:rsidR="000B0C6B" w:rsidRDefault="000B0C6B" w:rsidP="00B615CA">
            <w:r>
              <w:t>Brain cancer</w:t>
            </w:r>
          </w:p>
        </w:tc>
        <w:tc>
          <w:tcPr>
            <w:tcW w:w="992" w:type="dxa"/>
          </w:tcPr>
          <w:p w14:paraId="5CB2054A" w14:textId="77777777" w:rsidR="000B0C6B" w:rsidRPr="003763A8" w:rsidRDefault="006D404A" w:rsidP="000B0C6B">
            <w:pPr>
              <w:jc w:val="right"/>
            </w:pPr>
            <w:r>
              <w:t>818</w:t>
            </w:r>
          </w:p>
        </w:tc>
        <w:tc>
          <w:tcPr>
            <w:tcW w:w="912" w:type="dxa"/>
          </w:tcPr>
          <w:p w14:paraId="3481CA57" w14:textId="77777777" w:rsidR="000B0C6B" w:rsidRPr="00500DE9" w:rsidRDefault="006D404A" w:rsidP="000B0C6B">
            <w:pPr>
              <w:jc w:val="right"/>
            </w:pPr>
            <w:r>
              <w:t>754</w:t>
            </w:r>
          </w:p>
        </w:tc>
      </w:tr>
      <w:tr w:rsidR="000B0C6B" w14:paraId="15549514" w14:textId="77777777" w:rsidTr="0008054C">
        <w:tc>
          <w:tcPr>
            <w:tcW w:w="817" w:type="dxa"/>
          </w:tcPr>
          <w:p w14:paraId="0B63CD8F" w14:textId="77777777" w:rsidR="000B0C6B" w:rsidRPr="00F501D4" w:rsidRDefault="000B0C6B" w:rsidP="001B4D9C">
            <w:r>
              <w:t>C22</w:t>
            </w:r>
          </w:p>
        </w:tc>
        <w:tc>
          <w:tcPr>
            <w:tcW w:w="6521" w:type="dxa"/>
          </w:tcPr>
          <w:p w14:paraId="0ED19389" w14:textId="77777777" w:rsidR="000B0C6B" w:rsidRDefault="000B0C6B" w:rsidP="00B615CA">
            <w:r>
              <w:t>Liver cancer</w:t>
            </w:r>
          </w:p>
        </w:tc>
        <w:tc>
          <w:tcPr>
            <w:tcW w:w="992" w:type="dxa"/>
          </w:tcPr>
          <w:p w14:paraId="1915A52C" w14:textId="77777777" w:rsidR="000B0C6B" w:rsidRPr="003763A8" w:rsidRDefault="006D404A" w:rsidP="000B0C6B">
            <w:pPr>
              <w:jc w:val="right"/>
            </w:pPr>
            <w:r>
              <w:t>424</w:t>
            </w:r>
          </w:p>
        </w:tc>
        <w:tc>
          <w:tcPr>
            <w:tcW w:w="912" w:type="dxa"/>
          </w:tcPr>
          <w:p w14:paraId="6E6E3783" w14:textId="77777777" w:rsidR="000B0C6B" w:rsidRPr="00500DE9" w:rsidRDefault="006D404A" w:rsidP="000B0C6B">
            <w:pPr>
              <w:jc w:val="right"/>
            </w:pPr>
            <w:r>
              <w:t>428</w:t>
            </w:r>
          </w:p>
        </w:tc>
      </w:tr>
    </w:tbl>
    <w:p w14:paraId="68E7D6BC" w14:textId="77777777" w:rsidR="00570015" w:rsidRDefault="000B0C6B" w:rsidP="00B615CA">
      <w:r>
        <w:t xml:space="preserve">* There are no cases of prostate cancer, skin cancer, Leukaemia or mesothelioma in the </w:t>
      </w:r>
      <w:proofErr w:type="spellStart"/>
      <w:r>
        <w:t>Sahsuland</w:t>
      </w:r>
      <w:proofErr w:type="spellEnd"/>
      <w:r>
        <w:t xml:space="preserve"> data.</w:t>
      </w:r>
    </w:p>
    <w:p w14:paraId="2125EC86" w14:textId="77777777" w:rsidR="00A502D3" w:rsidRDefault="00A502D3" w:rsidP="00A502D3">
      <w:r>
        <w:t xml:space="preserve">Table XXX. Summary of cancer cases for </w:t>
      </w:r>
      <w:r w:rsidRPr="00563FED">
        <w:rPr>
          <w:b/>
        </w:rPr>
        <w:t>1995</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851"/>
        <w:gridCol w:w="1134"/>
        <w:gridCol w:w="850"/>
        <w:gridCol w:w="567"/>
        <w:gridCol w:w="851"/>
        <w:gridCol w:w="992"/>
        <w:gridCol w:w="709"/>
        <w:gridCol w:w="708"/>
      </w:tblGrid>
      <w:tr w:rsidR="001B4D9C" w14:paraId="3498F83D" w14:textId="77777777" w:rsidTr="001B4D9C">
        <w:tc>
          <w:tcPr>
            <w:tcW w:w="935" w:type="dxa"/>
            <w:vMerge w:val="restart"/>
          </w:tcPr>
          <w:p w14:paraId="46EF9EAE" w14:textId="77777777" w:rsidR="001B4D9C" w:rsidRDefault="001B4D9C" w:rsidP="001B4D9C">
            <w:r>
              <w:t>ICD-10 code</w:t>
            </w:r>
          </w:p>
        </w:tc>
        <w:tc>
          <w:tcPr>
            <w:tcW w:w="4418" w:type="dxa"/>
            <w:gridSpan w:val="5"/>
          </w:tcPr>
          <w:p w14:paraId="71A7566B" w14:textId="77777777" w:rsidR="001B4D9C" w:rsidRDefault="00F42BEB" w:rsidP="001B4D9C">
            <w:pPr>
              <w:jc w:val="center"/>
            </w:pPr>
            <w:r>
              <w:t>Cases</w:t>
            </w:r>
          </w:p>
        </w:tc>
        <w:tc>
          <w:tcPr>
            <w:tcW w:w="3827" w:type="dxa"/>
            <w:gridSpan w:val="5"/>
          </w:tcPr>
          <w:p w14:paraId="3BAB4593" w14:textId="77777777" w:rsidR="001B4D9C" w:rsidRDefault="001B4D9C" w:rsidP="00C6367B">
            <w:pPr>
              <w:jc w:val="center"/>
            </w:pPr>
            <w:r>
              <w:t>Divisions</w:t>
            </w:r>
          </w:p>
        </w:tc>
      </w:tr>
      <w:tr w:rsidR="001B4D9C" w14:paraId="3DDCB69F" w14:textId="77777777" w:rsidTr="001B4D9C">
        <w:tc>
          <w:tcPr>
            <w:tcW w:w="935" w:type="dxa"/>
            <w:vMerge/>
          </w:tcPr>
          <w:p w14:paraId="6B77FBD9" w14:textId="77777777" w:rsidR="001B4D9C" w:rsidRDefault="001B4D9C" w:rsidP="001B4D9C"/>
        </w:tc>
        <w:tc>
          <w:tcPr>
            <w:tcW w:w="591" w:type="dxa"/>
            <w:vMerge w:val="restart"/>
          </w:tcPr>
          <w:p w14:paraId="75059CCE" w14:textId="77777777" w:rsidR="001B4D9C" w:rsidRDefault="001B4D9C" w:rsidP="001B4D9C">
            <w:r>
              <w:t>Min</w:t>
            </w:r>
          </w:p>
        </w:tc>
        <w:tc>
          <w:tcPr>
            <w:tcW w:w="992" w:type="dxa"/>
            <w:vMerge w:val="restart"/>
          </w:tcPr>
          <w:p w14:paraId="735D771B" w14:textId="77777777" w:rsidR="001B4D9C" w:rsidRDefault="001B4D9C" w:rsidP="001B4D9C">
            <w:r>
              <w:t>Max</w:t>
            </w:r>
          </w:p>
        </w:tc>
        <w:tc>
          <w:tcPr>
            <w:tcW w:w="2835" w:type="dxa"/>
            <w:gridSpan w:val="3"/>
          </w:tcPr>
          <w:p w14:paraId="63AF32C7" w14:textId="77777777" w:rsidR="001B4D9C" w:rsidRDefault="001B4D9C" w:rsidP="001B4D9C">
            <w:pPr>
              <w:jc w:val="center"/>
            </w:pPr>
            <w:r>
              <w:t>Quartiles</w:t>
            </w:r>
          </w:p>
        </w:tc>
        <w:tc>
          <w:tcPr>
            <w:tcW w:w="3827" w:type="dxa"/>
            <w:gridSpan w:val="5"/>
          </w:tcPr>
          <w:p w14:paraId="533BF2C1" w14:textId="77777777" w:rsidR="001B4D9C" w:rsidRDefault="001B4D9C" w:rsidP="00F42BEB">
            <w:pPr>
              <w:jc w:val="center"/>
            </w:pPr>
            <w:r>
              <w:t xml:space="preserve">Number with </w:t>
            </w:r>
            <w:r w:rsidR="00F42BEB">
              <w:t>cases</w:t>
            </w:r>
            <w:r>
              <w:t xml:space="preserve"> less than:</w:t>
            </w:r>
          </w:p>
        </w:tc>
      </w:tr>
      <w:tr w:rsidR="001B4D9C" w14:paraId="6C83F4CE" w14:textId="77777777" w:rsidTr="00C42D32">
        <w:tc>
          <w:tcPr>
            <w:tcW w:w="935" w:type="dxa"/>
            <w:vMerge/>
          </w:tcPr>
          <w:p w14:paraId="5756C9CD" w14:textId="77777777" w:rsidR="001B4D9C" w:rsidRDefault="001B4D9C" w:rsidP="001B4D9C"/>
        </w:tc>
        <w:tc>
          <w:tcPr>
            <w:tcW w:w="591" w:type="dxa"/>
            <w:vMerge/>
          </w:tcPr>
          <w:p w14:paraId="3788A7B9" w14:textId="77777777" w:rsidR="001B4D9C" w:rsidRDefault="001B4D9C" w:rsidP="001B4D9C"/>
        </w:tc>
        <w:tc>
          <w:tcPr>
            <w:tcW w:w="992" w:type="dxa"/>
            <w:vMerge/>
          </w:tcPr>
          <w:p w14:paraId="10972D6A" w14:textId="77777777" w:rsidR="001B4D9C" w:rsidRDefault="001B4D9C" w:rsidP="001B4D9C"/>
        </w:tc>
        <w:tc>
          <w:tcPr>
            <w:tcW w:w="851" w:type="dxa"/>
          </w:tcPr>
          <w:p w14:paraId="12B600BF" w14:textId="77777777" w:rsidR="001B4D9C" w:rsidRDefault="001B4D9C" w:rsidP="001B4D9C">
            <w:r>
              <w:t>1</w:t>
            </w:r>
            <w:r w:rsidRPr="00FB34E1">
              <w:rPr>
                <w:vertAlign w:val="superscript"/>
              </w:rPr>
              <w:t>st</w:t>
            </w:r>
          </w:p>
        </w:tc>
        <w:tc>
          <w:tcPr>
            <w:tcW w:w="1134" w:type="dxa"/>
          </w:tcPr>
          <w:p w14:paraId="6B474C91" w14:textId="77777777" w:rsidR="001B4D9C" w:rsidRDefault="001B4D9C" w:rsidP="001B4D9C">
            <w:r>
              <w:t>Median</w:t>
            </w:r>
          </w:p>
        </w:tc>
        <w:tc>
          <w:tcPr>
            <w:tcW w:w="850" w:type="dxa"/>
          </w:tcPr>
          <w:p w14:paraId="295144D2" w14:textId="77777777" w:rsidR="001B4D9C" w:rsidRDefault="001B4D9C" w:rsidP="001B4D9C">
            <w:r>
              <w:t>3</w:t>
            </w:r>
            <w:r w:rsidRPr="00FB34E1">
              <w:rPr>
                <w:vertAlign w:val="superscript"/>
              </w:rPr>
              <w:t>rd</w:t>
            </w:r>
          </w:p>
        </w:tc>
        <w:tc>
          <w:tcPr>
            <w:tcW w:w="567" w:type="dxa"/>
          </w:tcPr>
          <w:p w14:paraId="2DCA06BB" w14:textId="77777777" w:rsidR="001B4D9C" w:rsidRDefault="001B4D9C" w:rsidP="008532C1">
            <w:r>
              <w:t>10</w:t>
            </w:r>
          </w:p>
        </w:tc>
        <w:tc>
          <w:tcPr>
            <w:tcW w:w="851" w:type="dxa"/>
          </w:tcPr>
          <w:p w14:paraId="3A70F0A0" w14:textId="77777777" w:rsidR="001B4D9C" w:rsidRDefault="001B4D9C" w:rsidP="008532C1">
            <w:r>
              <w:t>50</w:t>
            </w:r>
          </w:p>
        </w:tc>
        <w:tc>
          <w:tcPr>
            <w:tcW w:w="992" w:type="dxa"/>
          </w:tcPr>
          <w:p w14:paraId="19CC08E9" w14:textId="77777777" w:rsidR="001B4D9C" w:rsidRDefault="001B4D9C" w:rsidP="008532C1">
            <w:r>
              <w:t>150</w:t>
            </w:r>
          </w:p>
        </w:tc>
        <w:tc>
          <w:tcPr>
            <w:tcW w:w="709" w:type="dxa"/>
          </w:tcPr>
          <w:p w14:paraId="437EA3DE" w14:textId="77777777" w:rsidR="001B4D9C" w:rsidRDefault="001B4D9C" w:rsidP="001B4D9C">
            <w:r>
              <w:t>500</w:t>
            </w:r>
          </w:p>
        </w:tc>
        <w:tc>
          <w:tcPr>
            <w:tcW w:w="708" w:type="dxa"/>
          </w:tcPr>
          <w:p w14:paraId="6C615197" w14:textId="77777777" w:rsidR="001B4D9C" w:rsidRDefault="00C6367B" w:rsidP="001B4D9C">
            <w:r>
              <w:t>1500</w:t>
            </w:r>
          </w:p>
        </w:tc>
      </w:tr>
      <w:tr w:rsidR="00C42D32" w14:paraId="675A4B31" w14:textId="77777777" w:rsidTr="00C42D32">
        <w:tc>
          <w:tcPr>
            <w:tcW w:w="935" w:type="dxa"/>
          </w:tcPr>
          <w:p w14:paraId="1D5372DB" w14:textId="77777777" w:rsidR="00C42D32" w:rsidRDefault="00C42D32" w:rsidP="001B4D9C">
            <w:r>
              <w:t>All</w:t>
            </w:r>
          </w:p>
        </w:tc>
        <w:tc>
          <w:tcPr>
            <w:tcW w:w="591" w:type="dxa"/>
          </w:tcPr>
          <w:p w14:paraId="256A0451" w14:textId="77777777" w:rsidR="00C42D32" w:rsidRPr="003A34DB" w:rsidRDefault="00C42D32" w:rsidP="00754D89">
            <w:r w:rsidRPr="003A34DB">
              <w:t>8</w:t>
            </w:r>
          </w:p>
        </w:tc>
        <w:tc>
          <w:tcPr>
            <w:tcW w:w="992" w:type="dxa"/>
          </w:tcPr>
          <w:p w14:paraId="6F345936" w14:textId="77777777" w:rsidR="00C42D32" w:rsidRPr="003A34DB" w:rsidRDefault="00C42D32" w:rsidP="00C6367B">
            <w:pPr>
              <w:jc w:val="right"/>
            </w:pPr>
            <w:r w:rsidRPr="003A34DB">
              <w:t>9,000</w:t>
            </w:r>
          </w:p>
        </w:tc>
        <w:tc>
          <w:tcPr>
            <w:tcW w:w="851" w:type="dxa"/>
          </w:tcPr>
          <w:p w14:paraId="464F58E3" w14:textId="77777777" w:rsidR="00C42D32" w:rsidRPr="003A34DB" w:rsidRDefault="00C42D32" w:rsidP="00C6367B">
            <w:pPr>
              <w:jc w:val="right"/>
            </w:pPr>
            <w:r w:rsidRPr="003A34DB">
              <w:t>119</w:t>
            </w:r>
          </w:p>
        </w:tc>
        <w:tc>
          <w:tcPr>
            <w:tcW w:w="1134" w:type="dxa"/>
          </w:tcPr>
          <w:p w14:paraId="6D11E86F" w14:textId="77777777" w:rsidR="00C42D32" w:rsidRPr="003A34DB" w:rsidRDefault="00C42D32" w:rsidP="00C6367B">
            <w:pPr>
              <w:jc w:val="right"/>
            </w:pPr>
            <w:r w:rsidRPr="003A34DB">
              <w:t>298</w:t>
            </w:r>
          </w:p>
        </w:tc>
        <w:tc>
          <w:tcPr>
            <w:tcW w:w="850" w:type="dxa"/>
          </w:tcPr>
          <w:p w14:paraId="630EE0B6" w14:textId="77777777" w:rsidR="00C42D32" w:rsidRPr="003A34DB" w:rsidRDefault="00C42D32" w:rsidP="00C6367B">
            <w:pPr>
              <w:jc w:val="right"/>
            </w:pPr>
            <w:r w:rsidRPr="003A34DB">
              <w:t>1,255</w:t>
            </w:r>
          </w:p>
        </w:tc>
        <w:tc>
          <w:tcPr>
            <w:tcW w:w="567" w:type="dxa"/>
          </w:tcPr>
          <w:p w14:paraId="4CCF7FA8" w14:textId="77777777" w:rsidR="00C42D32" w:rsidRPr="003A34DB" w:rsidRDefault="00C42D32" w:rsidP="00C6367B">
            <w:pPr>
              <w:jc w:val="right"/>
            </w:pPr>
            <w:r w:rsidRPr="003A34DB">
              <w:t>1</w:t>
            </w:r>
          </w:p>
        </w:tc>
        <w:tc>
          <w:tcPr>
            <w:tcW w:w="851" w:type="dxa"/>
          </w:tcPr>
          <w:p w14:paraId="4F612C31" w14:textId="77777777" w:rsidR="00C42D32" w:rsidRPr="003A34DB" w:rsidRDefault="00C42D32" w:rsidP="00C6367B">
            <w:pPr>
              <w:jc w:val="right"/>
            </w:pPr>
            <w:r w:rsidRPr="003A34DB">
              <w:t>2</w:t>
            </w:r>
          </w:p>
        </w:tc>
        <w:tc>
          <w:tcPr>
            <w:tcW w:w="992" w:type="dxa"/>
          </w:tcPr>
          <w:p w14:paraId="5DE93DAC" w14:textId="77777777" w:rsidR="00C42D32" w:rsidRPr="003A34DB" w:rsidRDefault="00C42D32" w:rsidP="00C6367B">
            <w:pPr>
              <w:jc w:val="right"/>
            </w:pPr>
            <w:r w:rsidRPr="003A34DB">
              <w:t>6</w:t>
            </w:r>
          </w:p>
        </w:tc>
        <w:tc>
          <w:tcPr>
            <w:tcW w:w="709" w:type="dxa"/>
          </w:tcPr>
          <w:p w14:paraId="57EFE293" w14:textId="77777777" w:rsidR="00C42D32" w:rsidRPr="003A34DB" w:rsidRDefault="00C42D32" w:rsidP="00C6367B">
            <w:pPr>
              <w:jc w:val="right"/>
            </w:pPr>
            <w:r w:rsidRPr="003A34DB">
              <w:t>10</w:t>
            </w:r>
          </w:p>
        </w:tc>
        <w:tc>
          <w:tcPr>
            <w:tcW w:w="708" w:type="dxa"/>
          </w:tcPr>
          <w:p w14:paraId="28D3FB3E" w14:textId="77777777" w:rsidR="00C42D32" w:rsidRDefault="00C42D32" w:rsidP="00C6367B">
            <w:pPr>
              <w:jc w:val="right"/>
            </w:pPr>
            <w:r w:rsidRPr="003A34DB">
              <w:t>13</w:t>
            </w:r>
          </w:p>
        </w:tc>
      </w:tr>
      <w:tr w:rsidR="00C42D32" w14:paraId="4BB7B9E3" w14:textId="77777777" w:rsidTr="00C42D32">
        <w:tc>
          <w:tcPr>
            <w:tcW w:w="935" w:type="dxa"/>
          </w:tcPr>
          <w:p w14:paraId="0E03968F" w14:textId="77777777" w:rsidR="00C42D32" w:rsidRDefault="00C42D32" w:rsidP="001B4D9C">
            <w:r>
              <w:t>C349</w:t>
            </w:r>
          </w:p>
        </w:tc>
        <w:tc>
          <w:tcPr>
            <w:tcW w:w="591" w:type="dxa"/>
          </w:tcPr>
          <w:p w14:paraId="3AB393D0" w14:textId="77777777" w:rsidR="00C42D32" w:rsidRPr="00496ADB" w:rsidRDefault="00C42D32" w:rsidP="00754D89">
            <w:r w:rsidRPr="00496ADB">
              <w:t>2</w:t>
            </w:r>
          </w:p>
        </w:tc>
        <w:tc>
          <w:tcPr>
            <w:tcW w:w="992" w:type="dxa"/>
          </w:tcPr>
          <w:p w14:paraId="163A5E51" w14:textId="77777777" w:rsidR="00C42D32" w:rsidRPr="00496ADB" w:rsidRDefault="00C42D32" w:rsidP="00C6367B">
            <w:pPr>
              <w:jc w:val="right"/>
            </w:pPr>
            <w:r w:rsidRPr="00496ADB">
              <w:t>2,112</w:t>
            </w:r>
          </w:p>
        </w:tc>
        <w:tc>
          <w:tcPr>
            <w:tcW w:w="851" w:type="dxa"/>
          </w:tcPr>
          <w:p w14:paraId="58411567" w14:textId="77777777" w:rsidR="00C42D32" w:rsidRPr="00496ADB" w:rsidRDefault="00C42D32" w:rsidP="00C6367B">
            <w:pPr>
              <w:jc w:val="right"/>
            </w:pPr>
            <w:r w:rsidRPr="00496ADB">
              <w:t>18</w:t>
            </w:r>
          </w:p>
        </w:tc>
        <w:tc>
          <w:tcPr>
            <w:tcW w:w="1134" w:type="dxa"/>
          </w:tcPr>
          <w:p w14:paraId="53DEF14D" w14:textId="77777777" w:rsidR="00C42D32" w:rsidRPr="00496ADB" w:rsidRDefault="00C42D32" w:rsidP="00C6367B">
            <w:pPr>
              <w:jc w:val="right"/>
            </w:pPr>
            <w:r w:rsidRPr="00496ADB">
              <w:t>60</w:t>
            </w:r>
          </w:p>
        </w:tc>
        <w:tc>
          <w:tcPr>
            <w:tcW w:w="850" w:type="dxa"/>
          </w:tcPr>
          <w:p w14:paraId="2ADBEB7E" w14:textId="77777777" w:rsidR="00C42D32" w:rsidRPr="00496ADB" w:rsidRDefault="00C42D32" w:rsidP="00C6367B">
            <w:pPr>
              <w:jc w:val="right"/>
            </w:pPr>
            <w:r w:rsidRPr="00496ADB">
              <w:t>279</w:t>
            </w:r>
          </w:p>
        </w:tc>
        <w:tc>
          <w:tcPr>
            <w:tcW w:w="567" w:type="dxa"/>
          </w:tcPr>
          <w:p w14:paraId="51E6166A" w14:textId="77777777" w:rsidR="00C42D32" w:rsidRPr="00496ADB" w:rsidRDefault="00C42D32" w:rsidP="00C6367B">
            <w:pPr>
              <w:jc w:val="right"/>
            </w:pPr>
            <w:r w:rsidRPr="00496ADB">
              <w:t>2</w:t>
            </w:r>
          </w:p>
        </w:tc>
        <w:tc>
          <w:tcPr>
            <w:tcW w:w="851" w:type="dxa"/>
          </w:tcPr>
          <w:p w14:paraId="02F6D1F4" w14:textId="77777777" w:rsidR="00C42D32" w:rsidRPr="00496ADB" w:rsidRDefault="00C42D32" w:rsidP="00C6367B">
            <w:pPr>
              <w:jc w:val="right"/>
            </w:pPr>
            <w:r w:rsidRPr="00496ADB">
              <w:t>7</w:t>
            </w:r>
          </w:p>
        </w:tc>
        <w:tc>
          <w:tcPr>
            <w:tcW w:w="992" w:type="dxa"/>
          </w:tcPr>
          <w:p w14:paraId="51E13144" w14:textId="77777777" w:rsidR="00C42D32" w:rsidRPr="00496ADB" w:rsidRDefault="00C42D32" w:rsidP="00C6367B">
            <w:pPr>
              <w:jc w:val="right"/>
            </w:pPr>
            <w:r w:rsidRPr="00496ADB">
              <w:t>11</w:t>
            </w:r>
          </w:p>
        </w:tc>
        <w:tc>
          <w:tcPr>
            <w:tcW w:w="709" w:type="dxa"/>
          </w:tcPr>
          <w:p w14:paraId="472BDD50" w14:textId="77777777" w:rsidR="00C42D32" w:rsidRPr="00496ADB" w:rsidRDefault="00C42D32" w:rsidP="00C6367B">
            <w:pPr>
              <w:jc w:val="right"/>
            </w:pPr>
            <w:r w:rsidRPr="00496ADB">
              <w:t>15</w:t>
            </w:r>
          </w:p>
        </w:tc>
        <w:tc>
          <w:tcPr>
            <w:tcW w:w="708" w:type="dxa"/>
          </w:tcPr>
          <w:p w14:paraId="78D62E36" w14:textId="77777777" w:rsidR="00C42D32" w:rsidRDefault="00C42D32" w:rsidP="00C6367B">
            <w:pPr>
              <w:jc w:val="right"/>
            </w:pPr>
            <w:r w:rsidRPr="00496ADB">
              <w:t>16</w:t>
            </w:r>
          </w:p>
        </w:tc>
      </w:tr>
      <w:tr w:rsidR="00C42D32" w14:paraId="2AB5E668" w14:textId="77777777" w:rsidTr="00C42D32">
        <w:tc>
          <w:tcPr>
            <w:tcW w:w="935" w:type="dxa"/>
          </w:tcPr>
          <w:p w14:paraId="6263256F" w14:textId="77777777" w:rsidR="00C42D32" w:rsidRDefault="00C42D32" w:rsidP="001B4D9C">
            <w:r>
              <w:t>C509</w:t>
            </w:r>
          </w:p>
        </w:tc>
        <w:tc>
          <w:tcPr>
            <w:tcW w:w="591" w:type="dxa"/>
          </w:tcPr>
          <w:p w14:paraId="10A009B7" w14:textId="77777777" w:rsidR="00C42D32" w:rsidRPr="003D012A" w:rsidRDefault="00C42D32" w:rsidP="00754D89">
            <w:r w:rsidRPr="003D012A">
              <w:t>4</w:t>
            </w:r>
          </w:p>
        </w:tc>
        <w:tc>
          <w:tcPr>
            <w:tcW w:w="992" w:type="dxa"/>
          </w:tcPr>
          <w:p w14:paraId="66A164A8" w14:textId="77777777" w:rsidR="00C42D32" w:rsidRPr="003D012A" w:rsidRDefault="00C42D32" w:rsidP="00C6367B">
            <w:pPr>
              <w:jc w:val="right"/>
            </w:pPr>
            <w:r w:rsidRPr="003D012A">
              <w:t>2,218</w:t>
            </w:r>
          </w:p>
        </w:tc>
        <w:tc>
          <w:tcPr>
            <w:tcW w:w="851" w:type="dxa"/>
          </w:tcPr>
          <w:p w14:paraId="589F5D31" w14:textId="77777777" w:rsidR="00C42D32" w:rsidRPr="003D012A" w:rsidRDefault="00C42D32" w:rsidP="00C6367B">
            <w:pPr>
              <w:jc w:val="right"/>
            </w:pPr>
            <w:r w:rsidRPr="003D012A">
              <w:t>21</w:t>
            </w:r>
          </w:p>
        </w:tc>
        <w:tc>
          <w:tcPr>
            <w:tcW w:w="1134" w:type="dxa"/>
          </w:tcPr>
          <w:p w14:paraId="74C70AAC" w14:textId="77777777" w:rsidR="00C42D32" w:rsidRPr="003D012A" w:rsidRDefault="00C42D32" w:rsidP="00C6367B">
            <w:pPr>
              <w:jc w:val="right"/>
            </w:pPr>
            <w:r w:rsidRPr="003D012A">
              <w:t>56</w:t>
            </w:r>
          </w:p>
        </w:tc>
        <w:tc>
          <w:tcPr>
            <w:tcW w:w="850" w:type="dxa"/>
          </w:tcPr>
          <w:p w14:paraId="12F15B94" w14:textId="77777777" w:rsidR="00C42D32" w:rsidRPr="003D012A" w:rsidRDefault="00C42D32" w:rsidP="00C6367B">
            <w:pPr>
              <w:jc w:val="right"/>
            </w:pPr>
            <w:r w:rsidRPr="003D012A">
              <w:t>219</w:t>
            </w:r>
          </w:p>
        </w:tc>
        <w:tc>
          <w:tcPr>
            <w:tcW w:w="567" w:type="dxa"/>
          </w:tcPr>
          <w:p w14:paraId="5052F03E" w14:textId="77777777" w:rsidR="00C42D32" w:rsidRPr="003D012A" w:rsidRDefault="00C42D32" w:rsidP="00C6367B">
            <w:pPr>
              <w:jc w:val="right"/>
            </w:pPr>
            <w:r w:rsidRPr="003D012A">
              <w:t>2</w:t>
            </w:r>
          </w:p>
        </w:tc>
        <w:tc>
          <w:tcPr>
            <w:tcW w:w="851" w:type="dxa"/>
          </w:tcPr>
          <w:p w14:paraId="18D74C33" w14:textId="77777777" w:rsidR="00C42D32" w:rsidRPr="003D012A" w:rsidRDefault="00C42D32" w:rsidP="00C6367B">
            <w:pPr>
              <w:jc w:val="right"/>
            </w:pPr>
            <w:r w:rsidRPr="003D012A">
              <w:t>8</w:t>
            </w:r>
          </w:p>
        </w:tc>
        <w:tc>
          <w:tcPr>
            <w:tcW w:w="992" w:type="dxa"/>
          </w:tcPr>
          <w:p w14:paraId="1692F38E" w14:textId="77777777" w:rsidR="00C42D32" w:rsidRPr="003D012A" w:rsidRDefault="00C42D32" w:rsidP="00C6367B">
            <w:pPr>
              <w:jc w:val="right"/>
            </w:pPr>
            <w:r w:rsidRPr="003D012A">
              <w:t>12</w:t>
            </w:r>
          </w:p>
        </w:tc>
        <w:tc>
          <w:tcPr>
            <w:tcW w:w="709" w:type="dxa"/>
          </w:tcPr>
          <w:p w14:paraId="1E965CD0" w14:textId="77777777" w:rsidR="00C42D32" w:rsidRPr="003D012A" w:rsidRDefault="00C42D32" w:rsidP="00C6367B">
            <w:pPr>
              <w:jc w:val="right"/>
            </w:pPr>
            <w:r w:rsidRPr="003D012A">
              <w:t>16</w:t>
            </w:r>
          </w:p>
        </w:tc>
        <w:tc>
          <w:tcPr>
            <w:tcW w:w="708" w:type="dxa"/>
          </w:tcPr>
          <w:p w14:paraId="09736352" w14:textId="77777777" w:rsidR="00C42D32" w:rsidRDefault="00C42D32" w:rsidP="00C6367B">
            <w:pPr>
              <w:jc w:val="right"/>
            </w:pPr>
            <w:r w:rsidRPr="003D012A">
              <w:t>16</w:t>
            </w:r>
          </w:p>
        </w:tc>
      </w:tr>
      <w:tr w:rsidR="00C42D32" w14:paraId="701D6E9F" w14:textId="77777777" w:rsidTr="00C42D32">
        <w:tc>
          <w:tcPr>
            <w:tcW w:w="935" w:type="dxa"/>
          </w:tcPr>
          <w:p w14:paraId="1F54DE4D" w14:textId="77777777" w:rsidR="00C42D32" w:rsidRDefault="00C42D32" w:rsidP="001B4D9C">
            <w:r>
              <w:t>C679</w:t>
            </w:r>
          </w:p>
        </w:tc>
        <w:tc>
          <w:tcPr>
            <w:tcW w:w="591" w:type="dxa"/>
          </w:tcPr>
          <w:p w14:paraId="15E1047F" w14:textId="77777777" w:rsidR="00C42D32" w:rsidRPr="00EC3F41" w:rsidRDefault="00C42D32" w:rsidP="00754D89">
            <w:r w:rsidRPr="00EC3F41">
              <w:t>0</w:t>
            </w:r>
          </w:p>
        </w:tc>
        <w:tc>
          <w:tcPr>
            <w:tcW w:w="992" w:type="dxa"/>
          </w:tcPr>
          <w:p w14:paraId="74762B6A" w14:textId="77777777" w:rsidR="00C42D32" w:rsidRPr="00EC3F41" w:rsidRDefault="00C42D32" w:rsidP="00C6367B">
            <w:pPr>
              <w:jc w:val="right"/>
            </w:pPr>
            <w:r w:rsidRPr="00EC3F41">
              <w:t>1,216</w:t>
            </w:r>
          </w:p>
        </w:tc>
        <w:tc>
          <w:tcPr>
            <w:tcW w:w="851" w:type="dxa"/>
          </w:tcPr>
          <w:p w14:paraId="746C72F2" w14:textId="77777777" w:rsidR="00C42D32" w:rsidRPr="00EC3F41" w:rsidRDefault="00C42D32" w:rsidP="00C6367B">
            <w:pPr>
              <w:jc w:val="right"/>
            </w:pPr>
            <w:r w:rsidRPr="00EC3F41">
              <w:t>12</w:t>
            </w:r>
          </w:p>
        </w:tc>
        <w:tc>
          <w:tcPr>
            <w:tcW w:w="1134" w:type="dxa"/>
          </w:tcPr>
          <w:p w14:paraId="7F82AE6A" w14:textId="77777777" w:rsidR="00C42D32" w:rsidRPr="00EC3F41" w:rsidRDefault="00C42D32" w:rsidP="00C6367B">
            <w:pPr>
              <w:jc w:val="right"/>
            </w:pPr>
            <w:r w:rsidRPr="00EC3F41">
              <w:t>22</w:t>
            </w:r>
          </w:p>
        </w:tc>
        <w:tc>
          <w:tcPr>
            <w:tcW w:w="850" w:type="dxa"/>
          </w:tcPr>
          <w:p w14:paraId="536A0621" w14:textId="77777777" w:rsidR="00C42D32" w:rsidRPr="00EC3F41" w:rsidRDefault="00C42D32" w:rsidP="00C6367B">
            <w:pPr>
              <w:jc w:val="right"/>
            </w:pPr>
            <w:r w:rsidRPr="00EC3F41">
              <w:t>172</w:t>
            </w:r>
          </w:p>
        </w:tc>
        <w:tc>
          <w:tcPr>
            <w:tcW w:w="567" w:type="dxa"/>
          </w:tcPr>
          <w:p w14:paraId="2579EFF0" w14:textId="77777777" w:rsidR="00C42D32" w:rsidRPr="00EC3F41" w:rsidRDefault="00C42D32" w:rsidP="00C6367B">
            <w:pPr>
              <w:jc w:val="right"/>
            </w:pPr>
            <w:r w:rsidRPr="00EC3F41">
              <w:t>3</w:t>
            </w:r>
          </w:p>
        </w:tc>
        <w:tc>
          <w:tcPr>
            <w:tcW w:w="851" w:type="dxa"/>
          </w:tcPr>
          <w:p w14:paraId="51F69CC2" w14:textId="77777777" w:rsidR="00C42D32" w:rsidRPr="00EC3F41" w:rsidRDefault="00C42D32" w:rsidP="00C6367B">
            <w:pPr>
              <w:jc w:val="right"/>
            </w:pPr>
            <w:r w:rsidRPr="00EC3F41">
              <w:t>10</w:t>
            </w:r>
          </w:p>
        </w:tc>
        <w:tc>
          <w:tcPr>
            <w:tcW w:w="992" w:type="dxa"/>
          </w:tcPr>
          <w:p w14:paraId="7CE89EC2" w14:textId="77777777" w:rsidR="00C42D32" w:rsidRPr="00EC3F41" w:rsidRDefault="00C42D32" w:rsidP="00C6367B">
            <w:pPr>
              <w:jc w:val="right"/>
            </w:pPr>
            <w:r w:rsidRPr="00EC3F41">
              <w:t>13</w:t>
            </w:r>
          </w:p>
        </w:tc>
        <w:tc>
          <w:tcPr>
            <w:tcW w:w="709" w:type="dxa"/>
          </w:tcPr>
          <w:p w14:paraId="031F61FB" w14:textId="77777777" w:rsidR="00C42D32" w:rsidRPr="00EC3F41" w:rsidRDefault="00C42D32" w:rsidP="00C6367B">
            <w:pPr>
              <w:jc w:val="right"/>
            </w:pPr>
            <w:r w:rsidRPr="00EC3F41">
              <w:t>16</w:t>
            </w:r>
          </w:p>
        </w:tc>
        <w:tc>
          <w:tcPr>
            <w:tcW w:w="708" w:type="dxa"/>
          </w:tcPr>
          <w:p w14:paraId="65FE8411" w14:textId="77777777" w:rsidR="00C42D32" w:rsidRDefault="00C42D32" w:rsidP="00C6367B">
            <w:pPr>
              <w:jc w:val="right"/>
            </w:pPr>
            <w:r w:rsidRPr="00EC3F41">
              <w:t>17</w:t>
            </w:r>
          </w:p>
        </w:tc>
      </w:tr>
      <w:tr w:rsidR="00C42D32" w14:paraId="75C77982" w14:textId="77777777" w:rsidTr="00C42D32">
        <w:tc>
          <w:tcPr>
            <w:tcW w:w="935" w:type="dxa"/>
          </w:tcPr>
          <w:p w14:paraId="3429B090" w14:textId="77777777" w:rsidR="00C42D32" w:rsidRDefault="00C42D32" w:rsidP="001B4D9C">
            <w:r>
              <w:t>C504</w:t>
            </w:r>
          </w:p>
        </w:tc>
        <w:tc>
          <w:tcPr>
            <w:tcW w:w="591" w:type="dxa"/>
          </w:tcPr>
          <w:p w14:paraId="3E67663F" w14:textId="77777777" w:rsidR="00C42D32" w:rsidRPr="006779BB" w:rsidRDefault="00C42D32" w:rsidP="00754D89">
            <w:r w:rsidRPr="006779BB">
              <w:t>0</w:t>
            </w:r>
          </w:p>
        </w:tc>
        <w:tc>
          <w:tcPr>
            <w:tcW w:w="992" w:type="dxa"/>
          </w:tcPr>
          <w:p w14:paraId="1FCA41E0" w14:textId="77777777" w:rsidR="00C42D32" w:rsidRPr="006779BB" w:rsidRDefault="00C42D32" w:rsidP="00C6367B">
            <w:pPr>
              <w:jc w:val="right"/>
            </w:pPr>
            <w:r w:rsidRPr="006779BB">
              <w:t>592</w:t>
            </w:r>
          </w:p>
        </w:tc>
        <w:tc>
          <w:tcPr>
            <w:tcW w:w="851" w:type="dxa"/>
          </w:tcPr>
          <w:p w14:paraId="2D4DF0B0" w14:textId="77777777" w:rsidR="00C42D32" w:rsidRPr="006779BB" w:rsidRDefault="00C42D32" w:rsidP="00C6367B">
            <w:pPr>
              <w:jc w:val="right"/>
            </w:pPr>
            <w:r w:rsidRPr="006779BB">
              <w:t>7</w:t>
            </w:r>
          </w:p>
        </w:tc>
        <w:tc>
          <w:tcPr>
            <w:tcW w:w="1134" w:type="dxa"/>
          </w:tcPr>
          <w:p w14:paraId="22176043" w14:textId="77777777" w:rsidR="00C42D32" w:rsidRPr="006779BB" w:rsidRDefault="00C42D32" w:rsidP="00C6367B">
            <w:pPr>
              <w:jc w:val="right"/>
            </w:pPr>
            <w:r w:rsidRPr="006779BB">
              <w:t>26</w:t>
            </w:r>
          </w:p>
        </w:tc>
        <w:tc>
          <w:tcPr>
            <w:tcW w:w="850" w:type="dxa"/>
          </w:tcPr>
          <w:p w14:paraId="75D4B963" w14:textId="77777777" w:rsidR="00C42D32" w:rsidRPr="006779BB" w:rsidRDefault="00C42D32" w:rsidP="00C6367B">
            <w:pPr>
              <w:jc w:val="right"/>
            </w:pPr>
            <w:r w:rsidRPr="006779BB">
              <w:t>125</w:t>
            </w:r>
          </w:p>
        </w:tc>
        <w:tc>
          <w:tcPr>
            <w:tcW w:w="567" w:type="dxa"/>
          </w:tcPr>
          <w:p w14:paraId="7CD8FD01" w14:textId="77777777" w:rsidR="00C42D32" w:rsidRPr="006779BB" w:rsidRDefault="00C42D32" w:rsidP="00C6367B">
            <w:pPr>
              <w:jc w:val="right"/>
            </w:pPr>
            <w:r w:rsidRPr="006779BB">
              <w:t>6</w:t>
            </w:r>
          </w:p>
        </w:tc>
        <w:tc>
          <w:tcPr>
            <w:tcW w:w="851" w:type="dxa"/>
          </w:tcPr>
          <w:p w14:paraId="2B6EFAE3" w14:textId="77777777" w:rsidR="00C42D32" w:rsidRPr="006779BB" w:rsidRDefault="00C42D32" w:rsidP="00C6367B">
            <w:pPr>
              <w:jc w:val="right"/>
            </w:pPr>
            <w:r w:rsidRPr="006779BB">
              <w:t>10</w:t>
            </w:r>
          </w:p>
        </w:tc>
        <w:tc>
          <w:tcPr>
            <w:tcW w:w="992" w:type="dxa"/>
          </w:tcPr>
          <w:p w14:paraId="5B9BA31D" w14:textId="77777777" w:rsidR="00C42D32" w:rsidRPr="006779BB" w:rsidRDefault="00C42D32" w:rsidP="00C6367B">
            <w:pPr>
              <w:jc w:val="right"/>
            </w:pPr>
            <w:r w:rsidRPr="006779BB">
              <w:t>13</w:t>
            </w:r>
          </w:p>
        </w:tc>
        <w:tc>
          <w:tcPr>
            <w:tcW w:w="709" w:type="dxa"/>
          </w:tcPr>
          <w:p w14:paraId="7CCD88C4" w14:textId="77777777" w:rsidR="00C42D32" w:rsidRPr="006779BB" w:rsidRDefault="00C42D32" w:rsidP="00C6367B">
            <w:pPr>
              <w:jc w:val="right"/>
            </w:pPr>
            <w:r w:rsidRPr="006779BB">
              <w:t>16</w:t>
            </w:r>
          </w:p>
        </w:tc>
        <w:tc>
          <w:tcPr>
            <w:tcW w:w="708" w:type="dxa"/>
          </w:tcPr>
          <w:p w14:paraId="7404C35B" w14:textId="77777777" w:rsidR="00C42D32" w:rsidRDefault="00C42D32" w:rsidP="00C6367B">
            <w:pPr>
              <w:jc w:val="right"/>
            </w:pPr>
            <w:r w:rsidRPr="006779BB">
              <w:t>17</w:t>
            </w:r>
          </w:p>
        </w:tc>
      </w:tr>
      <w:tr w:rsidR="00C42D32" w14:paraId="5A68DB09" w14:textId="77777777" w:rsidTr="00C42D32">
        <w:tc>
          <w:tcPr>
            <w:tcW w:w="935" w:type="dxa"/>
          </w:tcPr>
          <w:p w14:paraId="008D6F62" w14:textId="77777777" w:rsidR="00C42D32" w:rsidRDefault="00C42D32" w:rsidP="001B4D9C">
            <w:r>
              <w:t>C341</w:t>
            </w:r>
          </w:p>
        </w:tc>
        <w:tc>
          <w:tcPr>
            <w:tcW w:w="591" w:type="dxa"/>
          </w:tcPr>
          <w:p w14:paraId="4CF6BF85" w14:textId="77777777" w:rsidR="00C42D32" w:rsidRPr="00AB7886" w:rsidRDefault="00C42D32" w:rsidP="00754D89">
            <w:r w:rsidRPr="00AB7886">
              <w:t>0</w:t>
            </w:r>
          </w:p>
        </w:tc>
        <w:tc>
          <w:tcPr>
            <w:tcW w:w="992" w:type="dxa"/>
          </w:tcPr>
          <w:p w14:paraId="311E1EA5" w14:textId="77777777" w:rsidR="00C42D32" w:rsidRPr="00AB7886" w:rsidRDefault="00C42D32" w:rsidP="00C6367B">
            <w:pPr>
              <w:jc w:val="right"/>
            </w:pPr>
            <w:r w:rsidRPr="00AB7886">
              <w:t>488</w:t>
            </w:r>
          </w:p>
        </w:tc>
        <w:tc>
          <w:tcPr>
            <w:tcW w:w="851" w:type="dxa"/>
          </w:tcPr>
          <w:p w14:paraId="6B8A7043" w14:textId="77777777" w:rsidR="00C42D32" w:rsidRPr="00AB7886" w:rsidRDefault="00C42D32" w:rsidP="00C6367B">
            <w:pPr>
              <w:jc w:val="right"/>
            </w:pPr>
            <w:r w:rsidRPr="00AB7886">
              <w:t>6</w:t>
            </w:r>
          </w:p>
        </w:tc>
        <w:tc>
          <w:tcPr>
            <w:tcW w:w="1134" w:type="dxa"/>
          </w:tcPr>
          <w:p w14:paraId="3901AFC1" w14:textId="77777777" w:rsidR="00C42D32" w:rsidRPr="00AB7886" w:rsidRDefault="00C42D32" w:rsidP="00C6367B">
            <w:pPr>
              <w:jc w:val="right"/>
            </w:pPr>
            <w:r w:rsidRPr="00AB7886">
              <w:t>20</w:t>
            </w:r>
          </w:p>
        </w:tc>
        <w:tc>
          <w:tcPr>
            <w:tcW w:w="850" w:type="dxa"/>
          </w:tcPr>
          <w:p w14:paraId="10C04ADE" w14:textId="77777777" w:rsidR="00C42D32" w:rsidRPr="00AB7886" w:rsidRDefault="00C42D32" w:rsidP="00C6367B">
            <w:pPr>
              <w:jc w:val="right"/>
            </w:pPr>
            <w:r w:rsidRPr="00AB7886">
              <w:t>67</w:t>
            </w:r>
          </w:p>
        </w:tc>
        <w:tc>
          <w:tcPr>
            <w:tcW w:w="567" w:type="dxa"/>
          </w:tcPr>
          <w:p w14:paraId="3C04F2A0" w14:textId="77777777" w:rsidR="00C42D32" w:rsidRPr="00AB7886" w:rsidRDefault="00C42D32" w:rsidP="00C6367B">
            <w:pPr>
              <w:jc w:val="right"/>
            </w:pPr>
            <w:r w:rsidRPr="00AB7886">
              <w:t>5</w:t>
            </w:r>
          </w:p>
        </w:tc>
        <w:tc>
          <w:tcPr>
            <w:tcW w:w="851" w:type="dxa"/>
          </w:tcPr>
          <w:p w14:paraId="24DCC502" w14:textId="77777777" w:rsidR="00C42D32" w:rsidRPr="00AB7886" w:rsidRDefault="00C42D32" w:rsidP="00C6367B">
            <w:pPr>
              <w:jc w:val="right"/>
            </w:pPr>
            <w:r w:rsidRPr="00AB7886">
              <w:t>12</w:t>
            </w:r>
          </w:p>
        </w:tc>
        <w:tc>
          <w:tcPr>
            <w:tcW w:w="992" w:type="dxa"/>
          </w:tcPr>
          <w:p w14:paraId="447EB23F" w14:textId="77777777" w:rsidR="00C42D32" w:rsidRPr="00AB7886" w:rsidRDefault="00C42D32" w:rsidP="00C6367B">
            <w:pPr>
              <w:jc w:val="right"/>
            </w:pPr>
            <w:r w:rsidRPr="00AB7886">
              <w:t>15</w:t>
            </w:r>
          </w:p>
        </w:tc>
        <w:tc>
          <w:tcPr>
            <w:tcW w:w="709" w:type="dxa"/>
          </w:tcPr>
          <w:p w14:paraId="4B88F088" w14:textId="77777777" w:rsidR="00C42D32" w:rsidRPr="00AB7886" w:rsidRDefault="00C42D32" w:rsidP="00C6367B">
            <w:pPr>
              <w:jc w:val="right"/>
            </w:pPr>
            <w:r w:rsidRPr="00AB7886">
              <w:t>17</w:t>
            </w:r>
          </w:p>
        </w:tc>
        <w:tc>
          <w:tcPr>
            <w:tcW w:w="708" w:type="dxa"/>
          </w:tcPr>
          <w:p w14:paraId="5F805C7C" w14:textId="77777777" w:rsidR="00C42D32" w:rsidRDefault="00C42D32" w:rsidP="00C6367B">
            <w:pPr>
              <w:jc w:val="right"/>
            </w:pPr>
            <w:r w:rsidRPr="00AB7886">
              <w:t>17</w:t>
            </w:r>
          </w:p>
        </w:tc>
      </w:tr>
      <w:tr w:rsidR="001B4D9C" w14:paraId="3CC9C5D1" w14:textId="77777777" w:rsidTr="00C42D32">
        <w:tc>
          <w:tcPr>
            <w:tcW w:w="935" w:type="dxa"/>
          </w:tcPr>
          <w:p w14:paraId="03A7C7E2" w14:textId="77777777" w:rsidR="001B4D9C" w:rsidRDefault="001B4D9C" w:rsidP="001B4D9C">
            <w:r>
              <w:t>C64</w:t>
            </w:r>
          </w:p>
        </w:tc>
        <w:tc>
          <w:tcPr>
            <w:tcW w:w="591" w:type="dxa"/>
          </w:tcPr>
          <w:p w14:paraId="56ABD3E2" w14:textId="77777777" w:rsidR="001B4D9C" w:rsidRPr="00EC61BA" w:rsidRDefault="001B4D9C" w:rsidP="001B4D9C">
            <w:r w:rsidRPr="00EC61BA">
              <w:t>0</w:t>
            </w:r>
          </w:p>
        </w:tc>
        <w:tc>
          <w:tcPr>
            <w:tcW w:w="992" w:type="dxa"/>
          </w:tcPr>
          <w:p w14:paraId="18EC7A71" w14:textId="77777777" w:rsidR="001B4D9C" w:rsidRPr="00EC61BA" w:rsidRDefault="001B4D9C" w:rsidP="00C6367B">
            <w:pPr>
              <w:jc w:val="right"/>
            </w:pPr>
            <w:r w:rsidRPr="00EC61BA">
              <w:t>466</w:t>
            </w:r>
          </w:p>
        </w:tc>
        <w:tc>
          <w:tcPr>
            <w:tcW w:w="851" w:type="dxa"/>
          </w:tcPr>
          <w:p w14:paraId="432205C3" w14:textId="77777777" w:rsidR="001B4D9C" w:rsidRPr="00EC61BA" w:rsidRDefault="001B4D9C" w:rsidP="00C6367B">
            <w:pPr>
              <w:jc w:val="right"/>
            </w:pPr>
            <w:r w:rsidRPr="00EC61BA">
              <w:t>5</w:t>
            </w:r>
          </w:p>
        </w:tc>
        <w:tc>
          <w:tcPr>
            <w:tcW w:w="1134" w:type="dxa"/>
          </w:tcPr>
          <w:p w14:paraId="0B43D2F9" w14:textId="77777777" w:rsidR="001B4D9C" w:rsidRPr="00EC61BA" w:rsidRDefault="001B4D9C" w:rsidP="00C6367B">
            <w:pPr>
              <w:jc w:val="right"/>
            </w:pPr>
            <w:r w:rsidRPr="00EC61BA">
              <w:t>10</w:t>
            </w:r>
          </w:p>
        </w:tc>
        <w:tc>
          <w:tcPr>
            <w:tcW w:w="850" w:type="dxa"/>
          </w:tcPr>
          <w:p w14:paraId="440158B9" w14:textId="77777777" w:rsidR="001B4D9C" w:rsidRPr="00EC61BA" w:rsidRDefault="001B4D9C" w:rsidP="00C6367B">
            <w:pPr>
              <w:jc w:val="right"/>
            </w:pPr>
            <w:r w:rsidRPr="00EC61BA">
              <w:t>67</w:t>
            </w:r>
          </w:p>
        </w:tc>
        <w:tc>
          <w:tcPr>
            <w:tcW w:w="567" w:type="dxa"/>
          </w:tcPr>
          <w:p w14:paraId="02B588E1" w14:textId="77777777" w:rsidR="001B4D9C" w:rsidRPr="00EC61BA" w:rsidRDefault="001B4D9C" w:rsidP="00C6367B">
            <w:pPr>
              <w:jc w:val="right"/>
            </w:pPr>
            <w:r w:rsidRPr="00EC61BA">
              <w:t>7</w:t>
            </w:r>
          </w:p>
        </w:tc>
        <w:tc>
          <w:tcPr>
            <w:tcW w:w="851" w:type="dxa"/>
          </w:tcPr>
          <w:p w14:paraId="0950C0C9" w14:textId="77777777" w:rsidR="001B4D9C" w:rsidRPr="00EC61BA" w:rsidRDefault="001B4D9C" w:rsidP="00C6367B">
            <w:pPr>
              <w:jc w:val="right"/>
            </w:pPr>
            <w:r w:rsidRPr="00EC61BA">
              <w:t>12</w:t>
            </w:r>
          </w:p>
        </w:tc>
        <w:tc>
          <w:tcPr>
            <w:tcW w:w="992" w:type="dxa"/>
          </w:tcPr>
          <w:p w14:paraId="7A009677" w14:textId="77777777" w:rsidR="001B4D9C" w:rsidRPr="00EC61BA" w:rsidRDefault="001B4D9C" w:rsidP="00C6367B">
            <w:pPr>
              <w:jc w:val="right"/>
            </w:pPr>
            <w:r w:rsidRPr="00EC61BA">
              <w:t>16</w:t>
            </w:r>
          </w:p>
        </w:tc>
        <w:tc>
          <w:tcPr>
            <w:tcW w:w="709" w:type="dxa"/>
          </w:tcPr>
          <w:p w14:paraId="039953F4" w14:textId="77777777" w:rsidR="001B4D9C" w:rsidRPr="00EC61BA" w:rsidRDefault="001B4D9C" w:rsidP="00C6367B">
            <w:pPr>
              <w:jc w:val="right"/>
            </w:pPr>
            <w:r w:rsidRPr="00EC61BA">
              <w:t>17</w:t>
            </w:r>
          </w:p>
        </w:tc>
        <w:tc>
          <w:tcPr>
            <w:tcW w:w="708" w:type="dxa"/>
          </w:tcPr>
          <w:p w14:paraId="2C365E3B" w14:textId="77777777" w:rsidR="001B4D9C" w:rsidRDefault="001B4D9C" w:rsidP="00C6367B">
            <w:pPr>
              <w:jc w:val="right"/>
            </w:pPr>
            <w:r w:rsidRPr="00EC61BA">
              <w:t>17</w:t>
            </w:r>
          </w:p>
        </w:tc>
      </w:tr>
      <w:tr w:rsidR="001B4D9C" w14:paraId="565C3898" w14:textId="77777777" w:rsidTr="00C42D32">
        <w:tc>
          <w:tcPr>
            <w:tcW w:w="935" w:type="dxa"/>
          </w:tcPr>
          <w:p w14:paraId="23B6A83D" w14:textId="77777777" w:rsidR="001B4D9C" w:rsidRPr="00A502D3" w:rsidRDefault="001B4D9C" w:rsidP="001B4D9C">
            <w:pPr>
              <w:rPr>
                <w:b/>
              </w:rPr>
            </w:pPr>
            <w:r>
              <w:rPr>
                <w:b/>
              </w:rPr>
              <w:t>EHA</w:t>
            </w:r>
          </w:p>
        </w:tc>
        <w:tc>
          <w:tcPr>
            <w:tcW w:w="591" w:type="dxa"/>
          </w:tcPr>
          <w:p w14:paraId="3160E050" w14:textId="77777777" w:rsidR="001B4D9C" w:rsidRPr="008665AE" w:rsidRDefault="001B4D9C" w:rsidP="001B4D9C"/>
        </w:tc>
        <w:tc>
          <w:tcPr>
            <w:tcW w:w="992" w:type="dxa"/>
          </w:tcPr>
          <w:p w14:paraId="6C8A20B8" w14:textId="77777777" w:rsidR="001B4D9C" w:rsidRPr="008665AE" w:rsidRDefault="001B4D9C" w:rsidP="00C6367B">
            <w:pPr>
              <w:jc w:val="right"/>
            </w:pPr>
          </w:p>
        </w:tc>
        <w:tc>
          <w:tcPr>
            <w:tcW w:w="851" w:type="dxa"/>
          </w:tcPr>
          <w:p w14:paraId="0A1633E0" w14:textId="77777777" w:rsidR="001B4D9C" w:rsidRPr="008665AE" w:rsidRDefault="001B4D9C" w:rsidP="00C6367B">
            <w:pPr>
              <w:jc w:val="right"/>
            </w:pPr>
          </w:p>
        </w:tc>
        <w:tc>
          <w:tcPr>
            <w:tcW w:w="1134" w:type="dxa"/>
          </w:tcPr>
          <w:p w14:paraId="10D0C3C3" w14:textId="77777777" w:rsidR="001B4D9C" w:rsidRPr="008665AE" w:rsidRDefault="001B4D9C" w:rsidP="00C6367B">
            <w:pPr>
              <w:jc w:val="right"/>
            </w:pPr>
          </w:p>
        </w:tc>
        <w:tc>
          <w:tcPr>
            <w:tcW w:w="850" w:type="dxa"/>
          </w:tcPr>
          <w:p w14:paraId="33F2C9D6" w14:textId="77777777" w:rsidR="001B4D9C" w:rsidRPr="008665AE" w:rsidRDefault="001B4D9C" w:rsidP="00C6367B">
            <w:pPr>
              <w:jc w:val="right"/>
            </w:pPr>
          </w:p>
        </w:tc>
        <w:tc>
          <w:tcPr>
            <w:tcW w:w="567" w:type="dxa"/>
          </w:tcPr>
          <w:p w14:paraId="0435E0DA" w14:textId="77777777" w:rsidR="001B4D9C" w:rsidRPr="008665AE" w:rsidRDefault="001B4D9C" w:rsidP="00C6367B">
            <w:pPr>
              <w:jc w:val="right"/>
            </w:pPr>
          </w:p>
        </w:tc>
        <w:tc>
          <w:tcPr>
            <w:tcW w:w="851" w:type="dxa"/>
          </w:tcPr>
          <w:p w14:paraId="21FFB0F6" w14:textId="77777777" w:rsidR="001B4D9C" w:rsidRPr="008665AE" w:rsidRDefault="001B4D9C" w:rsidP="00C6367B">
            <w:pPr>
              <w:jc w:val="right"/>
            </w:pPr>
          </w:p>
        </w:tc>
        <w:tc>
          <w:tcPr>
            <w:tcW w:w="992" w:type="dxa"/>
          </w:tcPr>
          <w:p w14:paraId="693495D2" w14:textId="77777777" w:rsidR="001B4D9C" w:rsidRPr="008665AE" w:rsidRDefault="001B4D9C" w:rsidP="00C6367B">
            <w:pPr>
              <w:jc w:val="right"/>
            </w:pPr>
          </w:p>
        </w:tc>
        <w:tc>
          <w:tcPr>
            <w:tcW w:w="709" w:type="dxa"/>
          </w:tcPr>
          <w:p w14:paraId="21648BEE" w14:textId="77777777" w:rsidR="001B4D9C" w:rsidRDefault="001B4D9C" w:rsidP="00C6367B">
            <w:pPr>
              <w:jc w:val="right"/>
            </w:pPr>
          </w:p>
        </w:tc>
        <w:tc>
          <w:tcPr>
            <w:tcW w:w="708" w:type="dxa"/>
          </w:tcPr>
          <w:p w14:paraId="2958FFDB" w14:textId="77777777" w:rsidR="001B4D9C" w:rsidRDefault="001B4D9C" w:rsidP="00C6367B">
            <w:pPr>
              <w:jc w:val="right"/>
            </w:pPr>
          </w:p>
        </w:tc>
      </w:tr>
      <w:tr w:rsidR="00AB29E5" w14:paraId="08B1B8CE" w14:textId="77777777" w:rsidTr="00C42D32">
        <w:tc>
          <w:tcPr>
            <w:tcW w:w="935" w:type="dxa"/>
          </w:tcPr>
          <w:p w14:paraId="2AF3F65D" w14:textId="77777777" w:rsidR="00AB29E5" w:rsidRDefault="00AB29E5" w:rsidP="001B4D9C">
            <w:r>
              <w:t>C34</w:t>
            </w:r>
          </w:p>
        </w:tc>
        <w:tc>
          <w:tcPr>
            <w:tcW w:w="591" w:type="dxa"/>
          </w:tcPr>
          <w:p w14:paraId="6C3F0AC6" w14:textId="77777777" w:rsidR="00AB29E5" w:rsidRPr="001E0627" w:rsidRDefault="00AB29E5" w:rsidP="00754D89">
            <w:r w:rsidRPr="001E0627">
              <w:t>2</w:t>
            </w:r>
          </w:p>
        </w:tc>
        <w:tc>
          <w:tcPr>
            <w:tcW w:w="992" w:type="dxa"/>
          </w:tcPr>
          <w:p w14:paraId="498D4896" w14:textId="77777777" w:rsidR="00AB29E5" w:rsidRPr="001E0627" w:rsidRDefault="00AB29E5" w:rsidP="00C6367B">
            <w:pPr>
              <w:jc w:val="right"/>
            </w:pPr>
            <w:r w:rsidRPr="001E0627">
              <w:t>3,060</w:t>
            </w:r>
          </w:p>
        </w:tc>
        <w:tc>
          <w:tcPr>
            <w:tcW w:w="851" w:type="dxa"/>
          </w:tcPr>
          <w:p w14:paraId="4C2689AB" w14:textId="77777777" w:rsidR="00AB29E5" w:rsidRPr="001E0627" w:rsidRDefault="00AB29E5" w:rsidP="00C6367B">
            <w:pPr>
              <w:jc w:val="right"/>
            </w:pPr>
            <w:r w:rsidRPr="001E0627">
              <w:t>37</w:t>
            </w:r>
          </w:p>
        </w:tc>
        <w:tc>
          <w:tcPr>
            <w:tcW w:w="1134" w:type="dxa"/>
          </w:tcPr>
          <w:p w14:paraId="7D7C4387" w14:textId="77777777" w:rsidR="00AB29E5" w:rsidRPr="001E0627" w:rsidRDefault="00AB29E5" w:rsidP="00C6367B">
            <w:pPr>
              <w:jc w:val="right"/>
            </w:pPr>
            <w:r w:rsidRPr="001E0627">
              <w:t>88</w:t>
            </w:r>
          </w:p>
        </w:tc>
        <w:tc>
          <w:tcPr>
            <w:tcW w:w="850" w:type="dxa"/>
          </w:tcPr>
          <w:p w14:paraId="23378D27" w14:textId="77777777" w:rsidR="00AB29E5" w:rsidRPr="001E0627" w:rsidRDefault="00AB29E5" w:rsidP="00C6367B">
            <w:pPr>
              <w:jc w:val="right"/>
            </w:pPr>
            <w:r w:rsidRPr="001E0627">
              <w:t>419</w:t>
            </w:r>
          </w:p>
        </w:tc>
        <w:tc>
          <w:tcPr>
            <w:tcW w:w="567" w:type="dxa"/>
          </w:tcPr>
          <w:p w14:paraId="252ED56E" w14:textId="77777777" w:rsidR="00AB29E5" w:rsidRPr="001E0627" w:rsidRDefault="00AB29E5" w:rsidP="00C6367B">
            <w:pPr>
              <w:jc w:val="right"/>
            </w:pPr>
            <w:r w:rsidRPr="001E0627">
              <w:t>1</w:t>
            </w:r>
          </w:p>
        </w:tc>
        <w:tc>
          <w:tcPr>
            <w:tcW w:w="851" w:type="dxa"/>
          </w:tcPr>
          <w:p w14:paraId="10BEA2A6" w14:textId="77777777" w:rsidR="00AB29E5" w:rsidRPr="001E0627" w:rsidRDefault="00AB29E5" w:rsidP="00C6367B">
            <w:pPr>
              <w:jc w:val="right"/>
            </w:pPr>
            <w:r w:rsidRPr="001E0627">
              <w:t>6</w:t>
            </w:r>
          </w:p>
        </w:tc>
        <w:tc>
          <w:tcPr>
            <w:tcW w:w="992" w:type="dxa"/>
          </w:tcPr>
          <w:p w14:paraId="7C726AEE" w14:textId="77777777" w:rsidR="00AB29E5" w:rsidRPr="001E0627" w:rsidRDefault="00AB29E5" w:rsidP="00C6367B">
            <w:pPr>
              <w:jc w:val="right"/>
            </w:pPr>
            <w:r w:rsidRPr="001E0627">
              <w:t>10</w:t>
            </w:r>
          </w:p>
        </w:tc>
        <w:tc>
          <w:tcPr>
            <w:tcW w:w="709" w:type="dxa"/>
          </w:tcPr>
          <w:p w14:paraId="4C7D283E" w14:textId="77777777" w:rsidR="00AB29E5" w:rsidRPr="001E0627" w:rsidRDefault="00AB29E5" w:rsidP="00C6367B">
            <w:pPr>
              <w:jc w:val="right"/>
            </w:pPr>
            <w:r w:rsidRPr="001E0627">
              <w:t>13</w:t>
            </w:r>
          </w:p>
        </w:tc>
        <w:tc>
          <w:tcPr>
            <w:tcW w:w="708" w:type="dxa"/>
          </w:tcPr>
          <w:p w14:paraId="787DAF0F" w14:textId="77777777" w:rsidR="00AB29E5" w:rsidRDefault="00AB29E5" w:rsidP="00C6367B">
            <w:pPr>
              <w:jc w:val="right"/>
            </w:pPr>
            <w:r w:rsidRPr="001E0627">
              <w:t>16</w:t>
            </w:r>
          </w:p>
        </w:tc>
      </w:tr>
      <w:tr w:rsidR="00AB29E5" w14:paraId="7F647537" w14:textId="77777777" w:rsidTr="00C42D32">
        <w:tc>
          <w:tcPr>
            <w:tcW w:w="935" w:type="dxa"/>
          </w:tcPr>
          <w:p w14:paraId="250B6F1C" w14:textId="77777777" w:rsidR="00AB29E5" w:rsidRDefault="00AB29E5" w:rsidP="001B4D9C">
            <w:r>
              <w:t>C50</w:t>
            </w:r>
          </w:p>
        </w:tc>
        <w:tc>
          <w:tcPr>
            <w:tcW w:w="591" w:type="dxa"/>
          </w:tcPr>
          <w:p w14:paraId="42B24875" w14:textId="77777777" w:rsidR="00AB29E5" w:rsidRPr="00E9761B" w:rsidRDefault="00AB29E5" w:rsidP="00754D89">
            <w:r w:rsidRPr="00E9761B">
              <w:t>4</w:t>
            </w:r>
          </w:p>
        </w:tc>
        <w:tc>
          <w:tcPr>
            <w:tcW w:w="992" w:type="dxa"/>
          </w:tcPr>
          <w:p w14:paraId="4C928EB0" w14:textId="77777777" w:rsidR="00AB29E5" w:rsidRPr="00E9761B" w:rsidRDefault="00AB29E5" w:rsidP="00C6367B">
            <w:pPr>
              <w:jc w:val="right"/>
            </w:pPr>
            <w:r w:rsidRPr="00E9761B">
              <w:t>3,528</w:t>
            </w:r>
          </w:p>
        </w:tc>
        <w:tc>
          <w:tcPr>
            <w:tcW w:w="851" w:type="dxa"/>
          </w:tcPr>
          <w:p w14:paraId="2D78DC24" w14:textId="77777777" w:rsidR="00AB29E5" w:rsidRPr="00E9761B" w:rsidRDefault="00AB29E5" w:rsidP="00C6367B">
            <w:pPr>
              <w:jc w:val="right"/>
            </w:pPr>
            <w:r w:rsidRPr="00E9761B">
              <w:t>46</w:t>
            </w:r>
          </w:p>
        </w:tc>
        <w:tc>
          <w:tcPr>
            <w:tcW w:w="1134" w:type="dxa"/>
          </w:tcPr>
          <w:p w14:paraId="10A221A1" w14:textId="77777777" w:rsidR="00AB29E5" w:rsidRPr="00E9761B" w:rsidRDefault="00AB29E5" w:rsidP="00C6367B">
            <w:pPr>
              <w:jc w:val="right"/>
            </w:pPr>
            <w:r w:rsidRPr="00E9761B">
              <w:t>120</w:t>
            </w:r>
          </w:p>
        </w:tc>
        <w:tc>
          <w:tcPr>
            <w:tcW w:w="850" w:type="dxa"/>
          </w:tcPr>
          <w:p w14:paraId="36F0DB15" w14:textId="77777777" w:rsidR="00AB29E5" w:rsidRPr="00E9761B" w:rsidRDefault="00AB29E5" w:rsidP="00C6367B">
            <w:pPr>
              <w:jc w:val="right"/>
            </w:pPr>
            <w:r w:rsidRPr="00E9761B">
              <w:t>444</w:t>
            </w:r>
          </w:p>
        </w:tc>
        <w:tc>
          <w:tcPr>
            <w:tcW w:w="567" w:type="dxa"/>
          </w:tcPr>
          <w:p w14:paraId="511173F1" w14:textId="77777777" w:rsidR="00AB29E5" w:rsidRPr="00E9761B" w:rsidRDefault="00AB29E5" w:rsidP="00C6367B">
            <w:pPr>
              <w:jc w:val="right"/>
            </w:pPr>
            <w:r w:rsidRPr="00E9761B">
              <w:t>1</w:t>
            </w:r>
          </w:p>
        </w:tc>
        <w:tc>
          <w:tcPr>
            <w:tcW w:w="851" w:type="dxa"/>
          </w:tcPr>
          <w:p w14:paraId="2599D10D" w14:textId="77777777" w:rsidR="00AB29E5" w:rsidRPr="00E9761B" w:rsidRDefault="00AB29E5" w:rsidP="00C6367B">
            <w:pPr>
              <w:jc w:val="right"/>
            </w:pPr>
            <w:r w:rsidRPr="00E9761B">
              <w:t>6</w:t>
            </w:r>
          </w:p>
        </w:tc>
        <w:tc>
          <w:tcPr>
            <w:tcW w:w="992" w:type="dxa"/>
          </w:tcPr>
          <w:p w14:paraId="18F593CD" w14:textId="77777777" w:rsidR="00AB29E5" w:rsidRPr="00E9761B" w:rsidRDefault="00AB29E5" w:rsidP="00C6367B">
            <w:pPr>
              <w:jc w:val="right"/>
            </w:pPr>
            <w:r w:rsidRPr="00E9761B">
              <w:t>9</w:t>
            </w:r>
          </w:p>
        </w:tc>
        <w:tc>
          <w:tcPr>
            <w:tcW w:w="709" w:type="dxa"/>
          </w:tcPr>
          <w:p w14:paraId="2033DC2B" w14:textId="77777777" w:rsidR="00AB29E5" w:rsidRPr="00E9761B" w:rsidRDefault="00AB29E5" w:rsidP="00C6367B">
            <w:pPr>
              <w:jc w:val="right"/>
            </w:pPr>
            <w:r w:rsidRPr="00E9761B">
              <w:t>13</w:t>
            </w:r>
          </w:p>
        </w:tc>
        <w:tc>
          <w:tcPr>
            <w:tcW w:w="708" w:type="dxa"/>
          </w:tcPr>
          <w:p w14:paraId="0092160C" w14:textId="77777777" w:rsidR="00AB29E5" w:rsidRDefault="00AB29E5" w:rsidP="00C6367B">
            <w:pPr>
              <w:jc w:val="right"/>
            </w:pPr>
            <w:r w:rsidRPr="00E9761B">
              <w:t>16</w:t>
            </w:r>
          </w:p>
        </w:tc>
      </w:tr>
      <w:tr w:rsidR="00AB29E5" w14:paraId="1ED2A482" w14:textId="77777777" w:rsidTr="00C42D32">
        <w:tc>
          <w:tcPr>
            <w:tcW w:w="935" w:type="dxa"/>
          </w:tcPr>
          <w:p w14:paraId="4BF1BB4A" w14:textId="77777777" w:rsidR="00AB29E5" w:rsidRDefault="00AB29E5" w:rsidP="001B4D9C">
            <w:r>
              <w:t>C67</w:t>
            </w:r>
          </w:p>
        </w:tc>
        <w:tc>
          <w:tcPr>
            <w:tcW w:w="591" w:type="dxa"/>
          </w:tcPr>
          <w:p w14:paraId="13AAD217" w14:textId="77777777" w:rsidR="00AB29E5" w:rsidRPr="00D51510" w:rsidRDefault="00AB29E5" w:rsidP="00754D89">
            <w:r w:rsidRPr="00D51510">
              <w:t>2</w:t>
            </w:r>
          </w:p>
        </w:tc>
        <w:tc>
          <w:tcPr>
            <w:tcW w:w="992" w:type="dxa"/>
          </w:tcPr>
          <w:p w14:paraId="1B4A656B" w14:textId="77777777" w:rsidR="00AB29E5" w:rsidRPr="00D51510" w:rsidRDefault="00AB29E5" w:rsidP="00C6367B">
            <w:pPr>
              <w:jc w:val="right"/>
            </w:pPr>
            <w:r w:rsidRPr="00D51510">
              <w:t>1,350</w:t>
            </w:r>
          </w:p>
        </w:tc>
        <w:tc>
          <w:tcPr>
            <w:tcW w:w="851" w:type="dxa"/>
          </w:tcPr>
          <w:p w14:paraId="10218208" w14:textId="77777777" w:rsidR="00AB29E5" w:rsidRPr="00D51510" w:rsidRDefault="00AB29E5" w:rsidP="00C6367B">
            <w:pPr>
              <w:jc w:val="right"/>
            </w:pPr>
            <w:r w:rsidRPr="00D51510">
              <w:t>20</w:t>
            </w:r>
          </w:p>
        </w:tc>
        <w:tc>
          <w:tcPr>
            <w:tcW w:w="1134" w:type="dxa"/>
          </w:tcPr>
          <w:p w14:paraId="70861D4F" w14:textId="77777777" w:rsidR="00AB29E5" w:rsidRPr="00D51510" w:rsidRDefault="00AB29E5" w:rsidP="00C6367B">
            <w:pPr>
              <w:jc w:val="right"/>
            </w:pPr>
            <w:r w:rsidRPr="00D51510">
              <w:t>44</w:t>
            </w:r>
          </w:p>
        </w:tc>
        <w:tc>
          <w:tcPr>
            <w:tcW w:w="850" w:type="dxa"/>
          </w:tcPr>
          <w:p w14:paraId="641F4693" w14:textId="77777777" w:rsidR="00AB29E5" w:rsidRPr="00D51510" w:rsidRDefault="00AB29E5" w:rsidP="00C6367B">
            <w:pPr>
              <w:jc w:val="right"/>
            </w:pPr>
            <w:r w:rsidRPr="00D51510">
              <w:t>235</w:t>
            </w:r>
          </w:p>
        </w:tc>
        <w:tc>
          <w:tcPr>
            <w:tcW w:w="567" w:type="dxa"/>
          </w:tcPr>
          <w:p w14:paraId="1EE35E61" w14:textId="77777777" w:rsidR="00AB29E5" w:rsidRPr="00D51510" w:rsidRDefault="00AB29E5" w:rsidP="00C6367B">
            <w:pPr>
              <w:jc w:val="right"/>
            </w:pPr>
            <w:r w:rsidRPr="00D51510">
              <w:t>3</w:t>
            </w:r>
          </w:p>
        </w:tc>
        <w:tc>
          <w:tcPr>
            <w:tcW w:w="851" w:type="dxa"/>
          </w:tcPr>
          <w:p w14:paraId="13A87513" w14:textId="77777777" w:rsidR="00AB29E5" w:rsidRPr="00D51510" w:rsidRDefault="00AB29E5" w:rsidP="00C6367B">
            <w:pPr>
              <w:jc w:val="right"/>
            </w:pPr>
            <w:r w:rsidRPr="00D51510">
              <w:t>9</w:t>
            </w:r>
          </w:p>
        </w:tc>
        <w:tc>
          <w:tcPr>
            <w:tcW w:w="992" w:type="dxa"/>
          </w:tcPr>
          <w:p w14:paraId="40A01878" w14:textId="77777777" w:rsidR="00AB29E5" w:rsidRPr="00D51510" w:rsidRDefault="00AB29E5" w:rsidP="00C6367B">
            <w:pPr>
              <w:jc w:val="right"/>
            </w:pPr>
            <w:r w:rsidRPr="00D51510">
              <w:t>13</w:t>
            </w:r>
          </w:p>
        </w:tc>
        <w:tc>
          <w:tcPr>
            <w:tcW w:w="709" w:type="dxa"/>
          </w:tcPr>
          <w:p w14:paraId="58D780C5" w14:textId="77777777" w:rsidR="00AB29E5" w:rsidRPr="00D51510" w:rsidRDefault="00AB29E5" w:rsidP="00C6367B">
            <w:pPr>
              <w:jc w:val="right"/>
            </w:pPr>
            <w:r w:rsidRPr="00D51510">
              <w:t>16</w:t>
            </w:r>
          </w:p>
        </w:tc>
        <w:tc>
          <w:tcPr>
            <w:tcW w:w="708" w:type="dxa"/>
          </w:tcPr>
          <w:p w14:paraId="5E73E2DA" w14:textId="77777777" w:rsidR="00AB29E5" w:rsidRDefault="00AB29E5" w:rsidP="00C6367B">
            <w:pPr>
              <w:jc w:val="right"/>
            </w:pPr>
            <w:r w:rsidRPr="00D51510">
              <w:t>17</w:t>
            </w:r>
          </w:p>
        </w:tc>
      </w:tr>
      <w:tr w:rsidR="00AB29E5" w14:paraId="605DB30E" w14:textId="77777777" w:rsidTr="00C42D32">
        <w:tc>
          <w:tcPr>
            <w:tcW w:w="935" w:type="dxa"/>
          </w:tcPr>
          <w:p w14:paraId="11FDC481" w14:textId="77777777" w:rsidR="00AB29E5" w:rsidRDefault="00AB29E5" w:rsidP="001B4D9C">
            <w:r>
              <w:t>C71</w:t>
            </w:r>
          </w:p>
        </w:tc>
        <w:tc>
          <w:tcPr>
            <w:tcW w:w="591" w:type="dxa"/>
          </w:tcPr>
          <w:p w14:paraId="4F6841F5" w14:textId="77777777" w:rsidR="00AB29E5" w:rsidRPr="006B50C8" w:rsidRDefault="00AB29E5" w:rsidP="00754D89">
            <w:r w:rsidRPr="006B50C8">
              <w:t>0</w:t>
            </w:r>
          </w:p>
        </w:tc>
        <w:tc>
          <w:tcPr>
            <w:tcW w:w="992" w:type="dxa"/>
          </w:tcPr>
          <w:p w14:paraId="6DB73D93" w14:textId="77777777" w:rsidR="00AB29E5" w:rsidRPr="006B50C8" w:rsidRDefault="00AB29E5" w:rsidP="00C6367B">
            <w:pPr>
              <w:jc w:val="right"/>
            </w:pPr>
            <w:r w:rsidRPr="006B50C8">
              <w:t>366</w:t>
            </w:r>
          </w:p>
        </w:tc>
        <w:tc>
          <w:tcPr>
            <w:tcW w:w="851" w:type="dxa"/>
          </w:tcPr>
          <w:p w14:paraId="29C22DFC" w14:textId="77777777" w:rsidR="00AB29E5" w:rsidRPr="006B50C8" w:rsidRDefault="00AB29E5" w:rsidP="00C6367B">
            <w:pPr>
              <w:jc w:val="right"/>
            </w:pPr>
            <w:r w:rsidRPr="006B50C8">
              <w:t>2</w:t>
            </w:r>
          </w:p>
        </w:tc>
        <w:tc>
          <w:tcPr>
            <w:tcW w:w="1134" w:type="dxa"/>
          </w:tcPr>
          <w:p w14:paraId="196AE082" w14:textId="77777777" w:rsidR="00AB29E5" w:rsidRPr="006B50C8" w:rsidRDefault="00AB29E5" w:rsidP="00C6367B">
            <w:pPr>
              <w:jc w:val="right"/>
            </w:pPr>
            <w:r w:rsidRPr="006B50C8">
              <w:t>10</w:t>
            </w:r>
          </w:p>
        </w:tc>
        <w:tc>
          <w:tcPr>
            <w:tcW w:w="850" w:type="dxa"/>
          </w:tcPr>
          <w:p w14:paraId="3433AB67" w14:textId="77777777" w:rsidR="00AB29E5" w:rsidRPr="006B50C8" w:rsidRDefault="00AB29E5" w:rsidP="00C6367B">
            <w:pPr>
              <w:jc w:val="right"/>
            </w:pPr>
            <w:r w:rsidRPr="006B50C8">
              <w:t>59</w:t>
            </w:r>
          </w:p>
        </w:tc>
        <w:tc>
          <w:tcPr>
            <w:tcW w:w="567" w:type="dxa"/>
          </w:tcPr>
          <w:p w14:paraId="3D434F88" w14:textId="77777777" w:rsidR="00AB29E5" w:rsidRPr="006B50C8" w:rsidRDefault="00AB29E5" w:rsidP="00C6367B">
            <w:pPr>
              <w:jc w:val="right"/>
            </w:pPr>
            <w:r w:rsidRPr="006B50C8">
              <w:t>7</w:t>
            </w:r>
          </w:p>
        </w:tc>
        <w:tc>
          <w:tcPr>
            <w:tcW w:w="851" w:type="dxa"/>
          </w:tcPr>
          <w:p w14:paraId="5A4EE853" w14:textId="77777777" w:rsidR="00AB29E5" w:rsidRPr="006B50C8" w:rsidRDefault="00AB29E5" w:rsidP="00C6367B">
            <w:pPr>
              <w:jc w:val="right"/>
            </w:pPr>
            <w:r w:rsidRPr="006B50C8">
              <w:t>13</w:t>
            </w:r>
          </w:p>
        </w:tc>
        <w:tc>
          <w:tcPr>
            <w:tcW w:w="992" w:type="dxa"/>
          </w:tcPr>
          <w:p w14:paraId="2033A2C7" w14:textId="77777777" w:rsidR="00AB29E5" w:rsidRPr="006B50C8" w:rsidRDefault="00AB29E5" w:rsidP="00C6367B">
            <w:pPr>
              <w:jc w:val="right"/>
            </w:pPr>
            <w:r w:rsidRPr="006B50C8">
              <w:t>16</w:t>
            </w:r>
          </w:p>
        </w:tc>
        <w:tc>
          <w:tcPr>
            <w:tcW w:w="709" w:type="dxa"/>
          </w:tcPr>
          <w:p w14:paraId="77F871F9" w14:textId="77777777" w:rsidR="00AB29E5" w:rsidRPr="006B50C8" w:rsidRDefault="00AB29E5" w:rsidP="00C6367B">
            <w:pPr>
              <w:jc w:val="right"/>
            </w:pPr>
            <w:r w:rsidRPr="006B50C8">
              <w:t>17</w:t>
            </w:r>
          </w:p>
        </w:tc>
        <w:tc>
          <w:tcPr>
            <w:tcW w:w="708" w:type="dxa"/>
          </w:tcPr>
          <w:p w14:paraId="11395AD1" w14:textId="77777777" w:rsidR="00AB29E5" w:rsidRDefault="00AB29E5" w:rsidP="00C6367B">
            <w:pPr>
              <w:jc w:val="right"/>
            </w:pPr>
            <w:r w:rsidRPr="006B50C8">
              <w:t>17</w:t>
            </w:r>
          </w:p>
        </w:tc>
      </w:tr>
      <w:tr w:rsidR="00AB29E5" w14:paraId="528EF3AE" w14:textId="77777777" w:rsidTr="00C42D32">
        <w:tc>
          <w:tcPr>
            <w:tcW w:w="935" w:type="dxa"/>
          </w:tcPr>
          <w:p w14:paraId="05AB0398" w14:textId="77777777" w:rsidR="00AB29E5" w:rsidRDefault="00AB29E5" w:rsidP="001B4D9C">
            <w:r>
              <w:t>C22</w:t>
            </w:r>
          </w:p>
        </w:tc>
        <w:tc>
          <w:tcPr>
            <w:tcW w:w="591" w:type="dxa"/>
          </w:tcPr>
          <w:p w14:paraId="0CB59A17" w14:textId="77777777" w:rsidR="00AB29E5" w:rsidRPr="001F1BD4" w:rsidRDefault="00AB29E5" w:rsidP="00754D89">
            <w:r w:rsidRPr="001F1BD4">
              <w:t>0</w:t>
            </w:r>
          </w:p>
        </w:tc>
        <w:tc>
          <w:tcPr>
            <w:tcW w:w="992" w:type="dxa"/>
          </w:tcPr>
          <w:p w14:paraId="2DE51CDA" w14:textId="77777777" w:rsidR="00AB29E5" w:rsidRPr="001F1BD4" w:rsidRDefault="00AB29E5" w:rsidP="00C6367B">
            <w:pPr>
              <w:jc w:val="right"/>
            </w:pPr>
            <w:r w:rsidRPr="001F1BD4">
              <w:t>180</w:t>
            </w:r>
          </w:p>
        </w:tc>
        <w:tc>
          <w:tcPr>
            <w:tcW w:w="851" w:type="dxa"/>
          </w:tcPr>
          <w:p w14:paraId="4990AF63" w14:textId="77777777" w:rsidR="00AB29E5" w:rsidRPr="001F1BD4" w:rsidRDefault="00AB29E5" w:rsidP="00C6367B">
            <w:pPr>
              <w:jc w:val="right"/>
            </w:pPr>
            <w:r w:rsidRPr="001F1BD4">
              <w:t>2</w:t>
            </w:r>
          </w:p>
        </w:tc>
        <w:tc>
          <w:tcPr>
            <w:tcW w:w="1134" w:type="dxa"/>
          </w:tcPr>
          <w:p w14:paraId="4EA53AC9" w14:textId="77777777" w:rsidR="00AB29E5" w:rsidRPr="001F1BD4" w:rsidRDefault="00AB29E5" w:rsidP="00C6367B">
            <w:pPr>
              <w:jc w:val="right"/>
            </w:pPr>
            <w:r w:rsidRPr="001F1BD4">
              <w:t>8</w:t>
            </w:r>
          </w:p>
        </w:tc>
        <w:tc>
          <w:tcPr>
            <w:tcW w:w="850" w:type="dxa"/>
          </w:tcPr>
          <w:p w14:paraId="33CD1859" w14:textId="77777777" w:rsidR="00AB29E5" w:rsidRPr="001F1BD4" w:rsidRDefault="00AB29E5" w:rsidP="00C6367B">
            <w:pPr>
              <w:jc w:val="right"/>
            </w:pPr>
            <w:r w:rsidRPr="001F1BD4">
              <w:t>28</w:t>
            </w:r>
          </w:p>
        </w:tc>
        <w:tc>
          <w:tcPr>
            <w:tcW w:w="567" w:type="dxa"/>
          </w:tcPr>
          <w:p w14:paraId="5E2BD450" w14:textId="77777777" w:rsidR="00AB29E5" w:rsidRPr="001F1BD4" w:rsidRDefault="00AB29E5" w:rsidP="00C6367B">
            <w:pPr>
              <w:jc w:val="right"/>
            </w:pPr>
            <w:r w:rsidRPr="001F1BD4">
              <w:t>9</w:t>
            </w:r>
          </w:p>
        </w:tc>
        <w:tc>
          <w:tcPr>
            <w:tcW w:w="851" w:type="dxa"/>
          </w:tcPr>
          <w:p w14:paraId="527CF3ED" w14:textId="77777777" w:rsidR="00AB29E5" w:rsidRPr="001F1BD4" w:rsidRDefault="00AB29E5" w:rsidP="00C6367B">
            <w:pPr>
              <w:jc w:val="right"/>
            </w:pPr>
            <w:r w:rsidRPr="001F1BD4">
              <w:t>15</w:t>
            </w:r>
          </w:p>
        </w:tc>
        <w:tc>
          <w:tcPr>
            <w:tcW w:w="992" w:type="dxa"/>
          </w:tcPr>
          <w:p w14:paraId="1EA6B666" w14:textId="77777777" w:rsidR="00AB29E5" w:rsidRPr="001F1BD4" w:rsidRDefault="00AB29E5" w:rsidP="00C6367B">
            <w:pPr>
              <w:jc w:val="right"/>
            </w:pPr>
            <w:r w:rsidRPr="001F1BD4">
              <w:t>16</w:t>
            </w:r>
          </w:p>
        </w:tc>
        <w:tc>
          <w:tcPr>
            <w:tcW w:w="709" w:type="dxa"/>
          </w:tcPr>
          <w:p w14:paraId="7CB01EB9" w14:textId="77777777" w:rsidR="00AB29E5" w:rsidRPr="001F1BD4" w:rsidRDefault="00AB29E5" w:rsidP="00C6367B">
            <w:pPr>
              <w:jc w:val="right"/>
            </w:pPr>
            <w:r w:rsidRPr="001F1BD4">
              <w:t>17</w:t>
            </w:r>
          </w:p>
        </w:tc>
        <w:tc>
          <w:tcPr>
            <w:tcW w:w="708" w:type="dxa"/>
          </w:tcPr>
          <w:p w14:paraId="0B979DD7" w14:textId="77777777" w:rsidR="00AB29E5" w:rsidRDefault="00AB29E5" w:rsidP="00C6367B">
            <w:pPr>
              <w:jc w:val="right"/>
            </w:pPr>
            <w:r w:rsidRPr="001F1BD4">
              <w:t>17</w:t>
            </w:r>
          </w:p>
        </w:tc>
      </w:tr>
    </w:tbl>
    <w:p w14:paraId="51274B5A" w14:textId="77777777" w:rsidR="00A502D3" w:rsidRDefault="00A502D3" w:rsidP="00B615CA"/>
    <w:p w14:paraId="6B82A02C" w14:textId="77777777" w:rsidR="001B4D9C" w:rsidRDefault="001B4D9C">
      <w:r>
        <w:br w:type="page"/>
      </w:r>
    </w:p>
    <w:p w14:paraId="0D47A815" w14:textId="77777777" w:rsidR="00A502D3" w:rsidRDefault="00A502D3" w:rsidP="00A502D3">
      <w:r>
        <w:lastRenderedPageBreak/>
        <w:t xml:space="preserve">Table XXX. Summary of cancer cases for </w:t>
      </w:r>
      <w:r w:rsidRPr="00563FED">
        <w:rPr>
          <w:b/>
        </w:rPr>
        <w:t>1996</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567"/>
        <w:gridCol w:w="992"/>
        <w:gridCol w:w="851"/>
        <w:gridCol w:w="709"/>
        <w:gridCol w:w="850"/>
        <w:gridCol w:w="1134"/>
        <w:gridCol w:w="709"/>
        <w:gridCol w:w="850"/>
      </w:tblGrid>
      <w:tr w:rsidR="001B4D9C" w14:paraId="5FE81DA0" w14:textId="77777777" w:rsidTr="001B4D9C">
        <w:tc>
          <w:tcPr>
            <w:tcW w:w="935" w:type="dxa"/>
            <w:vMerge w:val="restart"/>
          </w:tcPr>
          <w:p w14:paraId="1107D6EB" w14:textId="77777777" w:rsidR="001B4D9C" w:rsidRDefault="001B4D9C" w:rsidP="001B4D9C">
            <w:r>
              <w:t>ICD-10 code</w:t>
            </w:r>
          </w:p>
        </w:tc>
        <w:tc>
          <w:tcPr>
            <w:tcW w:w="3993" w:type="dxa"/>
            <w:gridSpan w:val="5"/>
          </w:tcPr>
          <w:p w14:paraId="74CCAC11" w14:textId="77777777" w:rsidR="001B4D9C" w:rsidRDefault="00F42BEB" w:rsidP="001B4D9C">
            <w:pPr>
              <w:jc w:val="center"/>
            </w:pPr>
            <w:r>
              <w:t>Cases</w:t>
            </w:r>
          </w:p>
        </w:tc>
        <w:tc>
          <w:tcPr>
            <w:tcW w:w="4252" w:type="dxa"/>
            <w:gridSpan w:val="5"/>
          </w:tcPr>
          <w:p w14:paraId="6AF1F8F1" w14:textId="77777777" w:rsidR="001B4D9C" w:rsidRDefault="001B4D9C" w:rsidP="00C6367B">
            <w:pPr>
              <w:jc w:val="center"/>
            </w:pPr>
            <w:r>
              <w:t>Divisions</w:t>
            </w:r>
          </w:p>
        </w:tc>
      </w:tr>
      <w:tr w:rsidR="001B4D9C" w14:paraId="66BEA943" w14:textId="77777777" w:rsidTr="001B4D9C">
        <w:tc>
          <w:tcPr>
            <w:tcW w:w="935" w:type="dxa"/>
            <w:vMerge/>
          </w:tcPr>
          <w:p w14:paraId="66C56880" w14:textId="77777777" w:rsidR="001B4D9C" w:rsidRDefault="001B4D9C" w:rsidP="001B4D9C"/>
        </w:tc>
        <w:tc>
          <w:tcPr>
            <w:tcW w:w="591" w:type="dxa"/>
            <w:vMerge w:val="restart"/>
          </w:tcPr>
          <w:p w14:paraId="3E46ED7D" w14:textId="77777777" w:rsidR="001B4D9C" w:rsidRDefault="001B4D9C" w:rsidP="001B4D9C">
            <w:r>
              <w:t>Min</w:t>
            </w:r>
          </w:p>
        </w:tc>
        <w:tc>
          <w:tcPr>
            <w:tcW w:w="992" w:type="dxa"/>
            <w:vMerge w:val="restart"/>
          </w:tcPr>
          <w:p w14:paraId="421198F8" w14:textId="77777777" w:rsidR="001B4D9C" w:rsidRDefault="001B4D9C" w:rsidP="001B4D9C">
            <w:r>
              <w:t>Max</w:t>
            </w:r>
          </w:p>
        </w:tc>
        <w:tc>
          <w:tcPr>
            <w:tcW w:w="2410" w:type="dxa"/>
            <w:gridSpan w:val="3"/>
          </w:tcPr>
          <w:p w14:paraId="382643A7" w14:textId="77777777" w:rsidR="001B4D9C" w:rsidRDefault="001B4D9C" w:rsidP="001B4D9C">
            <w:pPr>
              <w:jc w:val="center"/>
            </w:pPr>
            <w:r>
              <w:t>Quartiles</w:t>
            </w:r>
          </w:p>
        </w:tc>
        <w:tc>
          <w:tcPr>
            <w:tcW w:w="4252" w:type="dxa"/>
            <w:gridSpan w:val="5"/>
          </w:tcPr>
          <w:p w14:paraId="2EFE242D" w14:textId="77777777" w:rsidR="001B4D9C" w:rsidRDefault="001B4D9C" w:rsidP="00F42BEB">
            <w:pPr>
              <w:jc w:val="center"/>
            </w:pPr>
            <w:r>
              <w:t xml:space="preserve">Number with </w:t>
            </w:r>
            <w:r w:rsidR="00F42BEB">
              <w:t>cases</w:t>
            </w:r>
            <w:r>
              <w:t xml:space="preserve"> less than:</w:t>
            </w:r>
          </w:p>
        </w:tc>
      </w:tr>
      <w:tr w:rsidR="001B4D9C" w14:paraId="35214B37" w14:textId="77777777" w:rsidTr="001B4D9C">
        <w:tc>
          <w:tcPr>
            <w:tcW w:w="935" w:type="dxa"/>
            <w:vMerge/>
          </w:tcPr>
          <w:p w14:paraId="3B706427" w14:textId="77777777" w:rsidR="001B4D9C" w:rsidRDefault="001B4D9C" w:rsidP="001B4D9C"/>
        </w:tc>
        <w:tc>
          <w:tcPr>
            <w:tcW w:w="591" w:type="dxa"/>
            <w:vMerge/>
          </w:tcPr>
          <w:p w14:paraId="61BF0CD3" w14:textId="77777777" w:rsidR="001B4D9C" w:rsidRDefault="001B4D9C" w:rsidP="001B4D9C"/>
        </w:tc>
        <w:tc>
          <w:tcPr>
            <w:tcW w:w="992" w:type="dxa"/>
            <w:vMerge/>
          </w:tcPr>
          <w:p w14:paraId="795BE0A0" w14:textId="77777777" w:rsidR="001B4D9C" w:rsidRDefault="001B4D9C" w:rsidP="001B4D9C"/>
        </w:tc>
        <w:tc>
          <w:tcPr>
            <w:tcW w:w="567" w:type="dxa"/>
          </w:tcPr>
          <w:p w14:paraId="54C5627E" w14:textId="77777777" w:rsidR="001B4D9C" w:rsidRDefault="001B4D9C" w:rsidP="00754D89">
            <w:pPr>
              <w:jc w:val="center"/>
            </w:pPr>
            <w:r>
              <w:t>1</w:t>
            </w:r>
            <w:r w:rsidRPr="00FB34E1">
              <w:rPr>
                <w:vertAlign w:val="superscript"/>
              </w:rPr>
              <w:t>st</w:t>
            </w:r>
          </w:p>
        </w:tc>
        <w:tc>
          <w:tcPr>
            <w:tcW w:w="992" w:type="dxa"/>
          </w:tcPr>
          <w:p w14:paraId="33606C18" w14:textId="77777777" w:rsidR="001B4D9C" w:rsidRDefault="001B4D9C" w:rsidP="00754D89">
            <w:pPr>
              <w:jc w:val="center"/>
            </w:pPr>
            <w:r>
              <w:t>Median</w:t>
            </w:r>
          </w:p>
        </w:tc>
        <w:tc>
          <w:tcPr>
            <w:tcW w:w="851" w:type="dxa"/>
          </w:tcPr>
          <w:p w14:paraId="151F92EA" w14:textId="77777777" w:rsidR="001B4D9C" w:rsidRDefault="001B4D9C" w:rsidP="00754D89">
            <w:pPr>
              <w:jc w:val="center"/>
            </w:pPr>
            <w:r>
              <w:t>3</w:t>
            </w:r>
            <w:r w:rsidRPr="00FB34E1">
              <w:rPr>
                <w:vertAlign w:val="superscript"/>
              </w:rPr>
              <w:t>rd</w:t>
            </w:r>
          </w:p>
        </w:tc>
        <w:tc>
          <w:tcPr>
            <w:tcW w:w="709" w:type="dxa"/>
          </w:tcPr>
          <w:p w14:paraId="7753C557" w14:textId="77777777" w:rsidR="001B4D9C" w:rsidRDefault="001B4D9C" w:rsidP="00754D89">
            <w:pPr>
              <w:jc w:val="center"/>
            </w:pPr>
            <w:r>
              <w:t>10</w:t>
            </w:r>
          </w:p>
        </w:tc>
        <w:tc>
          <w:tcPr>
            <w:tcW w:w="850" w:type="dxa"/>
          </w:tcPr>
          <w:p w14:paraId="63C68C7F" w14:textId="77777777" w:rsidR="001B4D9C" w:rsidRDefault="001B4D9C" w:rsidP="00754D89">
            <w:pPr>
              <w:jc w:val="center"/>
            </w:pPr>
            <w:r>
              <w:t>50</w:t>
            </w:r>
          </w:p>
        </w:tc>
        <w:tc>
          <w:tcPr>
            <w:tcW w:w="1134" w:type="dxa"/>
          </w:tcPr>
          <w:p w14:paraId="5308C192" w14:textId="77777777" w:rsidR="001B4D9C" w:rsidRDefault="001B4D9C" w:rsidP="00754D89">
            <w:pPr>
              <w:jc w:val="center"/>
            </w:pPr>
            <w:r>
              <w:t>150</w:t>
            </w:r>
          </w:p>
        </w:tc>
        <w:tc>
          <w:tcPr>
            <w:tcW w:w="709" w:type="dxa"/>
          </w:tcPr>
          <w:p w14:paraId="11F6EB4A" w14:textId="77777777" w:rsidR="001B4D9C" w:rsidRDefault="001B4D9C" w:rsidP="00754D89">
            <w:pPr>
              <w:jc w:val="center"/>
            </w:pPr>
            <w:r>
              <w:t>500</w:t>
            </w:r>
          </w:p>
        </w:tc>
        <w:tc>
          <w:tcPr>
            <w:tcW w:w="850" w:type="dxa"/>
          </w:tcPr>
          <w:p w14:paraId="48AD22EA" w14:textId="77777777" w:rsidR="001B4D9C" w:rsidRDefault="001B4D9C" w:rsidP="00754D89">
            <w:pPr>
              <w:jc w:val="center"/>
            </w:pPr>
            <w:r>
              <w:t>1500</w:t>
            </w:r>
          </w:p>
        </w:tc>
      </w:tr>
      <w:tr w:rsidR="001B4D9C" w14:paraId="7CB71D65" w14:textId="77777777" w:rsidTr="001B4D9C">
        <w:tc>
          <w:tcPr>
            <w:tcW w:w="935" w:type="dxa"/>
          </w:tcPr>
          <w:p w14:paraId="594F5F83" w14:textId="77777777" w:rsidR="001B4D9C" w:rsidRDefault="001B4D9C" w:rsidP="001B4D9C">
            <w:r>
              <w:t>All</w:t>
            </w:r>
          </w:p>
        </w:tc>
        <w:tc>
          <w:tcPr>
            <w:tcW w:w="591" w:type="dxa"/>
          </w:tcPr>
          <w:p w14:paraId="550FF8F5" w14:textId="77777777" w:rsidR="001B4D9C" w:rsidRPr="00090C42" w:rsidRDefault="001B4D9C" w:rsidP="00C6367B">
            <w:pPr>
              <w:jc w:val="right"/>
            </w:pPr>
            <w:r w:rsidRPr="00090C42">
              <w:t>10</w:t>
            </w:r>
          </w:p>
        </w:tc>
        <w:tc>
          <w:tcPr>
            <w:tcW w:w="992" w:type="dxa"/>
          </w:tcPr>
          <w:p w14:paraId="60CEBD12" w14:textId="77777777" w:rsidR="001B4D9C" w:rsidRPr="00090C42" w:rsidRDefault="001B4D9C" w:rsidP="00C6367B">
            <w:pPr>
              <w:jc w:val="right"/>
            </w:pPr>
            <w:r w:rsidRPr="00090C42">
              <w:t>8,962</w:t>
            </w:r>
          </w:p>
        </w:tc>
        <w:tc>
          <w:tcPr>
            <w:tcW w:w="567" w:type="dxa"/>
          </w:tcPr>
          <w:p w14:paraId="76385538" w14:textId="77777777" w:rsidR="001B4D9C" w:rsidRPr="00090C42" w:rsidRDefault="001B4D9C" w:rsidP="00C6367B">
            <w:pPr>
              <w:jc w:val="right"/>
            </w:pPr>
            <w:r w:rsidRPr="00090C42">
              <w:t>93</w:t>
            </w:r>
          </w:p>
        </w:tc>
        <w:tc>
          <w:tcPr>
            <w:tcW w:w="992" w:type="dxa"/>
          </w:tcPr>
          <w:p w14:paraId="6A2A44F2" w14:textId="77777777" w:rsidR="001B4D9C" w:rsidRPr="00090C42" w:rsidRDefault="001B4D9C" w:rsidP="00C6367B">
            <w:pPr>
              <w:jc w:val="right"/>
            </w:pPr>
            <w:r w:rsidRPr="00090C42">
              <w:t>228</w:t>
            </w:r>
          </w:p>
        </w:tc>
        <w:tc>
          <w:tcPr>
            <w:tcW w:w="851" w:type="dxa"/>
          </w:tcPr>
          <w:p w14:paraId="72A3DEA3" w14:textId="77777777" w:rsidR="001B4D9C" w:rsidRPr="00090C42" w:rsidRDefault="001B4D9C" w:rsidP="00C6367B">
            <w:pPr>
              <w:jc w:val="right"/>
            </w:pPr>
            <w:r w:rsidRPr="00090C42">
              <w:t>1,172</w:t>
            </w:r>
          </w:p>
        </w:tc>
        <w:tc>
          <w:tcPr>
            <w:tcW w:w="709" w:type="dxa"/>
          </w:tcPr>
          <w:p w14:paraId="13A1148B" w14:textId="77777777" w:rsidR="001B4D9C" w:rsidRPr="00090C42" w:rsidRDefault="001B4D9C" w:rsidP="00754D89">
            <w:pPr>
              <w:jc w:val="right"/>
            </w:pPr>
            <w:r>
              <w:t>0</w:t>
            </w:r>
          </w:p>
        </w:tc>
        <w:tc>
          <w:tcPr>
            <w:tcW w:w="850" w:type="dxa"/>
          </w:tcPr>
          <w:p w14:paraId="259DDFC1" w14:textId="77777777" w:rsidR="001B4D9C" w:rsidRPr="00090C42" w:rsidRDefault="001B4D9C" w:rsidP="00754D89">
            <w:pPr>
              <w:jc w:val="right"/>
            </w:pPr>
            <w:r w:rsidRPr="00090C42">
              <w:t>2</w:t>
            </w:r>
          </w:p>
        </w:tc>
        <w:tc>
          <w:tcPr>
            <w:tcW w:w="1134" w:type="dxa"/>
          </w:tcPr>
          <w:p w14:paraId="349DBEFD" w14:textId="77777777" w:rsidR="001B4D9C" w:rsidRPr="00090C42" w:rsidRDefault="001B4D9C" w:rsidP="00754D89">
            <w:pPr>
              <w:jc w:val="right"/>
            </w:pPr>
            <w:r w:rsidRPr="00090C42">
              <w:t>6</w:t>
            </w:r>
          </w:p>
        </w:tc>
        <w:tc>
          <w:tcPr>
            <w:tcW w:w="709" w:type="dxa"/>
          </w:tcPr>
          <w:p w14:paraId="22B4BB84" w14:textId="77777777" w:rsidR="001B4D9C" w:rsidRDefault="001B4D9C" w:rsidP="00754D89">
            <w:pPr>
              <w:jc w:val="right"/>
            </w:pPr>
            <w:r w:rsidRPr="00090C42">
              <w:t>11</w:t>
            </w:r>
          </w:p>
        </w:tc>
        <w:tc>
          <w:tcPr>
            <w:tcW w:w="850" w:type="dxa"/>
          </w:tcPr>
          <w:p w14:paraId="0A8A74FF" w14:textId="77777777" w:rsidR="001B4D9C" w:rsidRPr="00090C42" w:rsidRDefault="001B4D9C" w:rsidP="00754D89">
            <w:pPr>
              <w:jc w:val="right"/>
            </w:pPr>
            <w:r>
              <w:t>13</w:t>
            </w:r>
          </w:p>
        </w:tc>
      </w:tr>
      <w:tr w:rsidR="001B4D9C" w14:paraId="3C0E6022" w14:textId="77777777" w:rsidTr="001B4D9C">
        <w:tc>
          <w:tcPr>
            <w:tcW w:w="935" w:type="dxa"/>
          </w:tcPr>
          <w:p w14:paraId="17EFA5D4" w14:textId="77777777" w:rsidR="001B4D9C" w:rsidRDefault="001B4D9C" w:rsidP="001B4D9C">
            <w:r>
              <w:t>C349</w:t>
            </w:r>
          </w:p>
        </w:tc>
        <w:tc>
          <w:tcPr>
            <w:tcW w:w="591" w:type="dxa"/>
          </w:tcPr>
          <w:p w14:paraId="5FB96C7D" w14:textId="77777777" w:rsidR="001B4D9C" w:rsidRPr="00E54057" w:rsidRDefault="001B4D9C" w:rsidP="00C6367B">
            <w:pPr>
              <w:jc w:val="right"/>
            </w:pPr>
            <w:r w:rsidRPr="00E54057">
              <w:t>2</w:t>
            </w:r>
          </w:p>
        </w:tc>
        <w:tc>
          <w:tcPr>
            <w:tcW w:w="992" w:type="dxa"/>
          </w:tcPr>
          <w:p w14:paraId="6783D345" w14:textId="77777777" w:rsidR="001B4D9C" w:rsidRPr="00E54057" w:rsidRDefault="001B4D9C" w:rsidP="00C6367B">
            <w:pPr>
              <w:jc w:val="right"/>
            </w:pPr>
            <w:r w:rsidRPr="00E54057">
              <w:t>1,794</w:t>
            </w:r>
          </w:p>
        </w:tc>
        <w:tc>
          <w:tcPr>
            <w:tcW w:w="567" w:type="dxa"/>
          </w:tcPr>
          <w:p w14:paraId="474CF26E" w14:textId="77777777" w:rsidR="001B4D9C" w:rsidRPr="00E54057" w:rsidRDefault="001B4D9C" w:rsidP="00C6367B">
            <w:pPr>
              <w:jc w:val="right"/>
            </w:pPr>
            <w:r w:rsidRPr="00E54057">
              <w:t>18</w:t>
            </w:r>
          </w:p>
        </w:tc>
        <w:tc>
          <w:tcPr>
            <w:tcW w:w="992" w:type="dxa"/>
          </w:tcPr>
          <w:p w14:paraId="6DFD432B" w14:textId="77777777" w:rsidR="001B4D9C" w:rsidRPr="00E54057" w:rsidRDefault="001B4D9C" w:rsidP="00C6367B">
            <w:pPr>
              <w:jc w:val="right"/>
            </w:pPr>
            <w:r w:rsidRPr="00E54057">
              <w:t>68</w:t>
            </w:r>
          </w:p>
        </w:tc>
        <w:tc>
          <w:tcPr>
            <w:tcW w:w="851" w:type="dxa"/>
          </w:tcPr>
          <w:p w14:paraId="2806C754" w14:textId="77777777" w:rsidR="001B4D9C" w:rsidRPr="00E54057" w:rsidRDefault="001B4D9C" w:rsidP="00C6367B">
            <w:pPr>
              <w:jc w:val="right"/>
            </w:pPr>
            <w:r w:rsidRPr="00E54057">
              <w:t>242</w:t>
            </w:r>
          </w:p>
        </w:tc>
        <w:tc>
          <w:tcPr>
            <w:tcW w:w="709" w:type="dxa"/>
          </w:tcPr>
          <w:p w14:paraId="27199AFD" w14:textId="77777777" w:rsidR="001B4D9C" w:rsidRPr="00E54057" w:rsidRDefault="001B4D9C" w:rsidP="00754D89">
            <w:pPr>
              <w:jc w:val="right"/>
            </w:pPr>
            <w:r>
              <w:t>2</w:t>
            </w:r>
          </w:p>
        </w:tc>
        <w:tc>
          <w:tcPr>
            <w:tcW w:w="850" w:type="dxa"/>
          </w:tcPr>
          <w:p w14:paraId="1C5B9B9A" w14:textId="77777777" w:rsidR="001B4D9C" w:rsidRPr="00E54057" w:rsidRDefault="001B4D9C" w:rsidP="00754D89">
            <w:pPr>
              <w:jc w:val="right"/>
            </w:pPr>
            <w:r w:rsidRPr="00E54057">
              <w:t>8</w:t>
            </w:r>
          </w:p>
        </w:tc>
        <w:tc>
          <w:tcPr>
            <w:tcW w:w="1134" w:type="dxa"/>
          </w:tcPr>
          <w:p w14:paraId="016D2590" w14:textId="77777777" w:rsidR="001B4D9C" w:rsidRPr="00E54057" w:rsidRDefault="001B4D9C" w:rsidP="00754D89">
            <w:pPr>
              <w:jc w:val="right"/>
            </w:pPr>
            <w:r w:rsidRPr="00E54057">
              <w:t>12</w:t>
            </w:r>
          </w:p>
        </w:tc>
        <w:tc>
          <w:tcPr>
            <w:tcW w:w="709" w:type="dxa"/>
          </w:tcPr>
          <w:p w14:paraId="5346A4C8" w14:textId="77777777" w:rsidR="001B4D9C" w:rsidRDefault="001B4D9C" w:rsidP="00754D89">
            <w:pPr>
              <w:jc w:val="right"/>
            </w:pPr>
            <w:r w:rsidRPr="00E54057">
              <w:t>15</w:t>
            </w:r>
          </w:p>
        </w:tc>
        <w:tc>
          <w:tcPr>
            <w:tcW w:w="850" w:type="dxa"/>
          </w:tcPr>
          <w:p w14:paraId="582C7196" w14:textId="77777777" w:rsidR="001B4D9C" w:rsidRPr="00E54057" w:rsidRDefault="001B4D9C" w:rsidP="00754D89">
            <w:pPr>
              <w:jc w:val="right"/>
            </w:pPr>
            <w:r>
              <w:t>16</w:t>
            </w:r>
          </w:p>
        </w:tc>
      </w:tr>
      <w:tr w:rsidR="001B4D9C" w14:paraId="21D4FADD" w14:textId="77777777" w:rsidTr="001B4D9C">
        <w:tc>
          <w:tcPr>
            <w:tcW w:w="935" w:type="dxa"/>
          </w:tcPr>
          <w:p w14:paraId="0E8ACDA0" w14:textId="77777777" w:rsidR="001B4D9C" w:rsidRDefault="001B4D9C" w:rsidP="001B4D9C">
            <w:r>
              <w:t>C509</w:t>
            </w:r>
          </w:p>
        </w:tc>
        <w:tc>
          <w:tcPr>
            <w:tcW w:w="591" w:type="dxa"/>
          </w:tcPr>
          <w:p w14:paraId="7DFF1B5C" w14:textId="77777777" w:rsidR="001B4D9C" w:rsidRPr="00BB7CC2" w:rsidRDefault="001B4D9C" w:rsidP="00C6367B">
            <w:pPr>
              <w:jc w:val="right"/>
            </w:pPr>
            <w:r w:rsidRPr="00BB7CC2">
              <w:t>4</w:t>
            </w:r>
          </w:p>
        </w:tc>
        <w:tc>
          <w:tcPr>
            <w:tcW w:w="992" w:type="dxa"/>
          </w:tcPr>
          <w:p w14:paraId="3EC98704" w14:textId="77777777" w:rsidR="001B4D9C" w:rsidRPr="00BB7CC2" w:rsidRDefault="001B4D9C" w:rsidP="00C6367B">
            <w:pPr>
              <w:jc w:val="right"/>
            </w:pPr>
            <w:r w:rsidRPr="00BB7CC2">
              <w:t>2,174</w:t>
            </w:r>
          </w:p>
        </w:tc>
        <w:tc>
          <w:tcPr>
            <w:tcW w:w="567" w:type="dxa"/>
          </w:tcPr>
          <w:p w14:paraId="544D8230" w14:textId="77777777" w:rsidR="001B4D9C" w:rsidRPr="00BB7CC2" w:rsidRDefault="001B4D9C" w:rsidP="00C6367B">
            <w:pPr>
              <w:jc w:val="right"/>
            </w:pPr>
            <w:r w:rsidRPr="00BB7CC2">
              <w:t>16</w:t>
            </w:r>
          </w:p>
        </w:tc>
        <w:tc>
          <w:tcPr>
            <w:tcW w:w="992" w:type="dxa"/>
          </w:tcPr>
          <w:p w14:paraId="3C884E32" w14:textId="77777777" w:rsidR="001B4D9C" w:rsidRPr="00BB7CC2" w:rsidRDefault="001B4D9C" w:rsidP="00C6367B">
            <w:pPr>
              <w:jc w:val="right"/>
            </w:pPr>
            <w:r w:rsidRPr="00BB7CC2">
              <w:t>46</w:t>
            </w:r>
          </w:p>
        </w:tc>
        <w:tc>
          <w:tcPr>
            <w:tcW w:w="851" w:type="dxa"/>
          </w:tcPr>
          <w:p w14:paraId="542C9713" w14:textId="77777777" w:rsidR="001B4D9C" w:rsidRPr="00BB7CC2" w:rsidRDefault="001B4D9C" w:rsidP="00C6367B">
            <w:pPr>
              <w:jc w:val="right"/>
            </w:pPr>
            <w:r w:rsidRPr="00BB7CC2">
              <w:t>248</w:t>
            </w:r>
          </w:p>
        </w:tc>
        <w:tc>
          <w:tcPr>
            <w:tcW w:w="709" w:type="dxa"/>
          </w:tcPr>
          <w:p w14:paraId="4DAC959C" w14:textId="77777777" w:rsidR="001B4D9C" w:rsidRPr="00BB7CC2" w:rsidRDefault="001B4D9C" w:rsidP="00754D89">
            <w:pPr>
              <w:jc w:val="right"/>
            </w:pPr>
            <w:r>
              <w:t>3</w:t>
            </w:r>
          </w:p>
        </w:tc>
        <w:tc>
          <w:tcPr>
            <w:tcW w:w="850" w:type="dxa"/>
          </w:tcPr>
          <w:p w14:paraId="70F4561D" w14:textId="77777777" w:rsidR="001B4D9C" w:rsidRPr="00BB7CC2" w:rsidRDefault="001B4D9C" w:rsidP="00754D89">
            <w:pPr>
              <w:jc w:val="right"/>
            </w:pPr>
            <w:r w:rsidRPr="00BB7CC2">
              <w:t>9</w:t>
            </w:r>
          </w:p>
        </w:tc>
        <w:tc>
          <w:tcPr>
            <w:tcW w:w="1134" w:type="dxa"/>
          </w:tcPr>
          <w:p w14:paraId="68988B92" w14:textId="77777777" w:rsidR="001B4D9C" w:rsidRPr="00BB7CC2" w:rsidRDefault="001B4D9C" w:rsidP="00754D89">
            <w:pPr>
              <w:jc w:val="right"/>
            </w:pPr>
            <w:r w:rsidRPr="00BB7CC2">
              <w:t>12</w:t>
            </w:r>
          </w:p>
        </w:tc>
        <w:tc>
          <w:tcPr>
            <w:tcW w:w="709" w:type="dxa"/>
          </w:tcPr>
          <w:p w14:paraId="3F2F55C0" w14:textId="77777777" w:rsidR="001B4D9C" w:rsidRDefault="001B4D9C" w:rsidP="00754D89">
            <w:pPr>
              <w:jc w:val="right"/>
            </w:pPr>
            <w:r w:rsidRPr="00BB7CC2">
              <w:t>16</w:t>
            </w:r>
          </w:p>
        </w:tc>
        <w:tc>
          <w:tcPr>
            <w:tcW w:w="850" w:type="dxa"/>
          </w:tcPr>
          <w:p w14:paraId="15F98E4E" w14:textId="77777777" w:rsidR="001B4D9C" w:rsidRPr="00BB7CC2" w:rsidRDefault="001B4D9C" w:rsidP="00754D89">
            <w:pPr>
              <w:jc w:val="right"/>
            </w:pPr>
            <w:r>
              <w:t>16</w:t>
            </w:r>
          </w:p>
        </w:tc>
      </w:tr>
      <w:tr w:rsidR="001B4D9C" w14:paraId="6C1D0A3D" w14:textId="77777777" w:rsidTr="001B4D9C">
        <w:tc>
          <w:tcPr>
            <w:tcW w:w="935" w:type="dxa"/>
          </w:tcPr>
          <w:p w14:paraId="02A8B06E" w14:textId="77777777" w:rsidR="001B4D9C" w:rsidRDefault="001B4D9C" w:rsidP="001B4D9C">
            <w:r>
              <w:t>C679</w:t>
            </w:r>
          </w:p>
        </w:tc>
        <w:tc>
          <w:tcPr>
            <w:tcW w:w="591" w:type="dxa"/>
          </w:tcPr>
          <w:p w14:paraId="1C850BA8" w14:textId="77777777" w:rsidR="001B4D9C" w:rsidRPr="00E74E4D" w:rsidRDefault="001B4D9C" w:rsidP="00C6367B">
            <w:pPr>
              <w:jc w:val="right"/>
            </w:pPr>
            <w:r w:rsidRPr="00E74E4D">
              <w:t>0</w:t>
            </w:r>
          </w:p>
        </w:tc>
        <w:tc>
          <w:tcPr>
            <w:tcW w:w="992" w:type="dxa"/>
          </w:tcPr>
          <w:p w14:paraId="371CFF81" w14:textId="77777777" w:rsidR="001B4D9C" w:rsidRPr="00E74E4D" w:rsidRDefault="001B4D9C" w:rsidP="00C6367B">
            <w:pPr>
              <w:jc w:val="right"/>
            </w:pPr>
            <w:r w:rsidRPr="00E74E4D">
              <w:t>1,250</w:t>
            </w:r>
          </w:p>
        </w:tc>
        <w:tc>
          <w:tcPr>
            <w:tcW w:w="567" w:type="dxa"/>
          </w:tcPr>
          <w:p w14:paraId="6E82CFAD" w14:textId="77777777" w:rsidR="001B4D9C" w:rsidRPr="00E74E4D" w:rsidRDefault="001B4D9C" w:rsidP="00C6367B">
            <w:pPr>
              <w:jc w:val="right"/>
            </w:pPr>
            <w:r w:rsidRPr="00E74E4D">
              <w:t>10</w:t>
            </w:r>
          </w:p>
        </w:tc>
        <w:tc>
          <w:tcPr>
            <w:tcW w:w="992" w:type="dxa"/>
          </w:tcPr>
          <w:p w14:paraId="2B661B8E" w14:textId="77777777" w:rsidR="001B4D9C" w:rsidRPr="00E74E4D" w:rsidRDefault="001B4D9C" w:rsidP="00C6367B">
            <w:pPr>
              <w:jc w:val="right"/>
            </w:pPr>
            <w:r w:rsidRPr="00E74E4D">
              <w:t>28</w:t>
            </w:r>
          </w:p>
        </w:tc>
        <w:tc>
          <w:tcPr>
            <w:tcW w:w="851" w:type="dxa"/>
          </w:tcPr>
          <w:p w14:paraId="073BEC3C" w14:textId="77777777" w:rsidR="001B4D9C" w:rsidRPr="00E74E4D" w:rsidRDefault="001B4D9C" w:rsidP="00C6367B">
            <w:pPr>
              <w:jc w:val="right"/>
            </w:pPr>
            <w:r w:rsidRPr="00E74E4D">
              <w:t>154</w:t>
            </w:r>
          </w:p>
        </w:tc>
        <w:tc>
          <w:tcPr>
            <w:tcW w:w="709" w:type="dxa"/>
          </w:tcPr>
          <w:p w14:paraId="20E25E84" w14:textId="77777777" w:rsidR="001B4D9C" w:rsidRPr="00E74E4D" w:rsidRDefault="001B4D9C" w:rsidP="00754D89">
            <w:pPr>
              <w:jc w:val="right"/>
            </w:pPr>
            <w:r w:rsidRPr="00E74E4D">
              <w:t>2</w:t>
            </w:r>
          </w:p>
        </w:tc>
        <w:tc>
          <w:tcPr>
            <w:tcW w:w="850" w:type="dxa"/>
          </w:tcPr>
          <w:p w14:paraId="2750A195" w14:textId="77777777" w:rsidR="001B4D9C" w:rsidRPr="00E74E4D" w:rsidRDefault="001B4D9C" w:rsidP="00754D89">
            <w:pPr>
              <w:jc w:val="right"/>
            </w:pPr>
            <w:r w:rsidRPr="00E74E4D">
              <w:t>11</w:t>
            </w:r>
          </w:p>
        </w:tc>
        <w:tc>
          <w:tcPr>
            <w:tcW w:w="1134" w:type="dxa"/>
          </w:tcPr>
          <w:p w14:paraId="5B538A5F" w14:textId="77777777" w:rsidR="001B4D9C" w:rsidRPr="00E74E4D" w:rsidRDefault="001B4D9C" w:rsidP="00754D89">
            <w:pPr>
              <w:jc w:val="right"/>
            </w:pPr>
            <w:r w:rsidRPr="00E74E4D">
              <w:t>13</w:t>
            </w:r>
          </w:p>
        </w:tc>
        <w:tc>
          <w:tcPr>
            <w:tcW w:w="709" w:type="dxa"/>
          </w:tcPr>
          <w:p w14:paraId="2EF05606" w14:textId="77777777" w:rsidR="001B4D9C" w:rsidRDefault="001B4D9C" w:rsidP="00754D89">
            <w:pPr>
              <w:jc w:val="right"/>
            </w:pPr>
            <w:r w:rsidRPr="00E74E4D">
              <w:t>16</w:t>
            </w:r>
          </w:p>
        </w:tc>
        <w:tc>
          <w:tcPr>
            <w:tcW w:w="850" w:type="dxa"/>
          </w:tcPr>
          <w:p w14:paraId="5520F327" w14:textId="77777777" w:rsidR="001B4D9C" w:rsidRPr="00E74E4D" w:rsidRDefault="001B4D9C" w:rsidP="00754D89">
            <w:pPr>
              <w:jc w:val="right"/>
            </w:pPr>
            <w:r>
              <w:t>17</w:t>
            </w:r>
          </w:p>
        </w:tc>
      </w:tr>
      <w:tr w:rsidR="001B4D9C" w14:paraId="0EB55F70" w14:textId="77777777" w:rsidTr="001B4D9C">
        <w:tc>
          <w:tcPr>
            <w:tcW w:w="935" w:type="dxa"/>
          </w:tcPr>
          <w:p w14:paraId="311EB5A8" w14:textId="77777777" w:rsidR="001B4D9C" w:rsidRDefault="001B4D9C" w:rsidP="001B4D9C">
            <w:r>
              <w:t>C504</w:t>
            </w:r>
          </w:p>
        </w:tc>
        <w:tc>
          <w:tcPr>
            <w:tcW w:w="591" w:type="dxa"/>
          </w:tcPr>
          <w:p w14:paraId="022BAC4D" w14:textId="77777777" w:rsidR="001B4D9C" w:rsidRPr="002019D5" w:rsidRDefault="001B4D9C" w:rsidP="00C6367B">
            <w:pPr>
              <w:jc w:val="right"/>
            </w:pPr>
            <w:r w:rsidRPr="002019D5">
              <w:t>0</w:t>
            </w:r>
          </w:p>
        </w:tc>
        <w:tc>
          <w:tcPr>
            <w:tcW w:w="992" w:type="dxa"/>
          </w:tcPr>
          <w:p w14:paraId="607DB746" w14:textId="77777777" w:rsidR="001B4D9C" w:rsidRPr="002019D5" w:rsidRDefault="001B4D9C" w:rsidP="00C6367B">
            <w:pPr>
              <w:jc w:val="right"/>
            </w:pPr>
            <w:r w:rsidRPr="002019D5">
              <w:t>690</w:t>
            </w:r>
          </w:p>
        </w:tc>
        <w:tc>
          <w:tcPr>
            <w:tcW w:w="567" w:type="dxa"/>
          </w:tcPr>
          <w:p w14:paraId="51ECE634" w14:textId="77777777" w:rsidR="001B4D9C" w:rsidRPr="002019D5" w:rsidRDefault="001B4D9C" w:rsidP="00C6367B">
            <w:pPr>
              <w:jc w:val="right"/>
            </w:pPr>
            <w:r w:rsidRPr="002019D5">
              <w:t>3</w:t>
            </w:r>
          </w:p>
        </w:tc>
        <w:tc>
          <w:tcPr>
            <w:tcW w:w="992" w:type="dxa"/>
          </w:tcPr>
          <w:p w14:paraId="08482758" w14:textId="77777777" w:rsidR="001B4D9C" w:rsidRPr="002019D5" w:rsidRDefault="001B4D9C" w:rsidP="00C6367B">
            <w:pPr>
              <w:jc w:val="right"/>
            </w:pPr>
            <w:r w:rsidRPr="002019D5">
              <w:t>14</w:t>
            </w:r>
          </w:p>
        </w:tc>
        <w:tc>
          <w:tcPr>
            <w:tcW w:w="851" w:type="dxa"/>
          </w:tcPr>
          <w:p w14:paraId="531A1543" w14:textId="77777777" w:rsidR="001B4D9C" w:rsidRPr="002019D5" w:rsidRDefault="001B4D9C" w:rsidP="00C6367B">
            <w:pPr>
              <w:jc w:val="right"/>
            </w:pPr>
            <w:r w:rsidRPr="002019D5">
              <w:t>122</w:t>
            </w:r>
          </w:p>
        </w:tc>
        <w:tc>
          <w:tcPr>
            <w:tcW w:w="709" w:type="dxa"/>
          </w:tcPr>
          <w:p w14:paraId="2AAE9152" w14:textId="77777777" w:rsidR="001B4D9C" w:rsidRPr="002019D5" w:rsidRDefault="001B4D9C" w:rsidP="00754D89">
            <w:pPr>
              <w:jc w:val="right"/>
            </w:pPr>
            <w:r w:rsidRPr="002019D5">
              <w:t>7</w:t>
            </w:r>
          </w:p>
        </w:tc>
        <w:tc>
          <w:tcPr>
            <w:tcW w:w="850" w:type="dxa"/>
          </w:tcPr>
          <w:p w14:paraId="0609B270" w14:textId="77777777" w:rsidR="001B4D9C" w:rsidRPr="002019D5" w:rsidRDefault="001B4D9C" w:rsidP="00754D89">
            <w:pPr>
              <w:jc w:val="right"/>
            </w:pPr>
            <w:r w:rsidRPr="002019D5">
              <w:t>11</w:t>
            </w:r>
          </w:p>
        </w:tc>
        <w:tc>
          <w:tcPr>
            <w:tcW w:w="1134" w:type="dxa"/>
          </w:tcPr>
          <w:p w14:paraId="3D0F1647" w14:textId="77777777" w:rsidR="001B4D9C" w:rsidRPr="002019D5" w:rsidRDefault="001B4D9C" w:rsidP="00754D89">
            <w:pPr>
              <w:jc w:val="right"/>
            </w:pPr>
            <w:r w:rsidRPr="002019D5">
              <w:t>13</w:t>
            </w:r>
          </w:p>
        </w:tc>
        <w:tc>
          <w:tcPr>
            <w:tcW w:w="709" w:type="dxa"/>
          </w:tcPr>
          <w:p w14:paraId="06D6865A" w14:textId="77777777" w:rsidR="001B4D9C" w:rsidRPr="002019D5" w:rsidRDefault="001B4D9C" w:rsidP="00754D89">
            <w:pPr>
              <w:jc w:val="right"/>
            </w:pPr>
            <w:r w:rsidRPr="002019D5">
              <w:t>16</w:t>
            </w:r>
          </w:p>
        </w:tc>
        <w:tc>
          <w:tcPr>
            <w:tcW w:w="850" w:type="dxa"/>
          </w:tcPr>
          <w:p w14:paraId="6EECD507" w14:textId="77777777" w:rsidR="001B4D9C" w:rsidRDefault="001B4D9C" w:rsidP="00754D89">
            <w:pPr>
              <w:jc w:val="right"/>
            </w:pPr>
            <w:r w:rsidRPr="002019D5">
              <w:t>17</w:t>
            </w:r>
          </w:p>
        </w:tc>
      </w:tr>
      <w:tr w:rsidR="001B4D9C" w14:paraId="0833BAED" w14:textId="77777777" w:rsidTr="001B4D9C">
        <w:tc>
          <w:tcPr>
            <w:tcW w:w="935" w:type="dxa"/>
          </w:tcPr>
          <w:p w14:paraId="5F1B02C2" w14:textId="77777777" w:rsidR="001B4D9C" w:rsidRDefault="001B4D9C" w:rsidP="001B4D9C">
            <w:r>
              <w:t>C341</w:t>
            </w:r>
          </w:p>
        </w:tc>
        <w:tc>
          <w:tcPr>
            <w:tcW w:w="591" w:type="dxa"/>
          </w:tcPr>
          <w:p w14:paraId="2A45B9B9" w14:textId="77777777" w:rsidR="001B4D9C" w:rsidRPr="00700E0D" w:rsidRDefault="001B4D9C" w:rsidP="00C6367B">
            <w:pPr>
              <w:jc w:val="right"/>
            </w:pPr>
            <w:r w:rsidRPr="00700E0D">
              <w:t>0</w:t>
            </w:r>
          </w:p>
        </w:tc>
        <w:tc>
          <w:tcPr>
            <w:tcW w:w="992" w:type="dxa"/>
          </w:tcPr>
          <w:p w14:paraId="4FF2C19A" w14:textId="77777777" w:rsidR="001B4D9C" w:rsidRPr="00700E0D" w:rsidRDefault="001B4D9C" w:rsidP="00C6367B">
            <w:pPr>
              <w:jc w:val="right"/>
            </w:pPr>
            <w:r w:rsidRPr="00700E0D">
              <w:t>542</w:t>
            </w:r>
          </w:p>
        </w:tc>
        <w:tc>
          <w:tcPr>
            <w:tcW w:w="567" w:type="dxa"/>
          </w:tcPr>
          <w:p w14:paraId="2EFA1128" w14:textId="77777777" w:rsidR="001B4D9C" w:rsidRPr="00700E0D" w:rsidRDefault="001B4D9C" w:rsidP="00C6367B">
            <w:pPr>
              <w:jc w:val="right"/>
            </w:pPr>
            <w:r w:rsidRPr="00700E0D">
              <w:t>6</w:t>
            </w:r>
          </w:p>
        </w:tc>
        <w:tc>
          <w:tcPr>
            <w:tcW w:w="992" w:type="dxa"/>
          </w:tcPr>
          <w:p w14:paraId="4A70E7B3" w14:textId="77777777" w:rsidR="001B4D9C" w:rsidRPr="00700E0D" w:rsidRDefault="001B4D9C" w:rsidP="00C6367B">
            <w:pPr>
              <w:jc w:val="right"/>
            </w:pPr>
            <w:r w:rsidRPr="00700E0D">
              <w:t>16</w:t>
            </w:r>
          </w:p>
        </w:tc>
        <w:tc>
          <w:tcPr>
            <w:tcW w:w="851" w:type="dxa"/>
          </w:tcPr>
          <w:p w14:paraId="68759265" w14:textId="77777777" w:rsidR="001B4D9C" w:rsidRPr="00700E0D" w:rsidRDefault="001B4D9C" w:rsidP="00C6367B">
            <w:pPr>
              <w:jc w:val="right"/>
            </w:pPr>
            <w:r w:rsidRPr="00700E0D">
              <w:t>53</w:t>
            </w:r>
          </w:p>
        </w:tc>
        <w:tc>
          <w:tcPr>
            <w:tcW w:w="709" w:type="dxa"/>
          </w:tcPr>
          <w:p w14:paraId="017E1AC4" w14:textId="77777777" w:rsidR="001B4D9C" w:rsidRPr="00700E0D" w:rsidRDefault="001B4D9C" w:rsidP="00754D89">
            <w:pPr>
              <w:jc w:val="right"/>
            </w:pPr>
            <w:r w:rsidRPr="00700E0D">
              <w:t>6</w:t>
            </w:r>
          </w:p>
        </w:tc>
        <w:tc>
          <w:tcPr>
            <w:tcW w:w="850" w:type="dxa"/>
          </w:tcPr>
          <w:p w14:paraId="5DD57E29" w14:textId="77777777" w:rsidR="001B4D9C" w:rsidRPr="00700E0D" w:rsidRDefault="001B4D9C" w:rsidP="00754D89">
            <w:pPr>
              <w:jc w:val="right"/>
            </w:pPr>
            <w:r w:rsidRPr="00700E0D">
              <w:t>11</w:t>
            </w:r>
          </w:p>
        </w:tc>
        <w:tc>
          <w:tcPr>
            <w:tcW w:w="1134" w:type="dxa"/>
          </w:tcPr>
          <w:p w14:paraId="6255C422" w14:textId="77777777" w:rsidR="001B4D9C" w:rsidRPr="00700E0D" w:rsidRDefault="001B4D9C" w:rsidP="00754D89">
            <w:pPr>
              <w:jc w:val="right"/>
            </w:pPr>
            <w:r w:rsidRPr="00700E0D">
              <w:t>14</w:t>
            </w:r>
          </w:p>
        </w:tc>
        <w:tc>
          <w:tcPr>
            <w:tcW w:w="709" w:type="dxa"/>
          </w:tcPr>
          <w:p w14:paraId="0F523E78" w14:textId="77777777" w:rsidR="001B4D9C" w:rsidRPr="00700E0D" w:rsidRDefault="001B4D9C" w:rsidP="00754D89">
            <w:pPr>
              <w:jc w:val="right"/>
            </w:pPr>
            <w:r w:rsidRPr="00700E0D">
              <w:t>16</w:t>
            </w:r>
          </w:p>
        </w:tc>
        <w:tc>
          <w:tcPr>
            <w:tcW w:w="850" w:type="dxa"/>
          </w:tcPr>
          <w:p w14:paraId="61334D92" w14:textId="77777777" w:rsidR="001B4D9C" w:rsidRDefault="001B4D9C" w:rsidP="00754D89">
            <w:pPr>
              <w:jc w:val="right"/>
            </w:pPr>
            <w:r w:rsidRPr="00700E0D">
              <w:t>17</w:t>
            </w:r>
          </w:p>
        </w:tc>
      </w:tr>
      <w:tr w:rsidR="001B4D9C" w14:paraId="6B33E396" w14:textId="77777777" w:rsidTr="001B4D9C">
        <w:tc>
          <w:tcPr>
            <w:tcW w:w="935" w:type="dxa"/>
          </w:tcPr>
          <w:p w14:paraId="4396C441" w14:textId="77777777" w:rsidR="001B4D9C" w:rsidRDefault="001B4D9C" w:rsidP="001B4D9C">
            <w:r>
              <w:t>C64</w:t>
            </w:r>
          </w:p>
        </w:tc>
        <w:tc>
          <w:tcPr>
            <w:tcW w:w="591" w:type="dxa"/>
          </w:tcPr>
          <w:p w14:paraId="09F3C743" w14:textId="77777777" w:rsidR="001B4D9C" w:rsidRPr="002F06A9" w:rsidRDefault="001B4D9C" w:rsidP="00C6367B">
            <w:pPr>
              <w:jc w:val="right"/>
            </w:pPr>
            <w:r w:rsidRPr="002F06A9">
              <w:t>0</w:t>
            </w:r>
          </w:p>
        </w:tc>
        <w:tc>
          <w:tcPr>
            <w:tcW w:w="992" w:type="dxa"/>
          </w:tcPr>
          <w:p w14:paraId="682FFA0D" w14:textId="77777777" w:rsidR="001B4D9C" w:rsidRPr="002F06A9" w:rsidRDefault="001B4D9C" w:rsidP="00C6367B">
            <w:pPr>
              <w:jc w:val="right"/>
            </w:pPr>
            <w:r w:rsidRPr="002F06A9">
              <w:t>380</w:t>
            </w:r>
          </w:p>
        </w:tc>
        <w:tc>
          <w:tcPr>
            <w:tcW w:w="567" w:type="dxa"/>
          </w:tcPr>
          <w:p w14:paraId="1398C514" w14:textId="77777777" w:rsidR="001B4D9C" w:rsidRPr="002F06A9" w:rsidRDefault="001B4D9C" w:rsidP="00C6367B">
            <w:pPr>
              <w:jc w:val="right"/>
            </w:pPr>
            <w:r w:rsidRPr="002F06A9">
              <w:t>5</w:t>
            </w:r>
          </w:p>
        </w:tc>
        <w:tc>
          <w:tcPr>
            <w:tcW w:w="992" w:type="dxa"/>
          </w:tcPr>
          <w:p w14:paraId="66CD4982" w14:textId="77777777" w:rsidR="001B4D9C" w:rsidRPr="002F06A9" w:rsidRDefault="001B4D9C" w:rsidP="00C6367B">
            <w:pPr>
              <w:jc w:val="right"/>
            </w:pPr>
            <w:r w:rsidRPr="002F06A9">
              <w:t>10</w:t>
            </w:r>
          </w:p>
        </w:tc>
        <w:tc>
          <w:tcPr>
            <w:tcW w:w="851" w:type="dxa"/>
          </w:tcPr>
          <w:p w14:paraId="6C89F7BC" w14:textId="77777777" w:rsidR="001B4D9C" w:rsidRPr="002F06A9" w:rsidRDefault="001B4D9C" w:rsidP="00C6367B">
            <w:pPr>
              <w:jc w:val="right"/>
            </w:pPr>
            <w:r w:rsidRPr="002F06A9">
              <w:t>52</w:t>
            </w:r>
          </w:p>
        </w:tc>
        <w:tc>
          <w:tcPr>
            <w:tcW w:w="709" w:type="dxa"/>
          </w:tcPr>
          <w:p w14:paraId="03F1DCA3" w14:textId="77777777" w:rsidR="001B4D9C" w:rsidRPr="002F06A9" w:rsidRDefault="001B4D9C" w:rsidP="00754D89">
            <w:pPr>
              <w:jc w:val="right"/>
            </w:pPr>
            <w:r w:rsidRPr="002F06A9">
              <w:t>8</w:t>
            </w:r>
          </w:p>
        </w:tc>
        <w:tc>
          <w:tcPr>
            <w:tcW w:w="850" w:type="dxa"/>
          </w:tcPr>
          <w:p w14:paraId="70AA1E12" w14:textId="77777777" w:rsidR="001B4D9C" w:rsidRPr="002F06A9" w:rsidRDefault="001B4D9C" w:rsidP="00754D89">
            <w:pPr>
              <w:jc w:val="right"/>
            </w:pPr>
            <w:r w:rsidRPr="002F06A9">
              <w:t>13</w:t>
            </w:r>
          </w:p>
        </w:tc>
        <w:tc>
          <w:tcPr>
            <w:tcW w:w="1134" w:type="dxa"/>
          </w:tcPr>
          <w:p w14:paraId="495095F8" w14:textId="77777777" w:rsidR="001B4D9C" w:rsidRPr="002F06A9" w:rsidRDefault="001B4D9C" w:rsidP="00754D89">
            <w:pPr>
              <w:jc w:val="right"/>
            </w:pPr>
            <w:r w:rsidRPr="002F06A9">
              <w:t>16</w:t>
            </w:r>
          </w:p>
        </w:tc>
        <w:tc>
          <w:tcPr>
            <w:tcW w:w="709" w:type="dxa"/>
          </w:tcPr>
          <w:p w14:paraId="339627A2" w14:textId="77777777" w:rsidR="001B4D9C" w:rsidRPr="002F06A9" w:rsidRDefault="001B4D9C" w:rsidP="00754D89">
            <w:pPr>
              <w:jc w:val="right"/>
            </w:pPr>
            <w:r w:rsidRPr="002F06A9">
              <w:t>17</w:t>
            </w:r>
          </w:p>
        </w:tc>
        <w:tc>
          <w:tcPr>
            <w:tcW w:w="850" w:type="dxa"/>
          </w:tcPr>
          <w:p w14:paraId="227B31D8" w14:textId="77777777" w:rsidR="001B4D9C" w:rsidRDefault="001B4D9C" w:rsidP="00754D89">
            <w:pPr>
              <w:jc w:val="right"/>
            </w:pPr>
            <w:r w:rsidRPr="002F06A9">
              <w:t>17</w:t>
            </w:r>
          </w:p>
        </w:tc>
      </w:tr>
      <w:tr w:rsidR="001B4D9C" w14:paraId="71000928" w14:textId="77777777" w:rsidTr="001B4D9C">
        <w:tc>
          <w:tcPr>
            <w:tcW w:w="935" w:type="dxa"/>
          </w:tcPr>
          <w:p w14:paraId="40AEF391" w14:textId="77777777" w:rsidR="001B4D9C" w:rsidRPr="00A502D3" w:rsidRDefault="001B4D9C" w:rsidP="001B4D9C">
            <w:pPr>
              <w:rPr>
                <w:b/>
              </w:rPr>
            </w:pPr>
            <w:r>
              <w:rPr>
                <w:b/>
              </w:rPr>
              <w:t>EHA</w:t>
            </w:r>
          </w:p>
        </w:tc>
        <w:tc>
          <w:tcPr>
            <w:tcW w:w="591" w:type="dxa"/>
          </w:tcPr>
          <w:p w14:paraId="12C2E81B" w14:textId="77777777" w:rsidR="001B4D9C" w:rsidRPr="008665AE" w:rsidRDefault="001B4D9C" w:rsidP="00C6367B">
            <w:pPr>
              <w:jc w:val="right"/>
            </w:pPr>
          </w:p>
        </w:tc>
        <w:tc>
          <w:tcPr>
            <w:tcW w:w="992" w:type="dxa"/>
          </w:tcPr>
          <w:p w14:paraId="5A4F12E6" w14:textId="77777777" w:rsidR="001B4D9C" w:rsidRPr="008665AE" w:rsidRDefault="001B4D9C" w:rsidP="00C6367B">
            <w:pPr>
              <w:jc w:val="right"/>
            </w:pPr>
          </w:p>
        </w:tc>
        <w:tc>
          <w:tcPr>
            <w:tcW w:w="567" w:type="dxa"/>
          </w:tcPr>
          <w:p w14:paraId="2694D926" w14:textId="77777777" w:rsidR="001B4D9C" w:rsidRPr="008665AE" w:rsidRDefault="001B4D9C" w:rsidP="00C6367B">
            <w:pPr>
              <w:jc w:val="right"/>
            </w:pPr>
          </w:p>
        </w:tc>
        <w:tc>
          <w:tcPr>
            <w:tcW w:w="992" w:type="dxa"/>
          </w:tcPr>
          <w:p w14:paraId="375B473E" w14:textId="77777777" w:rsidR="001B4D9C" w:rsidRPr="008665AE" w:rsidRDefault="001B4D9C" w:rsidP="00C6367B">
            <w:pPr>
              <w:jc w:val="right"/>
            </w:pPr>
          </w:p>
        </w:tc>
        <w:tc>
          <w:tcPr>
            <w:tcW w:w="851" w:type="dxa"/>
          </w:tcPr>
          <w:p w14:paraId="43C8F774" w14:textId="77777777" w:rsidR="001B4D9C" w:rsidRPr="008665AE" w:rsidRDefault="001B4D9C" w:rsidP="00C6367B">
            <w:pPr>
              <w:jc w:val="right"/>
            </w:pPr>
          </w:p>
        </w:tc>
        <w:tc>
          <w:tcPr>
            <w:tcW w:w="709" w:type="dxa"/>
          </w:tcPr>
          <w:p w14:paraId="0FCA067E" w14:textId="77777777" w:rsidR="001B4D9C" w:rsidRPr="008665AE" w:rsidRDefault="001B4D9C" w:rsidP="00754D89">
            <w:pPr>
              <w:jc w:val="right"/>
            </w:pPr>
          </w:p>
        </w:tc>
        <w:tc>
          <w:tcPr>
            <w:tcW w:w="850" w:type="dxa"/>
          </w:tcPr>
          <w:p w14:paraId="5467D216" w14:textId="77777777" w:rsidR="001B4D9C" w:rsidRPr="008665AE" w:rsidRDefault="001B4D9C" w:rsidP="00754D89">
            <w:pPr>
              <w:jc w:val="right"/>
            </w:pPr>
          </w:p>
        </w:tc>
        <w:tc>
          <w:tcPr>
            <w:tcW w:w="1134" w:type="dxa"/>
          </w:tcPr>
          <w:p w14:paraId="2DF36651" w14:textId="77777777" w:rsidR="001B4D9C" w:rsidRPr="008665AE" w:rsidRDefault="001B4D9C" w:rsidP="00754D89">
            <w:pPr>
              <w:jc w:val="right"/>
            </w:pPr>
          </w:p>
        </w:tc>
        <w:tc>
          <w:tcPr>
            <w:tcW w:w="709" w:type="dxa"/>
          </w:tcPr>
          <w:p w14:paraId="6DA90079" w14:textId="77777777" w:rsidR="001B4D9C" w:rsidRDefault="001B4D9C" w:rsidP="00754D89">
            <w:pPr>
              <w:jc w:val="right"/>
            </w:pPr>
          </w:p>
        </w:tc>
        <w:tc>
          <w:tcPr>
            <w:tcW w:w="850" w:type="dxa"/>
          </w:tcPr>
          <w:p w14:paraId="07841400" w14:textId="77777777" w:rsidR="001B4D9C" w:rsidRDefault="001B4D9C" w:rsidP="00754D89">
            <w:pPr>
              <w:jc w:val="right"/>
            </w:pPr>
          </w:p>
        </w:tc>
      </w:tr>
      <w:tr w:rsidR="00AB29E5" w14:paraId="681AB91D" w14:textId="77777777" w:rsidTr="001B4D9C">
        <w:tc>
          <w:tcPr>
            <w:tcW w:w="935" w:type="dxa"/>
          </w:tcPr>
          <w:p w14:paraId="296C3679" w14:textId="77777777" w:rsidR="00AB29E5" w:rsidRDefault="00AB29E5" w:rsidP="001B4D9C">
            <w:r>
              <w:t>C34</w:t>
            </w:r>
          </w:p>
        </w:tc>
        <w:tc>
          <w:tcPr>
            <w:tcW w:w="591" w:type="dxa"/>
          </w:tcPr>
          <w:p w14:paraId="37728C03" w14:textId="77777777" w:rsidR="00AB29E5" w:rsidRPr="008B6349" w:rsidRDefault="00AB29E5" w:rsidP="00C6367B">
            <w:pPr>
              <w:jc w:val="right"/>
            </w:pPr>
            <w:r w:rsidRPr="008B6349">
              <w:t>2</w:t>
            </w:r>
          </w:p>
        </w:tc>
        <w:tc>
          <w:tcPr>
            <w:tcW w:w="992" w:type="dxa"/>
          </w:tcPr>
          <w:p w14:paraId="40721094" w14:textId="77777777" w:rsidR="00AB29E5" w:rsidRPr="008B6349" w:rsidRDefault="00AB29E5" w:rsidP="00C6367B">
            <w:pPr>
              <w:jc w:val="right"/>
            </w:pPr>
            <w:r w:rsidRPr="008B6349">
              <w:t>2,926</w:t>
            </w:r>
          </w:p>
        </w:tc>
        <w:tc>
          <w:tcPr>
            <w:tcW w:w="567" w:type="dxa"/>
          </w:tcPr>
          <w:p w14:paraId="72F2CE29" w14:textId="77777777" w:rsidR="00AB29E5" w:rsidRPr="008B6349" w:rsidRDefault="00AB29E5" w:rsidP="00C6367B">
            <w:pPr>
              <w:jc w:val="right"/>
            </w:pPr>
            <w:r w:rsidRPr="008B6349">
              <w:t>28</w:t>
            </w:r>
          </w:p>
        </w:tc>
        <w:tc>
          <w:tcPr>
            <w:tcW w:w="992" w:type="dxa"/>
          </w:tcPr>
          <w:p w14:paraId="67DBF746" w14:textId="77777777" w:rsidR="00AB29E5" w:rsidRPr="008B6349" w:rsidRDefault="00AB29E5" w:rsidP="00C6367B">
            <w:pPr>
              <w:jc w:val="right"/>
            </w:pPr>
            <w:r w:rsidRPr="008B6349">
              <w:t>96</w:t>
            </w:r>
          </w:p>
        </w:tc>
        <w:tc>
          <w:tcPr>
            <w:tcW w:w="851" w:type="dxa"/>
          </w:tcPr>
          <w:p w14:paraId="7CAA2659" w14:textId="77777777" w:rsidR="00AB29E5" w:rsidRPr="008B6349" w:rsidRDefault="00AB29E5" w:rsidP="00C6367B">
            <w:pPr>
              <w:jc w:val="right"/>
            </w:pPr>
            <w:r w:rsidRPr="008B6349">
              <w:t>360</w:t>
            </w:r>
          </w:p>
        </w:tc>
        <w:tc>
          <w:tcPr>
            <w:tcW w:w="709" w:type="dxa"/>
          </w:tcPr>
          <w:p w14:paraId="268E1015" w14:textId="77777777" w:rsidR="00AB29E5" w:rsidRPr="008B6349" w:rsidRDefault="00AB29E5" w:rsidP="00754D89">
            <w:pPr>
              <w:jc w:val="right"/>
            </w:pPr>
            <w:r w:rsidRPr="008B6349">
              <w:t>1</w:t>
            </w:r>
          </w:p>
        </w:tc>
        <w:tc>
          <w:tcPr>
            <w:tcW w:w="850" w:type="dxa"/>
          </w:tcPr>
          <w:p w14:paraId="330BB0E6" w14:textId="77777777" w:rsidR="00AB29E5" w:rsidRPr="008B6349" w:rsidRDefault="00AB29E5" w:rsidP="00754D89">
            <w:pPr>
              <w:jc w:val="right"/>
            </w:pPr>
            <w:r w:rsidRPr="008B6349">
              <w:t>6</w:t>
            </w:r>
          </w:p>
        </w:tc>
        <w:tc>
          <w:tcPr>
            <w:tcW w:w="1134" w:type="dxa"/>
          </w:tcPr>
          <w:p w14:paraId="628E3507" w14:textId="77777777" w:rsidR="00AB29E5" w:rsidRPr="008B6349" w:rsidRDefault="00AB29E5" w:rsidP="00754D89">
            <w:pPr>
              <w:jc w:val="right"/>
            </w:pPr>
            <w:r w:rsidRPr="008B6349">
              <w:t>11</w:t>
            </w:r>
          </w:p>
        </w:tc>
        <w:tc>
          <w:tcPr>
            <w:tcW w:w="709" w:type="dxa"/>
          </w:tcPr>
          <w:p w14:paraId="049546B5" w14:textId="77777777" w:rsidR="00AB29E5" w:rsidRPr="008B6349" w:rsidRDefault="00AB29E5" w:rsidP="00754D89">
            <w:pPr>
              <w:jc w:val="right"/>
            </w:pPr>
            <w:r w:rsidRPr="008B6349">
              <w:t>14</w:t>
            </w:r>
          </w:p>
        </w:tc>
        <w:tc>
          <w:tcPr>
            <w:tcW w:w="850" w:type="dxa"/>
          </w:tcPr>
          <w:p w14:paraId="6DC63636" w14:textId="77777777" w:rsidR="00AB29E5" w:rsidRDefault="00AB29E5" w:rsidP="00754D89">
            <w:pPr>
              <w:jc w:val="right"/>
            </w:pPr>
            <w:r w:rsidRPr="008B6349">
              <w:t>16</w:t>
            </w:r>
          </w:p>
        </w:tc>
      </w:tr>
      <w:tr w:rsidR="00AB29E5" w14:paraId="13CCF95E" w14:textId="77777777" w:rsidTr="001B4D9C">
        <w:tc>
          <w:tcPr>
            <w:tcW w:w="935" w:type="dxa"/>
          </w:tcPr>
          <w:p w14:paraId="643C8558" w14:textId="77777777" w:rsidR="00AB29E5" w:rsidRDefault="00AB29E5" w:rsidP="001B4D9C">
            <w:r>
              <w:t>C50</w:t>
            </w:r>
          </w:p>
        </w:tc>
        <w:tc>
          <w:tcPr>
            <w:tcW w:w="591" w:type="dxa"/>
          </w:tcPr>
          <w:p w14:paraId="00D46BD2" w14:textId="77777777" w:rsidR="00AB29E5" w:rsidRPr="00DC7C35" w:rsidRDefault="00AB29E5" w:rsidP="00C6367B">
            <w:pPr>
              <w:jc w:val="right"/>
            </w:pPr>
            <w:r w:rsidRPr="00DC7C35">
              <w:t>4</w:t>
            </w:r>
          </w:p>
        </w:tc>
        <w:tc>
          <w:tcPr>
            <w:tcW w:w="992" w:type="dxa"/>
          </w:tcPr>
          <w:p w14:paraId="70390B83" w14:textId="77777777" w:rsidR="00AB29E5" w:rsidRPr="00DC7C35" w:rsidRDefault="00AB29E5" w:rsidP="00C6367B">
            <w:pPr>
              <w:jc w:val="right"/>
            </w:pPr>
            <w:r w:rsidRPr="00DC7C35">
              <w:t>3,708</w:t>
            </w:r>
          </w:p>
        </w:tc>
        <w:tc>
          <w:tcPr>
            <w:tcW w:w="567" w:type="dxa"/>
          </w:tcPr>
          <w:p w14:paraId="577B9195" w14:textId="77777777" w:rsidR="00AB29E5" w:rsidRPr="00DC7C35" w:rsidRDefault="00AB29E5" w:rsidP="00C6367B">
            <w:pPr>
              <w:jc w:val="right"/>
            </w:pPr>
            <w:r w:rsidRPr="00DC7C35">
              <w:t>39</w:t>
            </w:r>
          </w:p>
        </w:tc>
        <w:tc>
          <w:tcPr>
            <w:tcW w:w="992" w:type="dxa"/>
          </w:tcPr>
          <w:p w14:paraId="3A8CE336" w14:textId="77777777" w:rsidR="00AB29E5" w:rsidRPr="00DC7C35" w:rsidRDefault="00AB29E5" w:rsidP="00C6367B">
            <w:pPr>
              <w:jc w:val="right"/>
            </w:pPr>
            <w:r w:rsidRPr="00DC7C35">
              <w:t>72</w:t>
            </w:r>
          </w:p>
        </w:tc>
        <w:tc>
          <w:tcPr>
            <w:tcW w:w="851" w:type="dxa"/>
          </w:tcPr>
          <w:p w14:paraId="49F55F8A" w14:textId="77777777" w:rsidR="00AB29E5" w:rsidRPr="00DC7C35" w:rsidRDefault="00AB29E5" w:rsidP="00C6367B">
            <w:pPr>
              <w:jc w:val="right"/>
            </w:pPr>
            <w:r w:rsidRPr="00DC7C35">
              <w:t>513</w:t>
            </w:r>
          </w:p>
        </w:tc>
        <w:tc>
          <w:tcPr>
            <w:tcW w:w="709" w:type="dxa"/>
          </w:tcPr>
          <w:p w14:paraId="655F1190" w14:textId="77777777" w:rsidR="00AB29E5" w:rsidRPr="00DC7C35" w:rsidRDefault="00AB29E5" w:rsidP="00754D89">
            <w:pPr>
              <w:jc w:val="right"/>
            </w:pPr>
            <w:r w:rsidRPr="00DC7C35">
              <w:t>1</w:t>
            </w:r>
          </w:p>
        </w:tc>
        <w:tc>
          <w:tcPr>
            <w:tcW w:w="850" w:type="dxa"/>
          </w:tcPr>
          <w:p w14:paraId="0B31B8C0" w14:textId="77777777" w:rsidR="00AB29E5" w:rsidRPr="00DC7C35" w:rsidRDefault="00AB29E5" w:rsidP="00754D89">
            <w:pPr>
              <w:jc w:val="right"/>
            </w:pPr>
            <w:r w:rsidRPr="00DC7C35">
              <w:t>5</w:t>
            </w:r>
          </w:p>
        </w:tc>
        <w:tc>
          <w:tcPr>
            <w:tcW w:w="1134" w:type="dxa"/>
          </w:tcPr>
          <w:p w14:paraId="0D8965C2" w14:textId="77777777" w:rsidR="00AB29E5" w:rsidRPr="00DC7C35" w:rsidRDefault="00AB29E5" w:rsidP="00754D89">
            <w:pPr>
              <w:jc w:val="right"/>
            </w:pPr>
            <w:r w:rsidRPr="00DC7C35">
              <w:t>10</w:t>
            </w:r>
          </w:p>
        </w:tc>
        <w:tc>
          <w:tcPr>
            <w:tcW w:w="709" w:type="dxa"/>
          </w:tcPr>
          <w:p w14:paraId="6B118C4E" w14:textId="77777777" w:rsidR="00AB29E5" w:rsidRPr="00DC7C35" w:rsidRDefault="00AB29E5" w:rsidP="00754D89">
            <w:pPr>
              <w:jc w:val="right"/>
            </w:pPr>
            <w:r w:rsidRPr="00DC7C35">
              <w:t>13</w:t>
            </w:r>
          </w:p>
        </w:tc>
        <w:tc>
          <w:tcPr>
            <w:tcW w:w="850" w:type="dxa"/>
          </w:tcPr>
          <w:p w14:paraId="1B407B75" w14:textId="77777777" w:rsidR="00AB29E5" w:rsidRDefault="00AB29E5" w:rsidP="00754D89">
            <w:pPr>
              <w:jc w:val="right"/>
            </w:pPr>
            <w:r w:rsidRPr="00DC7C35">
              <w:t>16</w:t>
            </w:r>
          </w:p>
        </w:tc>
      </w:tr>
      <w:tr w:rsidR="00AB29E5" w14:paraId="6754A02F" w14:textId="77777777" w:rsidTr="001B4D9C">
        <w:tc>
          <w:tcPr>
            <w:tcW w:w="935" w:type="dxa"/>
          </w:tcPr>
          <w:p w14:paraId="39875807" w14:textId="77777777" w:rsidR="00AB29E5" w:rsidRDefault="00AB29E5" w:rsidP="001B4D9C">
            <w:r>
              <w:t>C67</w:t>
            </w:r>
          </w:p>
        </w:tc>
        <w:tc>
          <w:tcPr>
            <w:tcW w:w="591" w:type="dxa"/>
          </w:tcPr>
          <w:p w14:paraId="1848C5F5" w14:textId="77777777" w:rsidR="00AB29E5" w:rsidRPr="009E1D32" w:rsidRDefault="00AB29E5" w:rsidP="00C6367B">
            <w:pPr>
              <w:jc w:val="right"/>
            </w:pPr>
            <w:r w:rsidRPr="009E1D32">
              <w:t>0</w:t>
            </w:r>
          </w:p>
        </w:tc>
        <w:tc>
          <w:tcPr>
            <w:tcW w:w="992" w:type="dxa"/>
          </w:tcPr>
          <w:p w14:paraId="3ADF116F" w14:textId="77777777" w:rsidR="00AB29E5" w:rsidRPr="009E1D32" w:rsidRDefault="00AB29E5" w:rsidP="00C6367B">
            <w:pPr>
              <w:jc w:val="right"/>
            </w:pPr>
            <w:r w:rsidRPr="009E1D32">
              <w:t>1,354</w:t>
            </w:r>
          </w:p>
        </w:tc>
        <w:tc>
          <w:tcPr>
            <w:tcW w:w="567" w:type="dxa"/>
          </w:tcPr>
          <w:p w14:paraId="1AACA977" w14:textId="77777777" w:rsidR="00AB29E5" w:rsidRPr="009E1D32" w:rsidRDefault="00AB29E5" w:rsidP="00C6367B">
            <w:pPr>
              <w:jc w:val="right"/>
            </w:pPr>
            <w:r w:rsidRPr="009E1D32">
              <w:t>14</w:t>
            </w:r>
          </w:p>
        </w:tc>
        <w:tc>
          <w:tcPr>
            <w:tcW w:w="992" w:type="dxa"/>
          </w:tcPr>
          <w:p w14:paraId="6CEE0169" w14:textId="77777777" w:rsidR="00AB29E5" w:rsidRPr="009E1D32" w:rsidRDefault="00AB29E5" w:rsidP="00C6367B">
            <w:pPr>
              <w:jc w:val="right"/>
            </w:pPr>
            <w:r w:rsidRPr="009E1D32">
              <w:t>44</w:t>
            </w:r>
          </w:p>
        </w:tc>
        <w:tc>
          <w:tcPr>
            <w:tcW w:w="851" w:type="dxa"/>
          </w:tcPr>
          <w:p w14:paraId="01B9086B" w14:textId="77777777" w:rsidR="00AB29E5" w:rsidRPr="009E1D32" w:rsidRDefault="00AB29E5" w:rsidP="00C6367B">
            <w:pPr>
              <w:jc w:val="right"/>
            </w:pPr>
            <w:r w:rsidRPr="009E1D32">
              <w:t>177</w:t>
            </w:r>
          </w:p>
        </w:tc>
        <w:tc>
          <w:tcPr>
            <w:tcW w:w="709" w:type="dxa"/>
          </w:tcPr>
          <w:p w14:paraId="32849A4F" w14:textId="77777777" w:rsidR="00AB29E5" w:rsidRPr="009E1D32" w:rsidRDefault="00AB29E5" w:rsidP="00754D89">
            <w:pPr>
              <w:jc w:val="right"/>
            </w:pPr>
            <w:r w:rsidRPr="009E1D32">
              <w:t>1</w:t>
            </w:r>
          </w:p>
        </w:tc>
        <w:tc>
          <w:tcPr>
            <w:tcW w:w="850" w:type="dxa"/>
          </w:tcPr>
          <w:p w14:paraId="24208D57" w14:textId="77777777" w:rsidR="00AB29E5" w:rsidRPr="009E1D32" w:rsidRDefault="00AB29E5" w:rsidP="00754D89">
            <w:pPr>
              <w:jc w:val="right"/>
            </w:pPr>
            <w:r w:rsidRPr="009E1D32">
              <w:t>10</w:t>
            </w:r>
          </w:p>
        </w:tc>
        <w:tc>
          <w:tcPr>
            <w:tcW w:w="1134" w:type="dxa"/>
          </w:tcPr>
          <w:p w14:paraId="0FDAF569" w14:textId="77777777" w:rsidR="00AB29E5" w:rsidRPr="009E1D32" w:rsidRDefault="00AB29E5" w:rsidP="00754D89">
            <w:pPr>
              <w:jc w:val="right"/>
            </w:pPr>
            <w:r w:rsidRPr="009E1D32">
              <w:t>13</w:t>
            </w:r>
          </w:p>
        </w:tc>
        <w:tc>
          <w:tcPr>
            <w:tcW w:w="709" w:type="dxa"/>
          </w:tcPr>
          <w:p w14:paraId="5E057677" w14:textId="77777777" w:rsidR="00AB29E5" w:rsidRPr="009E1D32" w:rsidRDefault="00AB29E5" w:rsidP="00754D89">
            <w:pPr>
              <w:jc w:val="right"/>
            </w:pPr>
            <w:r w:rsidRPr="009E1D32">
              <w:t>16</w:t>
            </w:r>
          </w:p>
        </w:tc>
        <w:tc>
          <w:tcPr>
            <w:tcW w:w="850" w:type="dxa"/>
          </w:tcPr>
          <w:p w14:paraId="129E8B59" w14:textId="77777777" w:rsidR="00AB29E5" w:rsidRDefault="00AB29E5" w:rsidP="00754D89">
            <w:pPr>
              <w:jc w:val="right"/>
            </w:pPr>
            <w:r w:rsidRPr="009E1D32">
              <w:t>17</w:t>
            </w:r>
          </w:p>
        </w:tc>
      </w:tr>
      <w:tr w:rsidR="00AB29E5" w14:paraId="29BA95DF" w14:textId="77777777" w:rsidTr="001B4D9C">
        <w:tc>
          <w:tcPr>
            <w:tcW w:w="935" w:type="dxa"/>
          </w:tcPr>
          <w:p w14:paraId="34921686" w14:textId="77777777" w:rsidR="00AB29E5" w:rsidRDefault="00AB29E5" w:rsidP="001B4D9C">
            <w:r>
              <w:t>C71</w:t>
            </w:r>
          </w:p>
        </w:tc>
        <w:tc>
          <w:tcPr>
            <w:tcW w:w="591" w:type="dxa"/>
          </w:tcPr>
          <w:p w14:paraId="6376D849" w14:textId="77777777" w:rsidR="00AB29E5" w:rsidRPr="003A630A" w:rsidRDefault="00AB29E5" w:rsidP="00C6367B">
            <w:pPr>
              <w:jc w:val="right"/>
            </w:pPr>
            <w:r w:rsidRPr="003A630A">
              <w:t>0</w:t>
            </w:r>
          </w:p>
        </w:tc>
        <w:tc>
          <w:tcPr>
            <w:tcW w:w="992" w:type="dxa"/>
          </w:tcPr>
          <w:p w14:paraId="61545EE8" w14:textId="77777777" w:rsidR="00AB29E5" w:rsidRPr="003A630A" w:rsidRDefault="00AB29E5" w:rsidP="00C6367B">
            <w:pPr>
              <w:jc w:val="right"/>
            </w:pPr>
            <w:r w:rsidRPr="003A630A">
              <w:t>388</w:t>
            </w:r>
          </w:p>
        </w:tc>
        <w:tc>
          <w:tcPr>
            <w:tcW w:w="567" w:type="dxa"/>
          </w:tcPr>
          <w:p w14:paraId="7CC9C3D1" w14:textId="77777777" w:rsidR="00AB29E5" w:rsidRPr="003A630A" w:rsidRDefault="00AB29E5" w:rsidP="00C6367B">
            <w:pPr>
              <w:jc w:val="right"/>
            </w:pPr>
            <w:r w:rsidRPr="003A630A">
              <w:t>3</w:t>
            </w:r>
          </w:p>
        </w:tc>
        <w:tc>
          <w:tcPr>
            <w:tcW w:w="992" w:type="dxa"/>
          </w:tcPr>
          <w:p w14:paraId="636A2B73" w14:textId="77777777" w:rsidR="00AB29E5" w:rsidRPr="003A630A" w:rsidRDefault="00AB29E5" w:rsidP="00C6367B">
            <w:pPr>
              <w:jc w:val="right"/>
            </w:pPr>
            <w:r w:rsidRPr="003A630A">
              <w:t>8</w:t>
            </w:r>
          </w:p>
        </w:tc>
        <w:tc>
          <w:tcPr>
            <w:tcW w:w="851" w:type="dxa"/>
          </w:tcPr>
          <w:p w14:paraId="7B11C4CC" w14:textId="77777777" w:rsidR="00AB29E5" w:rsidRPr="003A630A" w:rsidRDefault="00AB29E5" w:rsidP="00C6367B">
            <w:pPr>
              <w:jc w:val="right"/>
            </w:pPr>
            <w:r w:rsidRPr="003A630A">
              <w:t>41</w:t>
            </w:r>
          </w:p>
        </w:tc>
        <w:tc>
          <w:tcPr>
            <w:tcW w:w="709" w:type="dxa"/>
          </w:tcPr>
          <w:p w14:paraId="73B7C722" w14:textId="77777777" w:rsidR="00AB29E5" w:rsidRPr="003A630A" w:rsidRDefault="00AB29E5" w:rsidP="00754D89">
            <w:pPr>
              <w:jc w:val="right"/>
            </w:pPr>
            <w:r w:rsidRPr="003A630A">
              <w:t>9</w:t>
            </w:r>
          </w:p>
        </w:tc>
        <w:tc>
          <w:tcPr>
            <w:tcW w:w="850" w:type="dxa"/>
          </w:tcPr>
          <w:p w14:paraId="6C5F5B76" w14:textId="77777777" w:rsidR="00AB29E5" w:rsidRPr="003A630A" w:rsidRDefault="00AB29E5" w:rsidP="00754D89">
            <w:pPr>
              <w:jc w:val="right"/>
            </w:pPr>
            <w:r w:rsidRPr="003A630A">
              <w:t>13</w:t>
            </w:r>
          </w:p>
        </w:tc>
        <w:tc>
          <w:tcPr>
            <w:tcW w:w="1134" w:type="dxa"/>
          </w:tcPr>
          <w:p w14:paraId="21449E4D" w14:textId="77777777" w:rsidR="00AB29E5" w:rsidRPr="003A630A" w:rsidRDefault="00AB29E5" w:rsidP="00754D89">
            <w:pPr>
              <w:jc w:val="right"/>
            </w:pPr>
            <w:r w:rsidRPr="003A630A">
              <w:t>16</w:t>
            </w:r>
          </w:p>
        </w:tc>
        <w:tc>
          <w:tcPr>
            <w:tcW w:w="709" w:type="dxa"/>
          </w:tcPr>
          <w:p w14:paraId="6079C11E" w14:textId="77777777" w:rsidR="00AB29E5" w:rsidRPr="003A630A" w:rsidRDefault="00AB29E5" w:rsidP="00754D89">
            <w:pPr>
              <w:jc w:val="right"/>
            </w:pPr>
            <w:r w:rsidRPr="003A630A">
              <w:t>17</w:t>
            </w:r>
          </w:p>
        </w:tc>
        <w:tc>
          <w:tcPr>
            <w:tcW w:w="850" w:type="dxa"/>
          </w:tcPr>
          <w:p w14:paraId="39F2913D" w14:textId="77777777" w:rsidR="00AB29E5" w:rsidRDefault="00AB29E5" w:rsidP="00754D89">
            <w:pPr>
              <w:jc w:val="right"/>
            </w:pPr>
            <w:r w:rsidRPr="003A630A">
              <w:t>17</w:t>
            </w:r>
          </w:p>
        </w:tc>
      </w:tr>
      <w:tr w:rsidR="00AB29E5" w14:paraId="3A0D5095" w14:textId="77777777" w:rsidTr="001B4D9C">
        <w:tc>
          <w:tcPr>
            <w:tcW w:w="935" w:type="dxa"/>
          </w:tcPr>
          <w:p w14:paraId="76145524" w14:textId="77777777" w:rsidR="00AB29E5" w:rsidRDefault="00AB29E5" w:rsidP="001B4D9C">
            <w:r>
              <w:t>C22</w:t>
            </w:r>
          </w:p>
        </w:tc>
        <w:tc>
          <w:tcPr>
            <w:tcW w:w="591" w:type="dxa"/>
          </w:tcPr>
          <w:p w14:paraId="05132AB6" w14:textId="77777777" w:rsidR="00AB29E5" w:rsidRPr="00E57647" w:rsidRDefault="00AB29E5" w:rsidP="00C6367B">
            <w:pPr>
              <w:jc w:val="right"/>
            </w:pPr>
            <w:r w:rsidRPr="00E57647">
              <w:t>0</w:t>
            </w:r>
          </w:p>
        </w:tc>
        <w:tc>
          <w:tcPr>
            <w:tcW w:w="992" w:type="dxa"/>
          </w:tcPr>
          <w:p w14:paraId="4B5A397F" w14:textId="77777777" w:rsidR="00AB29E5" w:rsidRPr="00E57647" w:rsidRDefault="00AB29E5" w:rsidP="00C6367B">
            <w:pPr>
              <w:jc w:val="right"/>
            </w:pPr>
            <w:r w:rsidRPr="00E57647">
              <w:t>178</w:t>
            </w:r>
          </w:p>
        </w:tc>
        <w:tc>
          <w:tcPr>
            <w:tcW w:w="567" w:type="dxa"/>
          </w:tcPr>
          <w:p w14:paraId="5F5C8B83" w14:textId="77777777" w:rsidR="00AB29E5" w:rsidRPr="00E57647" w:rsidRDefault="00AB29E5" w:rsidP="00C6367B">
            <w:pPr>
              <w:jc w:val="right"/>
            </w:pPr>
            <w:r w:rsidRPr="00E57647">
              <w:t>3</w:t>
            </w:r>
          </w:p>
        </w:tc>
        <w:tc>
          <w:tcPr>
            <w:tcW w:w="992" w:type="dxa"/>
          </w:tcPr>
          <w:p w14:paraId="7C60FA47" w14:textId="77777777" w:rsidR="00AB29E5" w:rsidRPr="00E57647" w:rsidRDefault="00AB29E5" w:rsidP="00C6367B">
            <w:pPr>
              <w:jc w:val="right"/>
            </w:pPr>
            <w:r w:rsidRPr="00E57647">
              <w:t>6</w:t>
            </w:r>
          </w:p>
        </w:tc>
        <w:tc>
          <w:tcPr>
            <w:tcW w:w="851" w:type="dxa"/>
          </w:tcPr>
          <w:p w14:paraId="2F6E5FE5" w14:textId="77777777" w:rsidR="00AB29E5" w:rsidRPr="00E57647" w:rsidRDefault="00AB29E5" w:rsidP="00C6367B">
            <w:pPr>
              <w:jc w:val="right"/>
            </w:pPr>
            <w:r w:rsidRPr="00E57647">
              <w:t>31</w:t>
            </w:r>
          </w:p>
        </w:tc>
        <w:tc>
          <w:tcPr>
            <w:tcW w:w="709" w:type="dxa"/>
          </w:tcPr>
          <w:p w14:paraId="38618F76" w14:textId="77777777" w:rsidR="00AB29E5" w:rsidRPr="00E57647" w:rsidRDefault="00AB29E5" w:rsidP="00754D89">
            <w:pPr>
              <w:jc w:val="right"/>
            </w:pPr>
            <w:r w:rsidRPr="00E57647">
              <w:t>11</w:t>
            </w:r>
          </w:p>
        </w:tc>
        <w:tc>
          <w:tcPr>
            <w:tcW w:w="850" w:type="dxa"/>
          </w:tcPr>
          <w:p w14:paraId="11C96F59" w14:textId="77777777" w:rsidR="00AB29E5" w:rsidRPr="00E57647" w:rsidRDefault="00AB29E5" w:rsidP="00754D89">
            <w:pPr>
              <w:jc w:val="right"/>
            </w:pPr>
            <w:r w:rsidRPr="00E57647">
              <w:t>15</w:t>
            </w:r>
          </w:p>
        </w:tc>
        <w:tc>
          <w:tcPr>
            <w:tcW w:w="1134" w:type="dxa"/>
          </w:tcPr>
          <w:p w14:paraId="77C155C3" w14:textId="77777777" w:rsidR="00AB29E5" w:rsidRPr="00E57647" w:rsidRDefault="00AB29E5" w:rsidP="00754D89">
            <w:pPr>
              <w:jc w:val="right"/>
            </w:pPr>
            <w:r w:rsidRPr="00E57647">
              <w:t>16</w:t>
            </w:r>
          </w:p>
        </w:tc>
        <w:tc>
          <w:tcPr>
            <w:tcW w:w="709" w:type="dxa"/>
          </w:tcPr>
          <w:p w14:paraId="4F040F07" w14:textId="77777777" w:rsidR="00AB29E5" w:rsidRPr="00E57647" w:rsidRDefault="00AB29E5" w:rsidP="00754D89">
            <w:pPr>
              <w:jc w:val="right"/>
            </w:pPr>
            <w:r w:rsidRPr="00E57647">
              <w:t>17</w:t>
            </w:r>
          </w:p>
        </w:tc>
        <w:tc>
          <w:tcPr>
            <w:tcW w:w="850" w:type="dxa"/>
          </w:tcPr>
          <w:p w14:paraId="69C15CAD" w14:textId="77777777" w:rsidR="00AB29E5" w:rsidRDefault="00AB29E5" w:rsidP="00754D89">
            <w:pPr>
              <w:jc w:val="right"/>
            </w:pPr>
            <w:r w:rsidRPr="00E57647">
              <w:t>17</w:t>
            </w:r>
          </w:p>
        </w:tc>
      </w:tr>
    </w:tbl>
    <w:p w14:paraId="2BD94803" w14:textId="77777777" w:rsidR="00A502D3" w:rsidRDefault="00A502D3" w:rsidP="00B615CA"/>
    <w:p w14:paraId="49AC5370" w14:textId="77777777" w:rsidR="00570015" w:rsidRDefault="00815655" w:rsidP="00B615CA">
      <w:r>
        <w:t xml:space="preserve">Table XXX. Summary of cancer cases for </w:t>
      </w:r>
      <w:r w:rsidRPr="00563FED">
        <w:rPr>
          <w:b/>
        </w:rPr>
        <w:t>1995</w:t>
      </w:r>
      <w:r>
        <w:t xml:space="preserve">, by </w:t>
      </w:r>
      <w:r w:rsidRPr="00563FED">
        <w:rPr>
          <w:b/>
        </w:rPr>
        <w:t>level 3</w:t>
      </w:r>
      <w:r>
        <w:t xml:space="preserve"> geography</w:t>
      </w:r>
      <w:r w:rsidR="00570015">
        <w:t>.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C6367B" w14:paraId="7B1938CD" w14:textId="77777777" w:rsidTr="00C6367B">
        <w:tc>
          <w:tcPr>
            <w:tcW w:w="935" w:type="dxa"/>
            <w:vMerge w:val="restart"/>
          </w:tcPr>
          <w:p w14:paraId="7309B9F0" w14:textId="77777777" w:rsidR="00C6367B" w:rsidRDefault="00C6367B" w:rsidP="00570015">
            <w:r>
              <w:t>ICD-10 code</w:t>
            </w:r>
          </w:p>
        </w:tc>
        <w:tc>
          <w:tcPr>
            <w:tcW w:w="4985" w:type="dxa"/>
            <w:gridSpan w:val="7"/>
          </w:tcPr>
          <w:p w14:paraId="572F2C9D" w14:textId="77777777" w:rsidR="00C6367B" w:rsidRDefault="00F42BEB" w:rsidP="00026914">
            <w:pPr>
              <w:jc w:val="center"/>
            </w:pPr>
            <w:r>
              <w:t>Cases</w:t>
            </w:r>
          </w:p>
        </w:tc>
        <w:tc>
          <w:tcPr>
            <w:tcW w:w="2977" w:type="dxa"/>
            <w:gridSpan w:val="4"/>
          </w:tcPr>
          <w:p w14:paraId="47CF69C3" w14:textId="77777777" w:rsidR="00C6367B" w:rsidRDefault="00C6367B" w:rsidP="00C6367B">
            <w:pPr>
              <w:jc w:val="center"/>
            </w:pPr>
            <w:r>
              <w:t>Divisions</w:t>
            </w:r>
          </w:p>
        </w:tc>
      </w:tr>
      <w:tr w:rsidR="00C6367B" w14:paraId="04376A39" w14:textId="77777777" w:rsidTr="00C6367B">
        <w:tc>
          <w:tcPr>
            <w:tcW w:w="935" w:type="dxa"/>
            <w:vMerge/>
          </w:tcPr>
          <w:p w14:paraId="11A4FDF2" w14:textId="77777777" w:rsidR="00C6367B" w:rsidRDefault="00C6367B" w:rsidP="00570015"/>
        </w:tc>
        <w:tc>
          <w:tcPr>
            <w:tcW w:w="591" w:type="dxa"/>
            <w:vMerge w:val="restart"/>
          </w:tcPr>
          <w:p w14:paraId="01AEEEEE" w14:textId="77777777" w:rsidR="00C6367B" w:rsidRDefault="00C6367B" w:rsidP="00570015">
            <w:r>
              <w:t>Min</w:t>
            </w:r>
          </w:p>
        </w:tc>
        <w:tc>
          <w:tcPr>
            <w:tcW w:w="709" w:type="dxa"/>
            <w:vMerge w:val="restart"/>
          </w:tcPr>
          <w:p w14:paraId="2F10D4E9" w14:textId="77777777" w:rsidR="00C6367B" w:rsidRDefault="00C6367B" w:rsidP="00570015">
            <w:r>
              <w:t>Max</w:t>
            </w:r>
          </w:p>
        </w:tc>
        <w:tc>
          <w:tcPr>
            <w:tcW w:w="3685" w:type="dxa"/>
            <w:gridSpan w:val="5"/>
          </w:tcPr>
          <w:p w14:paraId="33C4CE2E" w14:textId="77777777" w:rsidR="00C6367B" w:rsidRDefault="00C6367B" w:rsidP="00026914">
            <w:pPr>
              <w:jc w:val="center"/>
            </w:pPr>
            <w:r>
              <w:t>Centiles</w:t>
            </w:r>
          </w:p>
        </w:tc>
        <w:tc>
          <w:tcPr>
            <w:tcW w:w="2977" w:type="dxa"/>
            <w:gridSpan w:val="4"/>
          </w:tcPr>
          <w:p w14:paraId="20269BE5" w14:textId="77777777" w:rsidR="00C6367B" w:rsidRDefault="00C6367B" w:rsidP="00C6367B">
            <w:pPr>
              <w:jc w:val="center"/>
            </w:pPr>
            <w:r>
              <w:t>Number with cases less than:</w:t>
            </w:r>
          </w:p>
        </w:tc>
      </w:tr>
      <w:tr w:rsidR="00C6367B" w14:paraId="1085B880" w14:textId="77777777" w:rsidTr="00C6367B">
        <w:tc>
          <w:tcPr>
            <w:tcW w:w="935" w:type="dxa"/>
            <w:vMerge/>
          </w:tcPr>
          <w:p w14:paraId="5CF2D1DD" w14:textId="77777777" w:rsidR="00C6367B" w:rsidRDefault="00C6367B" w:rsidP="00570015"/>
        </w:tc>
        <w:tc>
          <w:tcPr>
            <w:tcW w:w="591" w:type="dxa"/>
            <w:vMerge/>
          </w:tcPr>
          <w:p w14:paraId="6A69FE39" w14:textId="77777777" w:rsidR="00C6367B" w:rsidRDefault="00C6367B" w:rsidP="00570015"/>
        </w:tc>
        <w:tc>
          <w:tcPr>
            <w:tcW w:w="709" w:type="dxa"/>
            <w:vMerge/>
          </w:tcPr>
          <w:p w14:paraId="7F4AC2F8" w14:textId="77777777" w:rsidR="00C6367B" w:rsidRDefault="00C6367B" w:rsidP="00570015"/>
        </w:tc>
        <w:tc>
          <w:tcPr>
            <w:tcW w:w="708" w:type="dxa"/>
          </w:tcPr>
          <w:p w14:paraId="7226A45E" w14:textId="77777777" w:rsidR="00C6367B" w:rsidRDefault="00C6367B" w:rsidP="00754D89">
            <w:pPr>
              <w:jc w:val="center"/>
            </w:pPr>
            <w:r>
              <w:t>5%</w:t>
            </w:r>
          </w:p>
        </w:tc>
        <w:tc>
          <w:tcPr>
            <w:tcW w:w="709" w:type="dxa"/>
          </w:tcPr>
          <w:p w14:paraId="4F7CA927" w14:textId="77777777" w:rsidR="00C6367B" w:rsidRDefault="00C6367B" w:rsidP="00754D89">
            <w:pPr>
              <w:jc w:val="center"/>
            </w:pPr>
            <w:r>
              <w:t>25%</w:t>
            </w:r>
          </w:p>
        </w:tc>
        <w:tc>
          <w:tcPr>
            <w:tcW w:w="851" w:type="dxa"/>
          </w:tcPr>
          <w:p w14:paraId="7C721282" w14:textId="77777777" w:rsidR="00C6367B" w:rsidRDefault="00C6367B" w:rsidP="00754D89">
            <w:pPr>
              <w:jc w:val="center"/>
            </w:pPr>
            <w:r>
              <w:t>50%</w:t>
            </w:r>
          </w:p>
        </w:tc>
        <w:tc>
          <w:tcPr>
            <w:tcW w:w="708" w:type="dxa"/>
          </w:tcPr>
          <w:p w14:paraId="3F3D0129" w14:textId="77777777" w:rsidR="00C6367B" w:rsidRDefault="00C6367B" w:rsidP="00754D89">
            <w:pPr>
              <w:jc w:val="center"/>
            </w:pPr>
            <w:r>
              <w:t>75%</w:t>
            </w:r>
          </w:p>
        </w:tc>
        <w:tc>
          <w:tcPr>
            <w:tcW w:w="709" w:type="dxa"/>
          </w:tcPr>
          <w:p w14:paraId="22624628" w14:textId="77777777" w:rsidR="00C6367B" w:rsidRDefault="00C6367B" w:rsidP="00754D89">
            <w:pPr>
              <w:jc w:val="center"/>
            </w:pPr>
            <w:r>
              <w:t>95%</w:t>
            </w:r>
          </w:p>
        </w:tc>
        <w:tc>
          <w:tcPr>
            <w:tcW w:w="709" w:type="dxa"/>
          </w:tcPr>
          <w:p w14:paraId="2F2A3237" w14:textId="77777777" w:rsidR="00C6367B" w:rsidRDefault="00C6367B" w:rsidP="00754D89">
            <w:pPr>
              <w:jc w:val="center"/>
            </w:pPr>
            <w:r>
              <w:t>1</w:t>
            </w:r>
          </w:p>
        </w:tc>
        <w:tc>
          <w:tcPr>
            <w:tcW w:w="567" w:type="dxa"/>
          </w:tcPr>
          <w:p w14:paraId="00D53EFA" w14:textId="77777777" w:rsidR="00C6367B" w:rsidRDefault="00C6367B" w:rsidP="00754D89">
            <w:pPr>
              <w:jc w:val="center"/>
            </w:pPr>
            <w:r>
              <w:t>5</w:t>
            </w:r>
          </w:p>
        </w:tc>
        <w:tc>
          <w:tcPr>
            <w:tcW w:w="850" w:type="dxa"/>
          </w:tcPr>
          <w:p w14:paraId="0FDDABE1" w14:textId="77777777" w:rsidR="00C6367B" w:rsidRDefault="00C6367B" w:rsidP="00754D89">
            <w:pPr>
              <w:jc w:val="center"/>
            </w:pPr>
            <w:r>
              <w:t>25</w:t>
            </w:r>
          </w:p>
        </w:tc>
        <w:tc>
          <w:tcPr>
            <w:tcW w:w="851" w:type="dxa"/>
          </w:tcPr>
          <w:p w14:paraId="46178CEA" w14:textId="77777777" w:rsidR="00C6367B" w:rsidRDefault="00C6367B" w:rsidP="00754D89">
            <w:pPr>
              <w:jc w:val="center"/>
            </w:pPr>
            <w:r>
              <w:t>100</w:t>
            </w:r>
          </w:p>
        </w:tc>
      </w:tr>
      <w:tr w:rsidR="00C6367B" w14:paraId="43985CA4" w14:textId="77777777" w:rsidTr="00C6367B">
        <w:tc>
          <w:tcPr>
            <w:tcW w:w="935" w:type="dxa"/>
          </w:tcPr>
          <w:p w14:paraId="7503CD3B" w14:textId="77777777" w:rsidR="00C6367B" w:rsidRDefault="00C6367B" w:rsidP="00570015">
            <w:r>
              <w:t>All</w:t>
            </w:r>
          </w:p>
        </w:tc>
        <w:tc>
          <w:tcPr>
            <w:tcW w:w="591" w:type="dxa"/>
          </w:tcPr>
          <w:p w14:paraId="2DE53C42" w14:textId="77777777" w:rsidR="00C6367B" w:rsidRPr="00E13CF1" w:rsidRDefault="00C6367B" w:rsidP="00754D89">
            <w:pPr>
              <w:jc w:val="right"/>
            </w:pPr>
            <w:r w:rsidRPr="00E13CF1">
              <w:t>0</w:t>
            </w:r>
          </w:p>
        </w:tc>
        <w:tc>
          <w:tcPr>
            <w:tcW w:w="709" w:type="dxa"/>
          </w:tcPr>
          <w:p w14:paraId="4E457223" w14:textId="77777777" w:rsidR="00C6367B" w:rsidRPr="00E13CF1" w:rsidRDefault="00C6367B" w:rsidP="00754D89">
            <w:pPr>
              <w:jc w:val="right"/>
            </w:pPr>
            <w:r w:rsidRPr="00E13CF1">
              <w:t>412</w:t>
            </w:r>
          </w:p>
        </w:tc>
        <w:tc>
          <w:tcPr>
            <w:tcW w:w="708" w:type="dxa"/>
          </w:tcPr>
          <w:p w14:paraId="59389177" w14:textId="77777777" w:rsidR="00C6367B" w:rsidRPr="00E13CF1" w:rsidRDefault="00C6367B" w:rsidP="00754D89">
            <w:pPr>
              <w:jc w:val="right"/>
            </w:pPr>
            <w:r w:rsidRPr="00E13CF1">
              <w:t>20</w:t>
            </w:r>
          </w:p>
        </w:tc>
        <w:tc>
          <w:tcPr>
            <w:tcW w:w="709" w:type="dxa"/>
          </w:tcPr>
          <w:p w14:paraId="6A315985" w14:textId="77777777" w:rsidR="00C6367B" w:rsidRPr="00E13CF1" w:rsidRDefault="00C6367B" w:rsidP="00754D89">
            <w:pPr>
              <w:jc w:val="right"/>
            </w:pPr>
            <w:r w:rsidRPr="00E13CF1">
              <w:t>52</w:t>
            </w:r>
          </w:p>
        </w:tc>
        <w:tc>
          <w:tcPr>
            <w:tcW w:w="851" w:type="dxa"/>
          </w:tcPr>
          <w:p w14:paraId="0244349D" w14:textId="77777777" w:rsidR="00C6367B" w:rsidRPr="00E13CF1" w:rsidRDefault="00C6367B" w:rsidP="00754D89">
            <w:pPr>
              <w:jc w:val="right"/>
            </w:pPr>
            <w:r w:rsidRPr="00E13CF1">
              <w:t>81</w:t>
            </w:r>
          </w:p>
        </w:tc>
        <w:tc>
          <w:tcPr>
            <w:tcW w:w="708" w:type="dxa"/>
          </w:tcPr>
          <w:p w14:paraId="0DA310BA" w14:textId="77777777" w:rsidR="00C6367B" w:rsidRPr="00E13CF1" w:rsidRDefault="00C6367B" w:rsidP="00754D89">
            <w:pPr>
              <w:jc w:val="right"/>
            </w:pPr>
            <w:r w:rsidRPr="00E13CF1">
              <w:t>116</w:t>
            </w:r>
          </w:p>
        </w:tc>
        <w:tc>
          <w:tcPr>
            <w:tcW w:w="709" w:type="dxa"/>
          </w:tcPr>
          <w:p w14:paraId="43C5710F" w14:textId="77777777" w:rsidR="00C6367B" w:rsidRPr="00E13CF1" w:rsidRDefault="00C6367B" w:rsidP="00754D89">
            <w:pPr>
              <w:jc w:val="right"/>
            </w:pPr>
            <w:r w:rsidRPr="00E13CF1">
              <w:t>262</w:t>
            </w:r>
          </w:p>
        </w:tc>
        <w:tc>
          <w:tcPr>
            <w:tcW w:w="709" w:type="dxa"/>
          </w:tcPr>
          <w:p w14:paraId="088F33DB" w14:textId="77777777" w:rsidR="00C6367B" w:rsidRPr="00E13CF1" w:rsidRDefault="00C6367B" w:rsidP="00754D89">
            <w:pPr>
              <w:jc w:val="right"/>
            </w:pPr>
            <w:r w:rsidRPr="00E13CF1">
              <w:t>1</w:t>
            </w:r>
          </w:p>
        </w:tc>
        <w:tc>
          <w:tcPr>
            <w:tcW w:w="567" w:type="dxa"/>
          </w:tcPr>
          <w:p w14:paraId="78C4FF25" w14:textId="77777777" w:rsidR="00C6367B" w:rsidRPr="00E13CF1" w:rsidRDefault="00C6367B" w:rsidP="00754D89">
            <w:pPr>
              <w:jc w:val="right"/>
            </w:pPr>
            <w:r w:rsidRPr="00E13CF1">
              <w:t>2</w:t>
            </w:r>
          </w:p>
        </w:tc>
        <w:tc>
          <w:tcPr>
            <w:tcW w:w="850" w:type="dxa"/>
          </w:tcPr>
          <w:p w14:paraId="387D1D30" w14:textId="77777777" w:rsidR="00C6367B" w:rsidRPr="00E13CF1" w:rsidRDefault="00C6367B" w:rsidP="00754D89">
            <w:pPr>
              <w:jc w:val="right"/>
            </w:pPr>
            <w:r w:rsidRPr="00E13CF1">
              <w:t>14</w:t>
            </w:r>
          </w:p>
        </w:tc>
        <w:tc>
          <w:tcPr>
            <w:tcW w:w="851" w:type="dxa"/>
          </w:tcPr>
          <w:p w14:paraId="32D57FE6" w14:textId="77777777" w:rsidR="00C6367B" w:rsidRDefault="00C6367B" w:rsidP="00754D89">
            <w:pPr>
              <w:jc w:val="right"/>
            </w:pPr>
            <w:r w:rsidRPr="00E13CF1">
              <w:t>127</w:t>
            </w:r>
          </w:p>
        </w:tc>
      </w:tr>
      <w:tr w:rsidR="00C6367B" w14:paraId="462EADF9" w14:textId="77777777" w:rsidTr="00C6367B">
        <w:tc>
          <w:tcPr>
            <w:tcW w:w="935" w:type="dxa"/>
          </w:tcPr>
          <w:p w14:paraId="4726E15C" w14:textId="77777777" w:rsidR="00C6367B" w:rsidRDefault="00C6367B" w:rsidP="00570015">
            <w:r>
              <w:t>C349</w:t>
            </w:r>
          </w:p>
        </w:tc>
        <w:tc>
          <w:tcPr>
            <w:tcW w:w="591" w:type="dxa"/>
          </w:tcPr>
          <w:p w14:paraId="39A061D6" w14:textId="77777777" w:rsidR="00C6367B" w:rsidRPr="00EB3C5A" w:rsidRDefault="00C6367B" w:rsidP="00754D89">
            <w:pPr>
              <w:jc w:val="right"/>
            </w:pPr>
            <w:r w:rsidRPr="00EB3C5A">
              <w:t>0</w:t>
            </w:r>
          </w:p>
        </w:tc>
        <w:tc>
          <w:tcPr>
            <w:tcW w:w="709" w:type="dxa"/>
          </w:tcPr>
          <w:p w14:paraId="58D6194B" w14:textId="77777777" w:rsidR="00C6367B" w:rsidRPr="00EB3C5A" w:rsidRDefault="00C6367B" w:rsidP="00754D89">
            <w:pPr>
              <w:jc w:val="right"/>
            </w:pPr>
            <w:r w:rsidRPr="00EB3C5A">
              <w:t>106</w:t>
            </w:r>
          </w:p>
        </w:tc>
        <w:tc>
          <w:tcPr>
            <w:tcW w:w="708" w:type="dxa"/>
          </w:tcPr>
          <w:p w14:paraId="2895482F" w14:textId="77777777" w:rsidR="00C6367B" w:rsidRPr="00EB3C5A" w:rsidRDefault="00C6367B" w:rsidP="00754D89">
            <w:pPr>
              <w:jc w:val="right"/>
            </w:pPr>
            <w:r w:rsidRPr="00EB3C5A">
              <w:t>2</w:t>
            </w:r>
          </w:p>
        </w:tc>
        <w:tc>
          <w:tcPr>
            <w:tcW w:w="709" w:type="dxa"/>
          </w:tcPr>
          <w:p w14:paraId="01FF092C" w14:textId="77777777" w:rsidR="00C6367B" w:rsidRPr="00EB3C5A" w:rsidRDefault="00C6367B" w:rsidP="00754D89">
            <w:pPr>
              <w:jc w:val="right"/>
            </w:pPr>
            <w:r w:rsidRPr="00EB3C5A">
              <w:t>10</w:t>
            </w:r>
          </w:p>
        </w:tc>
        <w:tc>
          <w:tcPr>
            <w:tcW w:w="851" w:type="dxa"/>
          </w:tcPr>
          <w:p w14:paraId="300F8526" w14:textId="77777777" w:rsidR="00C6367B" w:rsidRPr="00EB3C5A" w:rsidRDefault="00C6367B" w:rsidP="00754D89">
            <w:pPr>
              <w:jc w:val="right"/>
            </w:pPr>
            <w:r w:rsidRPr="00EB3C5A">
              <w:t>16</w:t>
            </w:r>
          </w:p>
        </w:tc>
        <w:tc>
          <w:tcPr>
            <w:tcW w:w="708" w:type="dxa"/>
          </w:tcPr>
          <w:p w14:paraId="5E73C411" w14:textId="77777777" w:rsidR="00C6367B" w:rsidRPr="00EB3C5A" w:rsidRDefault="00C6367B" w:rsidP="00754D89">
            <w:pPr>
              <w:jc w:val="right"/>
            </w:pPr>
            <w:r w:rsidRPr="00EB3C5A">
              <w:t>28</w:t>
            </w:r>
          </w:p>
        </w:tc>
        <w:tc>
          <w:tcPr>
            <w:tcW w:w="709" w:type="dxa"/>
          </w:tcPr>
          <w:p w14:paraId="1A35B90A" w14:textId="77777777" w:rsidR="00C6367B" w:rsidRPr="00EB3C5A" w:rsidRDefault="00C6367B" w:rsidP="00754D89">
            <w:pPr>
              <w:jc w:val="right"/>
            </w:pPr>
            <w:r w:rsidRPr="00EB3C5A">
              <w:t>65</w:t>
            </w:r>
          </w:p>
        </w:tc>
        <w:tc>
          <w:tcPr>
            <w:tcW w:w="709" w:type="dxa"/>
          </w:tcPr>
          <w:p w14:paraId="1A086796" w14:textId="77777777" w:rsidR="00C6367B" w:rsidRPr="00EB3C5A" w:rsidRDefault="00C6367B" w:rsidP="00754D89">
            <w:pPr>
              <w:jc w:val="right"/>
            </w:pPr>
            <w:r w:rsidRPr="00EB3C5A">
              <w:t>3</w:t>
            </w:r>
          </w:p>
        </w:tc>
        <w:tc>
          <w:tcPr>
            <w:tcW w:w="567" w:type="dxa"/>
          </w:tcPr>
          <w:p w14:paraId="4F7AACC0" w14:textId="77777777" w:rsidR="00C6367B" w:rsidRPr="00EB3C5A" w:rsidRDefault="00C6367B" w:rsidP="00754D89">
            <w:pPr>
              <w:jc w:val="right"/>
            </w:pPr>
            <w:r w:rsidRPr="00EB3C5A">
              <w:t>24</w:t>
            </w:r>
          </w:p>
        </w:tc>
        <w:tc>
          <w:tcPr>
            <w:tcW w:w="850" w:type="dxa"/>
          </w:tcPr>
          <w:p w14:paraId="304211A0" w14:textId="77777777" w:rsidR="00C6367B" w:rsidRPr="00EB3C5A" w:rsidRDefault="00C6367B" w:rsidP="00754D89">
            <w:pPr>
              <w:jc w:val="right"/>
            </w:pPr>
            <w:r w:rsidRPr="00EB3C5A">
              <w:t>145</w:t>
            </w:r>
          </w:p>
        </w:tc>
        <w:tc>
          <w:tcPr>
            <w:tcW w:w="851" w:type="dxa"/>
          </w:tcPr>
          <w:p w14:paraId="71AAF2BA" w14:textId="77777777" w:rsidR="00C6367B" w:rsidRDefault="00C6367B" w:rsidP="00754D89">
            <w:pPr>
              <w:jc w:val="right"/>
            </w:pPr>
            <w:r w:rsidRPr="00EB3C5A">
              <w:t>201</w:t>
            </w:r>
          </w:p>
        </w:tc>
      </w:tr>
      <w:tr w:rsidR="00B760EA" w14:paraId="67E0577E" w14:textId="77777777" w:rsidTr="00C6367B">
        <w:tc>
          <w:tcPr>
            <w:tcW w:w="935" w:type="dxa"/>
          </w:tcPr>
          <w:p w14:paraId="07D51296" w14:textId="77777777" w:rsidR="00B760EA" w:rsidRDefault="00B760EA" w:rsidP="00570015">
            <w:r>
              <w:t>C509</w:t>
            </w:r>
          </w:p>
        </w:tc>
        <w:tc>
          <w:tcPr>
            <w:tcW w:w="591" w:type="dxa"/>
          </w:tcPr>
          <w:p w14:paraId="1436B1E7" w14:textId="77777777" w:rsidR="00B760EA" w:rsidRPr="005A3124" w:rsidRDefault="00B760EA" w:rsidP="00754D89">
            <w:pPr>
              <w:jc w:val="right"/>
            </w:pPr>
            <w:r w:rsidRPr="005A3124">
              <w:t>0</w:t>
            </w:r>
          </w:p>
        </w:tc>
        <w:tc>
          <w:tcPr>
            <w:tcW w:w="709" w:type="dxa"/>
          </w:tcPr>
          <w:p w14:paraId="1153A13F" w14:textId="77777777" w:rsidR="00B760EA" w:rsidRPr="005A3124" w:rsidRDefault="00B760EA" w:rsidP="00754D89">
            <w:pPr>
              <w:jc w:val="right"/>
            </w:pPr>
            <w:r w:rsidRPr="005A3124">
              <w:t>90</w:t>
            </w:r>
          </w:p>
        </w:tc>
        <w:tc>
          <w:tcPr>
            <w:tcW w:w="708" w:type="dxa"/>
          </w:tcPr>
          <w:p w14:paraId="505D9573" w14:textId="77777777" w:rsidR="00B760EA" w:rsidRPr="005A3124" w:rsidRDefault="00B760EA" w:rsidP="00754D89">
            <w:pPr>
              <w:jc w:val="right"/>
            </w:pPr>
            <w:r w:rsidRPr="005A3124">
              <w:t>2</w:t>
            </w:r>
          </w:p>
        </w:tc>
        <w:tc>
          <w:tcPr>
            <w:tcW w:w="709" w:type="dxa"/>
          </w:tcPr>
          <w:p w14:paraId="313B3305" w14:textId="77777777" w:rsidR="00B760EA" w:rsidRPr="005A3124" w:rsidRDefault="00B760EA" w:rsidP="00754D89">
            <w:pPr>
              <w:jc w:val="right"/>
            </w:pPr>
            <w:r w:rsidRPr="005A3124">
              <w:t>8</w:t>
            </w:r>
          </w:p>
        </w:tc>
        <w:tc>
          <w:tcPr>
            <w:tcW w:w="851" w:type="dxa"/>
          </w:tcPr>
          <w:p w14:paraId="47212347" w14:textId="77777777" w:rsidR="00B760EA" w:rsidRPr="005A3124" w:rsidRDefault="00B760EA" w:rsidP="00754D89">
            <w:pPr>
              <w:jc w:val="right"/>
            </w:pPr>
            <w:r w:rsidRPr="005A3124">
              <w:t>14</w:t>
            </w:r>
          </w:p>
        </w:tc>
        <w:tc>
          <w:tcPr>
            <w:tcW w:w="708" w:type="dxa"/>
          </w:tcPr>
          <w:p w14:paraId="5D533A2D" w14:textId="77777777" w:rsidR="00B760EA" w:rsidRPr="005A3124" w:rsidRDefault="00B760EA" w:rsidP="00754D89">
            <w:pPr>
              <w:jc w:val="right"/>
            </w:pPr>
            <w:r w:rsidRPr="005A3124">
              <w:t>24</w:t>
            </w:r>
          </w:p>
        </w:tc>
        <w:tc>
          <w:tcPr>
            <w:tcW w:w="709" w:type="dxa"/>
          </w:tcPr>
          <w:p w14:paraId="5CEBB2F4" w14:textId="77777777" w:rsidR="00B760EA" w:rsidRPr="005A3124" w:rsidRDefault="00B760EA" w:rsidP="00754D89">
            <w:pPr>
              <w:jc w:val="right"/>
            </w:pPr>
            <w:r w:rsidRPr="005A3124">
              <w:t>56</w:t>
            </w:r>
          </w:p>
        </w:tc>
        <w:tc>
          <w:tcPr>
            <w:tcW w:w="709" w:type="dxa"/>
          </w:tcPr>
          <w:p w14:paraId="593D15FA" w14:textId="77777777" w:rsidR="00B760EA" w:rsidRPr="005A3124" w:rsidRDefault="00B760EA" w:rsidP="00754D89">
            <w:pPr>
              <w:jc w:val="right"/>
            </w:pPr>
            <w:r w:rsidRPr="005A3124">
              <w:t>4</w:t>
            </w:r>
          </w:p>
        </w:tc>
        <w:tc>
          <w:tcPr>
            <w:tcW w:w="567" w:type="dxa"/>
          </w:tcPr>
          <w:p w14:paraId="178101C6" w14:textId="77777777" w:rsidR="00B760EA" w:rsidRPr="005A3124" w:rsidRDefault="00B760EA" w:rsidP="00754D89">
            <w:pPr>
              <w:jc w:val="right"/>
            </w:pPr>
            <w:r w:rsidRPr="005A3124">
              <w:t>26</w:t>
            </w:r>
          </w:p>
        </w:tc>
        <w:tc>
          <w:tcPr>
            <w:tcW w:w="850" w:type="dxa"/>
          </w:tcPr>
          <w:p w14:paraId="4B2DB643" w14:textId="77777777" w:rsidR="00B760EA" w:rsidRPr="005A3124" w:rsidRDefault="00B760EA" w:rsidP="00754D89">
            <w:pPr>
              <w:jc w:val="right"/>
            </w:pPr>
            <w:r w:rsidRPr="005A3124">
              <w:t>154</w:t>
            </w:r>
          </w:p>
        </w:tc>
        <w:tc>
          <w:tcPr>
            <w:tcW w:w="851" w:type="dxa"/>
          </w:tcPr>
          <w:p w14:paraId="33B5FE0F" w14:textId="77777777" w:rsidR="00B760EA" w:rsidRDefault="00B760EA" w:rsidP="00754D89">
            <w:pPr>
              <w:jc w:val="right"/>
            </w:pPr>
            <w:r w:rsidRPr="005A3124">
              <w:t>202</w:t>
            </w:r>
          </w:p>
        </w:tc>
      </w:tr>
      <w:tr w:rsidR="00B050C6" w14:paraId="75A2BB2B" w14:textId="77777777" w:rsidTr="00C6367B">
        <w:tc>
          <w:tcPr>
            <w:tcW w:w="935" w:type="dxa"/>
          </w:tcPr>
          <w:p w14:paraId="24897902" w14:textId="77777777" w:rsidR="00B050C6" w:rsidRDefault="00B050C6" w:rsidP="00570015">
            <w:r>
              <w:t>C679</w:t>
            </w:r>
          </w:p>
        </w:tc>
        <w:tc>
          <w:tcPr>
            <w:tcW w:w="591" w:type="dxa"/>
          </w:tcPr>
          <w:p w14:paraId="48F3FB59" w14:textId="77777777" w:rsidR="00B050C6" w:rsidRPr="00A735A7" w:rsidRDefault="00B050C6" w:rsidP="00754D89">
            <w:pPr>
              <w:jc w:val="right"/>
            </w:pPr>
            <w:r w:rsidRPr="00A735A7">
              <w:t>0</w:t>
            </w:r>
          </w:p>
        </w:tc>
        <w:tc>
          <w:tcPr>
            <w:tcW w:w="709" w:type="dxa"/>
          </w:tcPr>
          <w:p w14:paraId="52FE52F5" w14:textId="77777777" w:rsidR="00B050C6" w:rsidRPr="00A735A7" w:rsidRDefault="00B050C6" w:rsidP="00754D89">
            <w:pPr>
              <w:jc w:val="right"/>
            </w:pPr>
            <w:r w:rsidRPr="00A735A7">
              <w:t>50</w:t>
            </w:r>
          </w:p>
        </w:tc>
        <w:tc>
          <w:tcPr>
            <w:tcW w:w="708" w:type="dxa"/>
          </w:tcPr>
          <w:p w14:paraId="01C161BE" w14:textId="77777777" w:rsidR="00B050C6" w:rsidRPr="00A735A7" w:rsidRDefault="00B050C6" w:rsidP="00754D89">
            <w:pPr>
              <w:jc w:val="right"/>
            </w:pPr>
            <w:r w:rsidRPr="00A735A7">
              <w:t>0</w:t>
            </w:r>
          </w:p>
        </w:tc>
        <w:tc>
          <w:tcPr>
            <w:tcW w:w="709" w:type="dxa"/>
          </w:tcPr>
          <w:p w14:paraId="72CF563D" w14:textId="77777777" w:rsidR="00B050C6" w:rsidRPr="00A735A7" w:rsidRDefault="00B050C6" w:rsidP="00754D89">
            <w:pPr>
              <w:jc w:val="right"/>
            </w:pPr>
            <w:r w:rsidRPr="00A735A7">
              <w:t>4</w:t>
            </w:r>
          </w:p>
        </w:tc>
        <w:tc>
          <w:tcPr>
            <w:tcW w:w="851" w:type="dxa"/>
          </w:tcPr>
          <w:p w14:paraId="172C666A" w14:textId="77777777" w:rsidR="00B050C6" w:rsidRPr="00A735A7" w:rsidRDefault="00B050C6" w:rsidP="00754D89">
            <w:pPr>
              <w:jc w:val="right"/>
            </w:pPr>
            <w:r w:rsidRPr="00A735A7">
              <w:t>10</w:t>
            </w:r>
          </w:p>
        </w:tc>
        <w:tc>
          <w:tcPr>
            <w:tcW w:w="708" w:type="dxa"/>
          </w:tcPr>
          <w:p w14:paraId="1D61AB7B" w14:textId="77777777" w:rsidR="00B050C6" w:rsidRPr="00A735A7" w:rsidRDefault="00B050C6" w:rsidP="00754D89">
            <w:pPr>
              <w:jc w:val="right"/>
            </w:pPr>
            <w:r w:rsidRPr="00A735A7">
              <w:t>16</w:t>
            </w:r>
          </w:p>
        </w:tc>
        <w:tc>
          <w:tcPr>
            <w:tcW w:w="709" w:type="dxa"/>
          </w:tcPr>
          <w:p w14:paraId="46FC3F49" w14:textId="77777777" w:rsidR="00B050C6" w:rsidRPr="00A735A7" w:rsidRDefault="00B050C6" w:rsidP="00754D89">
            <w:pPr>
              <w:jc w:val="right"/>
            </w:pPr>
            <w:r w:rsidRPr="00A735A7">
              <w:t>38</w:t>
            </w:r>
          </w:p>
        </w:tc>
        <w:tc>
          <w:tcPr>
            <w:tcW w:w="709" w:type="dxa"/>
          </w:tcPr>
          <w:p w14:paraId="5614B6CC" w14:textId="77777777" w:rsidR="00B050C6" w:rsidRPr="00A735A7" w:rsidRDefault="00B050C6" w:rsidP="00754D89">
            <w:pPr>
              <w:jc w:val="right"/>
            </w:pPr>
            <w:r w:rsidRPr="00A735A7">
              <w:t>14</w:t>
            </w:r>
          </w:p>
        </w:tc>
        <w:tc>
          <w:tcPr>
            <w:tcW w:w="567" w:type="dxa"/>
          </w:tcPr>
          <w:p w14:paraId="73B5A3CC" w14:textId="77777777" w:rsidR="00B050C6" w:rsidRPr="00A735A7" w:rsidRDefault="00B050C6" w:rsidP="00754D89">
            <w:pPr>
              <w:jc w:val="right"/>
            </w:pPr>
            <w:r w:rsidRPr="00A735A7">
              <w:t>54</w:t>
            </w:r>
          </w:p>
        </w:tc>
        <w:tc>
          <w:tcPr>
            <w:tcW w:w="850" w:type="dxa"/>
          </w:tcPr>
          <w:p w14:paraId="1A59B456" w14:textId="77777777" w:rsidR="00B050C6" w:rsidRPr="00A735A7" w:rsidRDefault="00B050C6" w:rsidP="00754D89">
            <w:pPr>
              <w:jc w:val="right"/>
            </w:pPr>
            <w:r w:rsidRPr="00A735A7">
              <w:t>182</w:t>
            </w:r>
          </w:p>
        </w:tc>
        <w:tc>
          <w:tcPr>
            <w:tcW w:w="851" w:type="dxa"/>
          </w:tcPr>
          <w:p w14:paraId="7E67F804" w14:textId="77777777" w:rsidR="00B050C6" w:rsidRDefault="00B050C6" w:rsidP="00754D89">
            <w:pPr>
              <w:jc w:val="right"/>
            </w:pPr>
            <w:r w:rsidRPr="00A735A7">
              <w:t>202</w:t>
            </w:r>
          </w:p>
        </w:tc>
      </w:tr>
      <w:tr w:rsidR="00B050C6" w14:paraId="3CA1D0C5" w14:textId="77777777" w:rsidTr="00C6367B">
        <w:tc>
          <w:tcPr>
            <w:tcW w:w="935" w:type="dxa"/>
          </w:tcPr>
          <w:p w14:paraId="7EF35B6D" w14:textId="77777777" w:rsidR="00B050C6" w:rsidRDefault="00B050C6" w:rsidP="00570015">
            <w:r>
              <w:t>C504</w:t>
            </w:r>
          </w:p>
        </w:tc>
        <w:tc>
          <w:tcPr>
            <w:tcW w:w="591" w:type="dxa"/>
          </w:tcPr>
          <w:p w14:paraId="590759B6" w14:textId="77777777" w:rsidR="00B050C6" w:rsidRPr="003C4954" w:rsidRDefault="00B050C6" w:rsidP="00754D89">
            <w:pPr>
              <w:jc w:val="right"/>
            </w:pPr>
            <w:r w:rsidRPr="003C4954">
              <w:t>0</w:t>
            </w:r>
          </w:p>
        </w:tc>
        <w:tc>
          <w:tcPr>
            <w:tcW w:w="709" w:type="dxa"/>
          </w:tcPr>
          <w:p w14:paraId="0A09715D" w14:textId="77777777" w:rsidR="00B050C6" w:rsidRPr="003C4954" w:rsidRDefault="00B050C6" w:rsidP="00754D89">
            <w:pPr>
              <w:jc w:val="right"/>
            </w:pPr>
            <w:r w:rsidRPr="003C4954">
              <w:t>38</w:t>
            </w:r>
          </w:p>
        </w:tc>
        <w:tc>
          <w:tcPr>
            <w:tcW w:w="708" w:type="dxa"/>
          </w:tcPr>
          <w:p w14:paraId="274EB2E3" w14:textId="77777777" w:rsidR="00B050C6" w:rsidRPr="003C4954" w:rsidRDefault="00B050C6" w:rsidP="00754D89">
            <w:pPr>
              <w:jc w:val="right"/>
            </w:pPr>
            <w:r w:rsidRPr="003C4954">
              <w:t>0</w:t>
            </w:r>
          </w:p>
        </w:tc>
        <w:tc>
          <w:tcPr>
            <w:tcW w:w="709" w:type="dxa"/>
          </w:tcPr>
          <w:p w14:paraId="1131677D" w14:textId="77777777" w:rsidR="00B050C6" w:rsidRPr="003C4954" w:rsidRDefault="00B050C6" w:rsidP="00754D89">
            <w:pPr>
              <w:jc w:val="right"/>
            </w:pPr>
            <w:r w:rsidRPr="003C4954">
              <w:t>2</w:t>
            </w:r>
          </w:p>
        </w:tc>
        <w:tc>
          <w:tcPr>
            <w:tcW w:w="851" w:type="dxa"/>
          </w:tcPr>
          <w:p w14:paraId="2F5BE2A7" w14:textId="77777777" w:rsidR="00B050C6" w:rsidRPr="003C4954" w:rsidRDefault="00B050C6" w:rsidP="00754D89">
            <w:pPr>
              <w:jc w:val="right"/>
            </w:pPr>
            <w:r w:rsidRPr="003C4954">
              <w:t>6</w:t>
            </w:r>
          </w:p>
        </w:tc>
        <w:tc>
          <w:tcPr>
            <w:tcW w:w="708" w:type="dxa"/>
          </w:tcPr>
          <w:p w14:paraId="7312FC01" w14:textId="77777777" w:rsidR="00B050C6" w:rsidRPr="003C4954" w:rsidRDefault="00B050C6" w:rsidP="00754D89">
            <w:pPr>
              <w:jc w:val="right"/>
            </w:pPr>
            <w:r w:rsidRPr="003C4954">
              <w:t>12</w:t>
            </w:r>
          </w:p>
        </w:tc>
        <w:tc>
          <w:tcPr>
            <w:tcW w:w="709" w:type="dxa"/>
          </w:tcPr>
          <w:p w14:paraId="3A5A9C50" w14:textId="77777777" w:rsidR="00B050C6" w:rsidRPr="003C4954" w:rsidRDefault="00B050C6" w:rsidP="00754D89">
            <w:pPr>
              <w:jc w:val="right"/>
            </w:pPr>
            <w:r w:rsidRPr="003C4954">
              <w:t>25</w:t>
            </w:r>
          </w:p>
        </w:tc>
        <w:tc>
          <w:tcPr>
            <w:tcW w:w="709" w:type="dxa"/>
          </w:tcPr>
          <w:p w14:paraId="412B7CE8" w14:textId="77777777" w:rsidR="00B050C6" w:rsidRPr="003C4954" w:rsidRDefault="00B050C6" w:rsidP="00754D89">
            <w:pPr>
              <w:jc w:val="right"/>
            </w:pPr>
            <w:r w:rsidRPr="003C4954">
              <w:t>39</w:t>
            </w:r>
          </w:p>
        </w:tc>
        <w:tc>
          <w:tcPr>
            <w:tcW w:w="567" w:type="dxa"/>
          </w:tcPr>
          <w:p w14:paraId="3C63B3F0" w14:textId="77777777" w:rsidR="00B050C6" w:rsidRPr="003C4954" w:rsidRDefault="00B050C6" w:rsidP="00754D89">
            <w:pPr>
              <w:jc w:val="right"/>
            </w:pPr>
            <w:r w:rsidRPr="003C4954">
              <w:t>93</w:t>
            </w:r>
          </w:p>
        </w:tc>
        <w:tc>
          <w:tcPr>
            <w:tcW w:w="850" w:type="dxa"/>
          </w:tcPr>
          <w:p w14:paraId="57FAC7FE" w14:textId="77777777" w:rsidR="00B050C6" w:rsidRPr="003C4954" w:rsidRDefault="00B050C6" w:rsidP="00754D89">
            <w:pPr>
              <w:jc w:val="right"/>
            </w:pPr>
            <w:r w:rsidRPr="003C4954">
              <w:t>192</w:t>
            </w:r>
          </w:p>
        </w:tc>
        <w:tc>
          <w:tcPr>
            <w:tcW w:w="851" w:type="dxa"/>
          </w:tcPr>
          <w:p w14:paraId="4AD731E4" w14:textId="77777777" w:rsidR="00B050C6" w:rsidRDefault="00B050C6" w:rsidP="00754D89">
            <w:pPr>
              <w:jc w:val="right"/>
            </w:pPr>
            <w:r w:rsidRPr="003C4954">
              <w:t>202</w:t>
            </w:r>
          </w:p>
        </w:tc>
      </w:tr>
      <w:tr w:rsidR="00B050C6" w14:paraId="42F1678D" w14:textId="77777777" w:rsidTr="00C6367B">
        <w:tc>
          <w:tcPr>
            <w:tcW w:w="935" w:type="dxa"/>
          </w:tcPr>
          <w:p w14:paraId="26D2E059" w14:textId="77777777" w:rsidR="00B050C6" w:rsidRDefault="00B050C6" w:rsidP="00570015">
            <w:r>
              <w:t>C341</w:t>
            </w:r>
          </w:p>
        </w:tc>
        <w:tc>
          <w:tcPr>
            <w:tcW w:w="591" w:type="dxa"/>
          </w:tcPr>
          <w:p w14:paraId="02F57474" w14:textId="77777777" w:rsidR="00B050C6" w:rsidRPr="00370C7B" w:rsidRDefault="00B050C6" w:rsidP="00754D89">
            <w:pPr>
              <w:jc w:val="right"/>
            </w:pPr>
            <w:r w:rsidRPr="00370C7B">
              <w:t>0</w:t>
            </w:r>
          </w:p>
        </w:tc>
        <w:tc>
          <w:tcPr>
            <w:tcW w:w="709" w:type="dxa"/>
          </w:tcPr>
          <w:p w14:paraId="1D812982" w14:textId="77777777" w:rsidR="00B050C6" w:rsidRPr="00370C7B" w:rsidRDefault="00B050C6" w:rsidP="00754D89">
            <w:pPr>
              <w:jc w:val="right"/>
            </w:pPr>
            <w:r w:rsidRPr="00370C7B">
              <w:t>36</w:t>
            </w:r>
          </w:p>
        </w:tc>
        <w:tc>
          <w:tcPr>
            <w:tcW w:w="708" w:type="dxa"/>
          </w:tcPr>
          <w:p w14:paraId="7F222FE0" w14:textId="77777777" w:rsidR="00B050C6" w:rsidRPr="00370C7B" w:rsidRDefault="00B050C6" w:rsidP="00754D89">
            <w:pPr>
              <w:jc w:val="right"/>
            </w:pPr>
            <w:r w:rsidRPr="00370C7B">
              <w:t>0</w:t>
            </w:r>
          </w:p>
        </w:tc>
        <w:tc>
          <w:tcPr>
            <w:tcW w:w="709" w:type="dxa"/>
          </w:tcPr>
          <w:p w14:paraId="5D939870" w14:textId="77777777" w:rsidR="00B050C6" w:rsidRPr="00370C7B" w:rsidRDefault="00B050C6" w:rsidP="00754D89">
            <w:pPr>
              <w:jc w:val="right"/>
            </w:pPr>
            <w:r w:rsidRPr="00370C7B">
              <w:t>2</w:t>
            </w:r>
          </w:p>
        </w:tc>
        <w:tc>
          <w:tcPr>
            <w:tcW w:w="851" w:type="dxa"/>
          </w:tcPr>
          <w:p w14:paraId="024BE878" w14:textId="77777777" w:rsidR="00B050C6" w:rsidRPr="00370C7B" w:rsidRDefault="00B050C6" w:rsidP="00754D89">
            <w:pPr>
              <w:jc w:val="right"/>
            </w:pPr>
            <w:r w:rsidRPr="00370C7B">
              <w:t>4</w:t>
            </w:r>
          </w:p>
        </w:tc>
        <w:tc>
          <w:tcPr>
            <w:tcW w:w="708" w:type="dxa"/>
          </w:tcPr>
          <w:p w14:paraId="3521E6A9" w14:textId="77777777" w:rsidR="00B050C6" w:rsidRPr="00370C7B" w:rsidRDefault="00B050C6" w:rsidP="00754D89">
            <w:pPr>
              <w:jc w:val="right"/>
            </w:pPr>
            <w:r w:rsidRPr="00370C7B">
              <w:t>8</w:t>
            </w:r>
          </w:p>
        </w:tc>
        <w:tc>
          <w:tcPr>
            <w:tcW w:w="709" w:type="dxa"/>
          </w:tcPr>
          <w:p w14:paraId="709ABB88" w14:textId="77777777" w:rsidR="00B050C6" w:rsidRPr="00370C7B" w:rsidRDefault="00B050C6" w:rsidP="00754D89">
            <w:pPr>
              <w:jc w:val="right"/>
            </w:pPr>
            <w:r w:rsidRPr="00370C7B">
              <w:t>18</w:t>
            </w:r>
          </w:p>
        </w:tc>
        <w:tc>
          <w:tcPr>
            <w:tcW w:w="709" w:type="dxa"/>
          </w:tcPr>
          <w:p w14:paraId="7B1954F3" w14:textId="77777777" w:rsidR="00B050C6" w:rsidRPr="00370C7B" w:rsidRDefault="00B050C6" w:rsidP="00754D89">
            <w:pPr>
              <w:jc w:val="right"/>
            </w:pPr>
            <w:r w:rsidRPr="00370C7B">
              <w:t>39</w:t>
            </w:r>
          </w:p>
        </w:tc>
        <w:tc>
          <w:tcPr>
            <w:tcW w:w="567" w:type="dxa"/>
          </w:tcPr>
          <w:p w14:paraId="15DCFAEC" w14:textId="77777777" w:rsidR="00B050C6" w:rsidRPr="00370C7B" w:rsidRDefault="00B050C6" w:rsidP="00754D89">
            <w:pPr>
              <w:jc w:val="right"/>
            </w:pPr>
            <w:r w:rsidRPr="00370C7B">
              <w:t>113</w:t>
            </w:r>
          </w:p>
        </w:tc>
        <w:tc>
          <w:tcPr>
            <w:tcW w:w="850" w:type="dxa"/>
          </w:tcPr>
          <w:p w14:paraId="5992E0F6" w14:textId="77777777" w:rsidR="00B050C6" w:rsidRPr="00370C7B" w:rsidRDefault="00B050C6" w:rsidP="00754D89">
            <w:pPr>
              <w:jc w:val="right"/>
            </w:pPr>
            <w:r w:rsidRPr="00370C7B">
              <w:t>198</w:t>
            </w:r>
          </w:p>
        </w:tc>
        <w:tc>
          <w:tcPr>
            <w:tcW w:w="851" w:type="dxa"/>
          </w:tcPr>
          <w:p w14:paraId="72CD242B" w14:textId="77777777" w:rsidR="00B050C6" w:rsidRDefault="00B050C6" w:rsidP="00754D89">
            <w:pPr>
              <w:jc w:val="right"/>
            </w:pPr>
            <w:r w:rsidRPr="00370C7B">
              <w:t>202</w:t>
            </w:r>
          </w:p>
        </w:tc>
      </w:tr>
      <w:tr w:rsidR="00B050C6" w14:paraId="7ABE44C7" w14:textId="77777777" w:rsidTr="00C6367B">
        <w:tc>
          <w:tcPr>
            <w:tcW w:w="935" w:type="dxa"/>
          </w:tcPr>
          <w:p w14:paraId="421E75A6" w14:textId="77777777" w:rsidR="00B050C6" w:rsidRDefault="00B050C6" w:rsidP="00570015">
            <w:r>
              <w:t>C64</w:t>
            </w:r>
          </w:p>
        </w:tc>
        <w:tc>
          <w:tcPr>
            <w:tcW w:w="591" w:type="dxa"/>
          </w:tcPr>
          <w:p w14:paraId="25942A96" w14:textId="77777777" w:rsidR="00B050C6" w:rsidRPr="0048575E" w:rsidRDefault="00B050C6" w:rsidP="00754D89">
            <w:pPr>
              <w:jc w:val="right"/>
            </w:pPr>
            <w:r w:rsidRPr="0048575E">
              <w:t>0</w:t>
            </w:r>
          </w:p>
        </w:tc>
        <w:tc>
          <w:tcPr>
            <w:tcW w:w="709" w:type="dxa"/>
          </w:tcPr>
          <w:p w14:paraId="403288B2" w14:textId="77777777" w:rsidR="00B050C6" w:rsidRPr="0048575E" w:rsidRDefault="00B050C6" w:rsidP="00754D89">
            <w:pPr>
              <w:jc w:val="right"/>
            </w:pPr>
            <w:r w:rsidRPr="0048575E">
              <w:t>24</w:t>
            </w:r>
          </w:p>
        </w:tc>
        <w:tc>
          <w:tcPr>
            <w:tcW w:w="708" w:type="dxa"/>
          </w:tcPr>
          <w:p w14:paraId="6DB2E416" w14:textId="77777777" w:rsidR="00B050C6" w:rsidRPr="0048575E" w:rsidRDefault="00B050C6" w:rsidP="00754D89">
            <w:pPr>
              <w:jc w:val="right"/>
            </w:pPr>
            <w:r w:rsidRPr="0048575E">
              <w:t>0</w:t>
            </w:r>
          </w:p>
        </w:tc>
        <w:tc>
          <w:tcPr>
            <w:tcW w:w="709" w:type="dxa"/>
          </w:tcPr>
          <w:p w14:paraId="02E50E84" w14:textId="77777777" w:rsidR="00B050C6" w:rsidRPr="0048575E" w:rsidRDefault="00B050C6" w:rsidP="00754D89">
            <w:pPr>
              <w:jc w:val="right"/>
            </w:pPr>
            <w:r w:rsidRPr="0048575E">
              <w:t>2</w:t>
            </w:r>
          </w:p>
        </w:tc>
        <w:tc>
          <w:tcPr>
            <w:tcW w:w="851" w:type="dxa"/>
          </w:tcPr>
          <w:p w14:paraId="286A8E6F" w14:textId="77777777" w:rsidR="00B050C6" w:rsidRPr="0048575E" w:rsidRDefault="00B050C6" w:rsidP="00754D89">
            <w:pPr>
              <w:jc w:val="right"/>
            </w:pPr>
            <w:r w:rsidRPr="0048575E">
              <w:t>4</w:t>
            </w:r>
          </w:p>
        </w:tc>
        <w:tc>
          <w:tcPr>
            <w:tcW w:w="708" w:type="dxa"/>
          </w:tcPr>
          <w:p w14:paraId="1AE6FFD0" w14:textId="77777777" w:rsidR="00B050C6" w:rsidRPr="0048575E" w:rsidRDefault="00B050C6" w:rsidP="00754D89">
            <w:pPr>
              <w:jc w:val="right"/>
            </w:pPr>
            <w:r w:rsidRPr="0048575E">
              <w:t>8</w:t>
            </w:r>
          </w:p>
        </w:tc>
        <w:tc>
          <w:tcPr>
            <w:tcW w:w="709" w:type="dxa"/>
          </w:tcPr>
          <w:p w14:paraId="2AF07D9E" w14:textId="77777777" w:rsidR="00B050C6" w:rsidRPr="0048575E" w:rsidRDefault="00B050C6" w:rsidP="00754D89">
            <w:pPr>
              <w:jc w:val="right"/>
            </w:pPr>
            <w:r w:rsidRPr="0048575E">
              <w:t>14</w:t>
            </w:r>
          </w:p>
        </w:tc>
        <w:tc>
          <w:tcPr>
            <w:tcW w:w="709" w:type="dxa"/>
          </w:tcPr>
          <w:p w14:paraId="670FF2EF" w14:textId="77777777" w:rsidR="00B050C6" w:rsidRPr="0048575E" w:rsidRDefault="00B050C6" w:rsidP="00754D89">
            <w:pPr>
              <w:jc w:val="right"/>
            </w:pPr>
            <w:r w:rsidRPr="0048575E">
              <w:t>40</w:t>
            </w:r>
          </w:p>
        </w:tc>
        <w:tc>
          <w:tcPr>
            <w:tcW w:w="567" w:type="dxa"/>
          </w:tcPr>
          <w:p w14:paraId="69E7A12D" w14:textId="77777777" w:rsidR="00B050C6" w:rsidRPr="0048575E" w:rsidRDefault="00B050C6" w:rsidP="00754D89">
            <w:pPr>
              <w:jc w:val="right"/>
            </w:pPr>
            <w:r w:rsidRPr="0048575E">
              <w:t>122</w:t>
            </w:r>
          </w:p>
        </w:tc>
        <w:tc>
          <w:tcPr>
            <w:tcW w:w="850" w:type="dxa"/>
          </w:tcPr>
          <w:p w14:paraId="761F19D4" w14:textId="77777777" w:rsidR="00B050C6" w:rsidRPr="0048575E" w:rsidRDefault="00B050C6" w:rsidP="00754D89">
            <w:pPr>
              <w:jc w:val="right"/>
            </w:pPr>
            <w:r w:rsidRPr="0048575E">
              <w:t>202</w:t>
            </w:r>
          </w:p>
        </w:tc>
        <w:tc>
          <w:tcPr>
            <w:tcW w:w="851" w:type="dxa"/>
          </w:tcPr>
          <w:p w14:paraId="222EDC18" w14:textId="77777777" w:rsidR="00B050C6" w:rsidRDefault="00B050C6" w:rsidP="00754D89">
            <w:pPr>
              <w:jc w:val="right"/>
            </w:pPr>
            <w:r w:rsidRPr="0048575E">
              <w:t>202</w:t>
            </w:r>
          </w:p>
        </w:tc>
      </w:tr>
      <w:tr w:rsidR="00C6367B" w14:paraId="67E4CF1C" w14:textId="77777777" w:rsidTr="00C6367B">
        <w:tc>
          <w:tcPr>
            <w:tcW w:w="935" w:type="dxa"/>
          </w:tcPr>
          <w:p w14:paraId="7061921B" w14:textId="77777777" w:rsidR="00C6367B" w:rsidRPr="00026914" w:rsidRDefault="00C6367B" w:rsidP="00570015">
            <w:pPr>
              <w:rPr>
                <w:b/>
              </w:rPr>
            </w:pPr>
            <w:r w:rsidRPr="00026914">
              <w:rPr>
                <w:b/>
              </w:rPr>
              <w:t>EHA</w:t>
            </w:r>
          </w:p>
        </w:tc>
        <w:tc>
          <w:tcPr>
            <w:tcW w:w="591" w:type="dxa"/>
          </w:tcPr>
          <w:p w14:paraId="6A2F13E9" w14:textId="77777777" w:rsidR="00C6367B" w:rsidRPr="00850B30" w:rsidRDefault="00C6367B" w:rsidP="00754D89">
            <w:pPr>
              <w:jc w:val="right"/>
            </w:pPr>
          </w:p>
        </w:tc>
        <w:tc>
          <w:tcPr>
            <w:tcW w:w="709" w:type="dxa"/>
          </w:tcPr>
          <w:p w14:paraId="2B1BC676" w14:textId="77777777" w:rsidR="00C6367B" w:rsidRPr="00850B30" w:rsidRDefault="00C6367B" w:rsidP="00754D89">
            <w:pPr>
              <w:jc w:val="right"/>
            </w:pPr>
          </w:p>
        </w:tc>
        <w:tc>
          <w:tcPr>
            <w:tcW w:w="708" w:type="dxa"/>
          </w:tcPr>
          <w:p w14:paraId="63995729" w14:textId="77777777" w:rsidR="00C6367B" w:rsidRPr="00850B30" w:rsidRDefault="00C6367B" w:rsidP="00754D89">
            <w:pPr>
              <w:jc w:val="right"/>
            </w:pPr>
          </w:p>
        </w:tc>
        <w:tc>
          <w:tcPr>
            <w:tcW w:w="709" w:type="dxa"/>
          </w:tcPr>
          <w:p w14:paraId="0CB1A5E0" w14:textId="77777777" w:rsidR="00C6367B" w:rsidRPr="00850B30" w:rsidRDefault="00C6367B" w:rsidP="00754D89">
            <w:pPr>
              <w:jc w:val="right"/>
            </w:pPr>
          </w:p>
        </w:tc>
        <w:tc>
          <w:tcPr>
            <w:tcW w:w="851" w:type="dxa"/>
          </w:tcPr>
          <w:p w14:paraId="16353E05" w14:textId="77777777" w:rsidR="00C6367B" w:rsidRPr="00850B30" w:rsidRDefault="00C6367B" w:rsidP="00754D89">
            <w:pPr>
              <w:jc w:val="right"/>
            </w:pPr>
          </w:p>
        </w:tc>
        <w:tc>
          <w:tcPr>
            <w:tcW w:w="708" w:type="dxa"/>
          </w:tcPr>
          <w:p w14:paraId="13990FC6" w14:textId="77777777" w:rsidR="00C6367B" w:rsidRPr="00850B30" w:rsidRDefault="00C6367B" w:rsidP="00754D89">
            <w:pPr>
              <w:jc w:val="right"/>
            </w:pPr>
          </w:p>
        </w:tc>
        <w:tc>
          <w:tcPr>
            <w:tcW w:w="709" w:type="dxa"/>
          </w:tcPr>
          <w:p w14:paraId="71FEDD1E" w14:textId="77777777" w:rsidR="00C6367B" w:rsidRPr="00850B30" w:rsidRDefault="00C6367B" w:rsidP="00754D89">
            <w:pPr>
              <w:jc w:val="right"/>
            </w:pPr>
          </w:p>
        </w:tc>
        <w:tc>
          <w:tcPr>
            <w:tcW w:w="709" w:type="dxa"/>
          </w:tcPr>
          <w:p w14:paraId="5975BEF5" w14:textId="77777777" w:rsidR="00C6367B" w:rsidRPr="00850B30" w:rsidRDefault="00C6367B" w:rsidP="00754D89">
            <w:pPr>
              <w:jc w:val="right"/>
            </w:pPr>
          </w:p>
        </w:tc>
        <w:tc>
          <w:tcPr>
            <w:tcW w:w="567" w:type="dxa"/>
          </w:tcPr>
          <w:p w14:paraId="152BAEF9" w14:textId="77777777" w:rsidR="00C6367B" w:rsidRPr="00850B30" w:rsidRDefault="00C6367B" w:rsidP="00754D89">
            <w:pPr>
              <w:jc w:val="right"/>
            </w:pPr>
          </w:p>
        </w:tc>
        <w:tc>
          <w:tcPr>
            <w:tcW w:w="850" w:type="dxa"/>
          </w:tcPr>
          <w:p w14:paraId="47E4447F" w14:textId="77777777" w:rsidR="00C6367B" w:rsidRDefault="00C6367B" w:rsidP="00754D89">
            <w:pPr>
              <w:jc w:val="right"/>
            </w:pPr>
          </w:p>
        </w:tc>
        <w:tc>
          <w:tcPr>
            <w:tcW w:w="851" w:type="dxa"/>
          </w:tcPr>
          <w:p w14:paraId="1B24A544" w14:textId="77777777" w:rsidR="00C6367B" w:rsidRDefault="00C6367B" w:rsidP="00754D89">
            <w:pPr>
              <w:jc w:val="right"/>
            </w:pPr>
          </w:p>
        </w:tc>
      </w:tr>
      <w:tr w:rsidR="00B050C6" w14:paraId="75DA559B" w14:textId="77777777" w:rsidTr="00C6367B">
        <w:tc>
          <w:tcPr>
            <w:tcW w:w="935" w:type="dxa"/>
          </w:tcPr>
          <w:p w14:paraId="4FEA41DC" w14:textId="77777777" w:rsidR="00B050C6" w:rsidRDefault="00B050C6" w:rsidP="00570015">
            <w:r>
              <w:t>C34</w:t>
            </w:r>
          </w:p>
        </w:tc>
        <w:tc>
          <w:tcPr>
            <w:tcW w:w="591" w:type="dxa"/>
          </w:tcPr>
          <w:p w14:paraId="68ED62D8" w14:textId="77777777" w:rsidR="00B050C6" w:rsidRPr="006C3DCD" w:rsidRDefault="00B050C6" w:rsidP="00754D89">
            <w:pPr>
              <w:jc w:val="right"/>
            </w:pPr>
            <w:r w:rsidRPr="006C3DCD">
              <w:t>0</w:t>
            </w:r>
          </w:p>
        </w:tc>
        <w:tc>
          <w:tcPr>
            <w:tcW w:w="709" w:type="dxa"/>
          </w:tcPr>
          <w:p w14:paraId="75F5F512" w14:textId="77777777" w:rsidR="00B050C6" w:rsidRPr="006C3DCD" w:rsidRDefault="00B050C6" w:rsidP="00754D89">
            <w:pPr>
              <w:jc w:val="right"/>
            </w:pPr>
            <w:r w:rsidRPr="006C3DCD">
              <w:t>172</w:t>
            </w:r>
          </w:p>
        </w:tc>
        <w:tc>
          <w:tcPr>
            <w:tcW w:w="708" w:type="dxa"/>
          </w:tcPr>
          <w:p w14:paraId="77C7B65C" w14:textId="77777777" w:rsidR="00B050C6" w:rsidRPr="006C3DCD" w:rsidRDefault="00B050C6" w:rsidP="00754D89">
            <w:pPr>
              <w:jc w:val="right"/>
            </w:pPr>
            <w:r w:rsidRPr="006C3DCD">
              <w:t>4</w:t>
            </w:r>
          </w:p>
        </w:tc>
        <w:tc>
          <w:tcPr>
            <w:tcW w:w="709" w:type="dxa"/>
          </w:tcPr>
          <w:p w14:paraId="43ABED52" w14:textId="77777777" w:rsidR="00B050C6" w:rsidRPr="006C3DCD" w:rsidRDefault="00B050C6" w:rsidP="00754D89">
            <w:pPr>
              <w:jc w:val="right"/>
            </w:pPr>
            <w:r w:rsidRPr="006C3DCD">
              <w:t>16</w:t>
            </w:r>
          </w:p>
        </w:tc>
        <w:tc>
          <w:tcPr>
            <w:tcW w:w="851" w:type="dxa"/>
          </w:tcPr>
          <w:p w14:paraId="35BC2D0B" w14:textId="77777777" w:rsidR="00B050C6" w:rsidRPr="006C3DCD" w:rsidRDefault="00B050C6" w:rsidP="00754D89">
            <w:pPr>
              <w:jc w:val="right"/>
            </w:pPr>
            <w:r w:rsidRPr="006C3DCD">
              <w:t>26</w:t>
            </w:r>
          </w:p>
        </w:tc>
        <w:tc>
          <w:tcPr>
            <w:tcW w:w="708" w:type="dxa"/>
          </w:tcPr>
          <w:p w14:paraId="0F18D910" w14:textId="77777777" w:rsidR="00B050C6" w:rsidRPr="006C3DCD" w:rsidRDefault="00B050C6" w:rsidP="00754D89">
            <w:pPr>
              <w:jc w:val="right"/>
            </w:pPr>
            <w:r w:rsidRPr="006C3DCD">
              <w:t>41</w:t>
            </w:r>
          </w:p>
        </w:tc>
        <w:tc>
          <w:tcPr>
            <w:tcW w:w="709" w:type="dxa"/>
          </w:tcPr>
          <w:p w14:paraId="474BFB07" w14:textId="77777777" w:rsidR="00B050C6" w:rsidRPr="006C3DCD" w:rsidRDefault="00B050C6" w:rsidP="00754D89">
            <w:pPr>
              <w:jc w:val="right"/>
            </w:pPr>
            <w:r w:rsidRPr="006C3DCD">
              <w:t>100</w:t>
            </w:r>
          </w:p>
        </w:tc>
        <w:tc>
          <w:tcPr>
            <w:tcW w:w="709" w:type="dxa"/>
          </w:tcPr>
          <w:p w14:paraId="48EA0892" w14:textId="77777777" w:rsidR="00B050C6" w:rsidRPr="006C3DCD" w:rsidRDefault="00B050C6" w:rsidP="00754D89">
            <w:pPr>
              <w:jc w:val="right"/>
            </w:pPr>
            <w:r w:rsidRPr="006C3DCD">
              <w:t>2</w:t>
            </w:r>
          </w:p>
        </w:tc>
        <w:tc>
          <w:tcPr>
            <w:tcW w:w="567" w:type="dxa"/>
          </w:tcPr>
          <w:p w14:paraId="55579863" w14:textId="77777777" w:rsidR="00B050C6" w:rsidRPr="006C3DCD" w:rsidRDefault="00B050C6" w:rsidP="00754D89">
            <w:pPr>
              <w:jc w:val="right"/>
            </w:pPr>
            <w:r w:rsidRPr="006C3DCD">
              <w:t>12</w:t>
            </w:r>
          </w:p>
        </w:tc>
        <w:tc>
          <w:tcPr>
            <w:tcW w:w="850" w:type="dxa"/>
          </w:tcPr>
          <w:p w14:paraId="1C7DF585" w14:textId="77777777" w:rsidR="00B050C6" w:rsidRPr="006C3DCD" w:rsidRDefault="00B050C6" w:rsidP="00754D89">
            <w:pPr>
              <w:jc w:val="right"/>
            </w:pPr>
            <w:r w:rsidRPr="006C3DCD">
              <w:t>99</w:t>
            </w:r>
          </w:p>
        </w:tc>
        <w:tc>
          <w:tcPr>
            <w:tcW w:w="851" w:type="dxa"/>
          </w:tcPr>
          <w:p w14:paraId="2740A3D8" w14:textId="77777777" w:rsidR="00B050C6" w:rsidRDefault="00B050C6" w:rsidP="00754D89">
            <w:pPr>
              <w:jc w:val="right"/>
            </w:pPr>
            <w:r w:rsidRPr="006C3DCD">
              <w:t>192</w:t>
            </w:r>
          </w:p>
        </w:tc>
      </w:tr>
      <w:tr w:rsidR="00B050C6" w14:paraId="0B985213" w14:textId="77777777" w:rsidTr="00C6367B">
        <w:tc>
          <w:tcPr>
            <w:tcW w:w="935" w:type="dxa"/>
          </w:tcPr>
          <w:p w14:paraId="541307BB" w14:textId="77777777" w:rsidR="00B050C6" w:rsidRDefault="00B050C6" w:rsidP="00570015">
            <w:r>
              <w:t>C50</w:t>
            </w:r>
          </w:p>
        </w:tc>
        <w:tc>
          <w:tcPr>
            <w:tcW w:w="591" w:type="dxa"/>
          </w:tcPr>
          <w:p w14:paraId="791C647A" w14:textId="77777777" w:rsidR="00B050C6" w:rsidRPr="00E30BAA" w:rsidRDefault="00B050C6" w:rsidP="00754D89">
            <w:pPr>
              <w:jc w:val="right"/>
            </w:pPr>
            <w:r w:rsidRPr="00E30BAA">
              <w:t>0</w:t>
            </w:r>
          </w:p>
        </w:tc>
        <w:tc>
          <w:tcPr>
            <w:tcW w:w="709" w:type="dxa"/>
          </w:tcPr>
          <w:p w14:paraId="51478A77" w14:textId="77777777" w:rsidR="00B050C6" w:rsidRPr="00E30BAA" w:rsidRDefault="00B050C6" w:rsidP="00754D89">
            <w:pPr>
              <w:jc w:val="right"/>
            </w:pPr>
            <w:r w:rsidRPr="00E30BAA">
              <w:t>132</w:t>
            </w:r>
          </w:p>
        </w:tc>
        <w:tc>
          <w:tcPr>
            <w:tcW w:w="708" w:type="dxa"/>
          </w:tcPr>
          <w:p w14:paraId="4097D1AB" w14:textId="77777777" w:rsidR="00B050C6" w:rsidRPr="00E30BAA" w:rsidRDefault="00B050C6" w:rsidP="00754D89">
            <w:pPr>
              <w:jc w:val="right"/>
            </w:pPr>
            <w:r w:rsidRPr="00E30BAA">
              <w:t>6</w:t>
            </w:r>
          </w:p>
        </w:tc>
        <w:tc>
          <w:tcPr>
            <w:tcW w:w="709" w:type="dxa"/>
          </w:tcPr>
          <w:p w14:paraId="1B53702E" w14:textId="77777777" w:rsidR="00B050C6" w:rsidRPr="00E30BAA" w:rsidRDefault="00B050C6" w:rsidP="00754D89">
            <w:pPr>
              <w:jc w:val="right"/>
            </w:pPr>
            <w:r w:rsidRPr="00E30BAA">
              <w:t>20</w:t>
            </w:r>
          </w:p>
        </w:tc>
        <w:tc>
          <w:tcPr>
            <w:tcW w:w="851" w:type="dxa"/>
          </w:tcPr>
          <w:p w14:paraId="6B034D21" w14:textId="77777777" w:rsidR="00B050C6" w:rsidRPr="00E30BAA" w:rsidRDefault="00B050C6" w:rsidP="00754D89">
            <w:pPr>
              <w:jc w:val="right"/>
            </w:pPr>
            <w:r w:rsidRPr="00E30BAA">
              <w:t>30</w:t>
            </w:r>
          </w:p>
        </w:tc>
        <w:tc>
          <w:tcPr>
            <w:tcW w:w="708" w:type="dxa"/>
          </w:tcPr>
          <w:p w14:paraId="78B2E292" w14:textId="77777777" w:rsidR="00B050C6" w:rsidRPr="00E30BAA" w:rsidRDefault="00B050C6" w:rsidP="00754D89">
            <w:pPr>
              <w:jc w:val="right"/>
            </w:pPr>
            <w:r w:rsidRPr="00E30BAA">
              <w:t>46</w:t>
            </w:r>
          </w:p>
        </w:tc>
        <w:tc>
          <w:tcPr>
            <w:tcW w:w="709" w:type="dxa"/>
          </w:tcPr>
          <w:p w14:paraId="01AAF759" w14:textId="77777777" w:rsidR="00B050C6" w:rsidRPr="00E30BAA" w:rsidRDefault="00B050C6" w:rsidP="00754D89">
            <w:pPr>
              <w:jc w:val="right"/>
            </w:pPr>
            <w:r w:rsidRPr="00E30BAA">
              <w:t>91</w:t>
            </w:r>
          </w:p>
        </w:tc>
        <w:tc>
          <w:tcPr>
            <w:tcW w:w="709" w:type="dxa"/>
          </w:tcPr>
          <w:p w14:paraId="16DFD1FF" w14:textId="77777777" w:rsidR="00B050C6" w:rsidRPr="00E30BAA" w:rsidRDefault="00B050C6" w:rsidP="00754D89">
            <w:pPr>
              <w:jc w:val="right"/>
            </w:pPr>
            <w:r w:rsidRPr="00E30BAA">
              <w:t>1</w:t>
            </w:r>
          </w:p>
        </w:tc>
        <w:tc>
          <w:tcPr>
            <w:tcW w:w="567" w:type="dxa"/>
          </w:tcPr>
          <w:p w14:paraId="2387F41D" w14:textId="77777777" w:rsidR="00B050C6" w:rsidRPr="00E30BAA" w:rsidRDefault="00B050C6" w:rsidP="00754D89">
            <w:pPr>
              <w:jc w:val="right"/>
            </w:pPr>
            <w:r w:rsidRPr="00E30BAA">
              <w:t>6</w:t>
            </w:r>
          </w:p>
        </w:tc>
        <w:tc>
          <w:tcPr>
            <w:tcW w:w="850" w:type="dxa"/>
          </w:tcPr>
          <w:p w14:paraId="31ACCA29" w14:textId="77777777" w:rsidR="00B050C6" w:rsidRPr="00E30BAA" w:rsidRDefault="00B050C6" w:rsidP="00754D89">
            <w:pPr>
              <w:jc w:val="right"/>
            </w:pPr>
            <w:r w:rsidRPr="00E30BAA">
              <w:t>68</w:t>
            </w:r>
          </w:p>
        </w:tc>
        <w:tc>
          <w:tcPr>
            <w:tcW w:w="851" w:type="dxa"/>
          </w:tcPr>
          <w:p w14:paraId="4CD467A0" w14:textId="77777777" w:rsidR="00B050C6" w:rsidRDefault="00B050C6" w:rsidP="00754D89">
            <w:pPr>
              <w:jc w:val="right"/>
            </w:pPr>
            <w:r w:rsidRPr="00E30BAA">
              <w:t>195</w:t>
            </w:r>
          </w:p>
        </w:tc>
      </w:tr>
      <w:tr w:rsidR="00B050C6" w14:paraId="4D105E2F" w14:textId="77777777" w:rsidTr="00C6367B">
        <w:tc>
          <w:tcPr>
            <w:tcW w:w="935" w:type="dxa"/>
          </w:tcPr>
          <w:p w14:paraId="6D915A6C" w14:textId="77777777" w:rsidR="00B050C6" w:rsidRDefault="00B050C6" w:rsidP="00570015">
            <w:r>
              <w:t>C67</w:t>
            </w:r>
          </w:p>
        </w:tc>
        <w:tc>
          <w:tcPr>
            <w:tcW w:w="591" w:type="dxa"/>
          </w:tcPr>
          <w:p w14:paraId="7C46D1EC" w14:textId="77777777" w:rsidR="00B050C6" w:rsidRPr="003A3A92" w:rsidRDefault="00B050C6" w:rsidP="00754D89">
            <w:pPr>
              <w:jc w:val="right"/>
            </w:pPr>
            <w:r w:rsidRPr="003A3A92">
              <w:t>0</w:t>
            </w:r>
          </w:p>
        </w:tc>
        <w:tc>
          <w:tcPr>
            <w:tcW w:w="709" w:type="dxa"/>
          </w:tcPr>
          <w:p w14:paraId="43F05221" w14:textId="77777777" w:rsidR="00B050C6" w:rsidRPr="003A3A92" w:rsidRDefault="00B050C6" w:rsidP="00754D89">
            <w:pPr>
              <w:jc w:val="right"/>
            </w:pPr>
            <w:r w:rsidRPr="003A3A92">
              <w:t>54</w:t>
            </w:r>
          </w:p>
        </w:tc>
        <w:tc>
          <w:tcPr>
            <w:tcW w:w="708" w:type="dxa"/>
          </w:tcPr>
          <w:p w14:paraId="758B9E84" w14:textId="77777777" w:rsidR="00B050C6" w:rsidRPr="003A3A92" w:rsidRDefault="00B050C6" w:rsidP="00754D89">
            <w:pPr>
              <w:jc w:val="right"/>
            </w:pPr>
            <w:r w:rsidRPr="003A3A92">
              <w:t>2</w:t>
            </w:r>
          </w:p>
        </w:tc>
        <w:tc>
          <w:tcPr>
            <w:tcW w:w="709" w:type="dxa"/>
          </w:tcPr>
          <w:p w14:paraId="084D28B0" w14:textId="77777777" w:rsidR="00B050C6" w:rsidRPr="003A3A92" w:rsidRDefault="00B050C6" w:rsidP="00754D89">
            <w:pPr>
              <w:jc w:val="right"/>
            </w:pPr>
            <w:r w:rsidRPr="003A3A92">
              <w:t>8</w:t>
            </w:r>
          </w:p>
        </w:tc>
        <w:tc>
          <w:tcPr>
            <w:tcW w:w="851" w:type="dxa"/>
          </w:tcPr>
          <w:p w14:paraId="131EAFCC" w14:textId="77777777" w:rsidR="00B050C6" w:rsidRPr="003A3A92" w:rsidRDefault="00B050C6" w:rsidP="00754D89">
            <w:pPr>
              <w:jc w:val="right"/>
            </w:pPr>
            <w:r w:rsidRPr="003A3A92">
              <w:t>12</w:t>
            </w:r>
          </w:p>
        </w:tc>
        <w:tc>
          <w:tcPr>
            <w:tcW w:w="708" w:type="dxa"/>
          </w:tcPr>
          <w:p w14:paraId="1B4AE001" w14:textId="77777777" w:rsidR="00B050C6" w:rsidRPr="003A3A92" w:rsidRDefault="00B050C6" w:rsidP="00754D89">
            <w:pPr>
              <w:jc w:val="right"/>
            </w:pPr>
            <w:r w:rsidRPr="003A3A92">
              <w:t>20</w:t>
            </w:r>
          </w:p>
        </w:tc>
        <w:tc>
          <w:tcPr>
            <w:tcW w:w="709" w:type="dxa"/>
          </w:tcPr>
          <w:p w14:paraId="2280575D" w14:textId="77777777" w:rsidR="00B050C6" w:rsidRPr="003A3A92" w:rsidRDefault="00B050C6" w:rsidP="00754D89">
            <w:pPr>
              <w:jc w:val="right"/>
            </w:pPr>
            <w:r w:rsidRPr="003A3A92">
              <w:t>44</w:t>
            </w:r>
          </w:p>
        </w:tc>
        <w:tc>
          <w:tcPr>
            <w:tcW w:w="709" w:type="dxa"/>
          </w:tcPr>
          <w:p w14:paraId="30A44BD3" w14:textId="77777777" w:rsidR="00B050C6" w:rsidRPr="003A3A92" w:rsidRDefault="00B050C6" w:rsidP="00754D89">
            <w:pPr>
              <w:jc w:val="right"/>
            </w:pPr>
            <w:r w:rsidRPr="003A3A92">
              <w:t>8</w:t>
            </w:r>
          </w:p>
        </w:tc>
        <w:tc>
          <w:tcPr>
            <w:tcW w:w="567" w:type="dxa"/>
          </w:tcPr>
          <w:p w14:paraId="29FDAA9B" w14:textId="77777777" w:rsidR="00B050C6" w:rsidRPr="003A3A92" w:rsidRDefault="00B050C6" w:rsidP="00754D89">
            <w:pPr>
              <w:jc w:val="right"/>
            </w:pPr>
            <w:r w:rsidRPr="003A3A92">
              <w:t>38</w:t>
            </w:r>
          </w:p>
        </w:tc>
        <w:tc>
          <w:tcPr>
            <w:tcW w:w="850" w:type="dxa"/>
          </w:tcPr>
          <w:p w14:paraId="0386C4B1" w14:textId="77777777" w:rsidR="00B050C6" w:rsidRPr="003A3A92" w:rsidRDefault="00B050C6" w:rsidP="00754D89">
            <w:pPr>
              <w:jc w:val="right"/>
            </w:pPr>
            <w:r w:rsidRPr="003A3A92">
              <w:t>171</w:t>
            </w:r>
          </w:p>
        </w:tc>
        <w:tc>
          <w:tcPr>
            <w:tcW w:w="851" w:type="dxa"/>
          </w:tcPr>
          <w:p w14:paraId="64347F9C" w14:textId="77777777" w:rsidR="00B050C6" w:rsidRDefault="00B050C6" w:rsidP="00754D89">
            <w:pPr>
              <w:jc w:val="right"/>
            </w:pPr>
            <w:r w:rsidRPr="003A3A92">
              <w:t>202</w:t>
            </w:r>
          </w:p>
        </w:tc>
      </w:tr>
      <w:tr w:rsidR="00B050C6" w14:paraId="58112B27" w14:textId="77777777" w:rsidTr="00C6367B">
        <w:tc>
          <w:tcPr>
            <w:tcW w:w="935" w:type="dxa"/>
          </w:tcPr>
          <w:p w14:paraId="07FA1B1A" w14:textId="77777777" w:rsidR="00B050C6" w:rsidRDefault="00B050C6" w:rsidP="00570015">
            <w:r>
              <w:t>C71</w:t>
            </w:r>
          </w:p>
        </w:tc>
        <w:tc>
          <w:tcPr>
            <w:tcW w:w="591" w:type="dxa"/>
          </w:tcPr>
          <w:p w14:paraId="20EE68BF" w14:textId="77777777" w:rsidR="00B050C6" w:rsidRPr="001A2174" w:rsidRDefault="00B050C6" w:rsidP="00754D89">
            <w:pPr>
              <w:jc w:val="right"/>
            </w:pPr>
            <w:r w:rsidRPr="001A2174">
              <w:t>0</w:t>
            </w:r>
          </w:p>
        </w:tc>
        <w:tc>
          <w:tcPr>
            <w:tcW w:w="709" w:type="dxa"/>
          </w:tcPr>
          <w:p w14:paraId="753538FB" w14:textId="77777777" w:rsidR="00B050C6" w:rsidRPr="001A2174" w:rsidRDefault="00B050C6" w:rsidP="00754D89">
            <w:pPr>
              <w:jc w:val="right"/>
            </w:pPr>
            <w:r w:rsidRPr="001A2174">
              <w:t>22</w:t>
            </w:r>
          </w:p>
        </w:tc>
        <w:tc>
          <w:tcPr>
            <w:tcW w:w="708" w:type="dxa"/>
          </w:tcPr>
          <w:p w14:paraId="15D7EDF9" w14:textId="77777777" w:rsidR="00B050C6" w:rsidRPr="001A2174" w:rsidRDefault="00B050C6" w:rsidP="00754D89">
            <w:pPr>
              <w:jc w:val="right"/>
            </w:pPr>
            <w:r w:rsidRPr="001A2174">
              <w:t>0</w:t>
            </w:r>
          </w:p>
        </w:tc>
        <w:tc>
          <w:tcPr>
            <w:tcW w:w="709" w:type="dxa"/>
          </w:tcPr>
          <w:p w14:paraId="17D11571" w14:textId="77777777" w:rsidR="00B050C6" w:rsidRPr="001A2174" w:rsidRDefault="00B050C6" w:rsidP="00754D89">
            <w:pPr>
              <w:jc w:val="right"/>
            </w:pPr>
            <w:r w:rsidRPr="001A2174">
              <w:t>2</w:t>
            </w:r>
          </w:p>
        </w:tc>
        <w:tc>
          <w:tcPr>
            <w:tcW w:w="851" w:type="dxa"/>
          </w:tcPr>
          <w:p w14:paraId="4B305B6E" w14:textId="77777777" w:rsidR="00B050C6" w:rsidRPr="001A2174" w:rsidRDefault="00B050C6" w:rsidP="00754D89">
            <w:pPr>
              <w:jc w:val="right"/>
            </w:pPr>
            <w:r w:rsidRPr="001A2174">
              <w:t>4</w:t>
            </w:r>
          </w:p>
        </w:tc>
        <w:tc>
          <w:tcPr>
            <w:tcW w:w="708" w:type="dxa"/>
          </w:tcPr>
          <w:p w14:paraId="19305A76" w14:textId="77777777" w:rsidR="00B050C6" w:rsidRPr="001A2174" w:rsidRDefault="00B050C6" w:rsidP="00754D89">
            <w:pPr>
              <w:jc w:val="right"/>
            </w:pPr>
            <w:r w:rsidRPr="001A2174">
              <w:t>6</w:t>
            </w:r>
          </w:p>
        </w:tc>
        <w:tc>
          <w:tcPr>
            <w:tcW w:w="709" w:type="dxa"/>
          </w:tcPr>
          <w:p w14:paraId="6F0B2FFD" w14:textId="77777777" w:rsidR="00B050C6" w:rsidRPr="001A2174" w:rsidRDefault="00B050C6" w:rsidP="00754D89">
            <w:pPr>
              <w:jc w:val="right"/>
            </w:pPr>
            <w:r w:rsidRPr="001A2174">
              <w:t>12</w:t>
            </w:r>
          </w:p>
        </w:tc>
        <w:tc>
          <w:tcPr>
            <w:tcW w:w="709" w:type="dxa"/>
          </w:tcPr>
          <w:p w14:paraId="1B3CF5EC" w14:textId="77777777" w:rsidR="00B050C6" w:rsidRPr="001A2174" w:rsidRDefault="00B050C6" w:rsidP="00754D89">
            <w:pPr>
              <w:jc w:val="right"/>
            </w:pPr>
            <w:r w:rsidRPr="001A2174">
              <w:t>49</w:t>
            </w:r>
          </w:p>
        </w:tc>
        <w:tc>
          <w:tcPr>
            <w:tcW w:w="567" w:type="dxa"/>
          </w:tcPr>
          <w:p w14:paraId="0CB31FB3" w14:textId="77777777" w:rsidR="00B050C6" w:rsidRPr="001A2174" w:rsidRDefault="00B050C6" w:rsidP="00754D89">
            <w:pPr>
              <w:jc w:val="right"/>
            </w:pPr>
            <w:r w:rsidRPr="001A2174">
              <w:t>141</w:t>
            </w:r>
          </w:p>
        </w:tc>
        <w:tc>
          <w:tcPr>
            <w:tcW w:w="850" w:type="dxa"/>
          </w:tcPr>
          <w:p w14:paraId="4ED3DC03" w14:textId="77777777" w:rsidR="00B050C6" w:rsidRPr="001A2174" w:rsidRDefault="00B050C6" w:rsidP="00754D89">
            <w:pPr>
              <w:jc w:val="right"/>
            </w:pPr>
            <w:r w:rsidRPr="001A2174">
              <w:t>202</w:t>
            </w:r>
          </w:p>
        </w:tc>
        <w:tc>
          <w:tcPr>
            <w:tcW w:w="851" w:type="dxa"/>
          </w:tcPr>
          <w:p w14:paraId="30AC2B98" w14:textId="77777777" w:rsidR="00B050C6" w:rsidRDefault="00B050C6" w:rsidP="00754D89">
            <w:pPr>
              <w:jc w:val="right"/>
            </w:pPr>
            <w:r w:rsidRPr="001A2174">
              <w:t>202</w:t>
            </w:r>
          </w:p>
        </w:tc>
      </w:tr>
      <w:tr w:rsidR="00B050C6" w14:paraId="7B3712E1" w14:textId="77777777" w:rsidTr="00C6367B">
        <w:tc>
          <w:tcPr>
            <w:tcW w:w="935" w:type="dxa"/>
          </w:tcPr>
          <w:p w14:paraId="25B15534" w14:textId="77777777" w:rsidR="00B050C6" w:rsidRDefault="00B050C6" w:rsidP="00570015">
            <w:r>
              <w:t>C22</w:t>
            </w:r>
          </w:p>
        </w:tc>
        <w:tc>
          <w:tcPr>
            <w:tcW w:w="591" w:type="dxa"/>
          </w:tcPr>
          <w:p w14:paraId="1F1E8429" w14:textId="77777777" w:rsidR="00B050C6" w:rsidRPr="0029773E" w:rsidRDefault="00B050C6" w:rsidP="00754D89">
            <w:pPr>
              <w:jc w:val="right"/>
            </w:pPr>
            <w:r w:rsidRPr="0029773E">
              <w:t>0</w:t>
            </w:r>
          </w:p>
        </w:tc>
        <w:tc>
          <w:tcPr>
            <w:tcW w:w="709" w:type="dxa"/>
          </w:tcPr>
          <w:p w14:paraId="70C0CB52" w14:textId="77777777" w:rsidR="00B050C6" w:rsidRPr="0029773E" w:rsidRDefault="00B050C6" w:rsidP="00754D89">
            <w:pPr>
              <w:jc w:val="right"/>
            </w:pPr>
            <w:r w:rsidRPr="0029773E">
              <w:t>12</w:t>
            </w:r>
          </w:p>
        </w:tc>
        <w:tc>
          <w:tcPr>
            <w:tcW w:w="708" w:type="dxa"/>
          </w:tcPr>
          <w:p w14:paraId="2F44EBFF" w14:textId="77777777" w:rsidR="00B050C6" w:rsidRPr="0029773E" w:rsidRDefault="00B050C6" w:rsidP="00754D89">
            <w:pPr>
              <w:jc w:val="right"/>
            </w:pPr>
            <w:r w:rsidRPr="0029773E">
              <w:t>0</w:t>
            </w:r>
          </w:p>
        </w:tc>
        <w:tc>
          <w:tcPr>
            <w:tcW w:w="709" w:type="dxa"/>
          </w:tcPr>
          <w:p w14:paraId="021E5C00" w14:textId="77777777" w:rsidR="00B050C6" w:rsidRPr="0029773E" w:rsidRDefault="00B050C6" w:rsidP="00754D89">
            <w:pPr>
              <w:jc w:val="right"/>
            </w:pPr>
            <w:r w:rsidRPr="0029773E">
              <w:t>0</w:t>
            </w:r>
          </w:p>
        </w:tc>
        <w:tc>
          <w:tcPr>
            <w:tcW w:w="851" w:type="dxa"/>
          </w:tcPr>
          <w:p w14:paraId="61BC0E9D" w14:textId="77777777" w:rsidR="00B050C6" w:rsidRPr="0029773E" w:rsidRDefault="00B050C6" w:rsidP="00754D89">
            <w:pPr>
              <w:jc w:val="right"/>
            </w:pPr>
            <w:r w:rsidRPr="0029773E">
              <w:t>2</w:t>
            </w:r>
          </w:p>
        </w:tc>
        <w:tc>
          <w:tcPr>
            <w:tcW w:w="708" w:type="dxa"/>
          </w:tcPr>
          <w:p w14:paraId="06899A19" w14:textId="77777777" w:rsidR="00B050C6" w:rsidRPr="0029773E" w:rsidRDefault="00B050C6" w:rsidP="00754D89">
            <w:pPr>
              <w:jc w:val="right"/>
            </w:pPr>
            <w:r w:rsidRPr="0029773E">
              <w:t>4</w:t>
            </w:r>
          </w:p>
        </w:tc>
        <w:tc>
          <w:tcPr>
            <w:tcW w:w="709" w:type="dxa"/>
          </w:tcPr>
          <w:p w14:paraId="67E95B44" w14:textId="77777777" w:rsidR="00B050C6" w:rsidRPr="0029773E" w:rsidRDefault="00B050C6" w:rsidP="00754D89">
            <w:pPr>
              <w:jc w:val="right"/>
            </w:pPr>
            <w:r w:rsidRPr="0029773E">
              <w:t>8</w:t>
            </w:r>
          </w:p>
        </w:tc>
        <w:tc>
          <w:tcPr>
            <w:tcW w:w="709" w:type="dxa"/>
          </w:tcPr>
          <w:p w14:paraId="7E5F23A7" w14:textId="77777777" w:rsidR="00B050C6" w:rsidRPr="0029773E" w:rsidRDefault="00B050C6" w:rsidP="00754D89">
            <w:pPr>
              <w:jc w:val="right"/>
            </w:pPr>
            <w:r w:rsidRPr="0029773E">
              <w:t>87</w:t>
            </w:r>
          </w:p>
        </w:tc>
        <w:tc>
          <w:tcPr>
            <w:tcW w:w="567" w:type="dxa"/>
          </w:tcPr>
          <w:p w14:paraId="22E7C9B6" w14:textId="77777777" w:rsidR="00B050C6" w:rsidRPr="0029773E" w:rsidRDefault="00B050C6" w:rsidP="00754D89">
            <w:pPr>
              <w:jc w:val="right"/>
            </w:pPr>
            <w:r w:rsidRPr="0029773E">
              <w:t>176</w:t>
            </w:r>
          </w:p>
        </w:tc>
        <w:tc>
          <w:tcPr>
            <w:tcW w:w="850" w:type="dxa"/>
          </w:tcPr>
          <w:p w14:paraId="31321154" w14:textId="77777777" w:rsidR="00B050C6" w:rsidRPr="0029773E" w:rsidRDefault="00B050C6" w:rsidP="00754D89">
            <w:pPr>
              <w:jc w:val="right"/>
            </w:pPr>
            <w:r w:rsidRPr="0029773E">
              <w:t>202</w:t>
            </w:r>
          </w:p>
        </w:tc>
        <w:tc>
          <w:tcPr>
            <w:tcW w:w="851" w:type="dxa"/>
          </w:tcPr>
          <w:p w14:paraId="68CF7E8F" w14:textId="77777777" w:rsidR="00B050C6" w:rsidRDefault="00B050C6" w:rsidP="00754D89">
            <w:pPr>
              <w:jc w:val="right"/>
            </w:pPr>
            <w:r w:rsidRPr="0029773E">
              <w:t>202</w:t>
            </w:r>
          </w:p>
        </w:tc>
      </w:tr>
    </w:tbl>
    <w:p w14:paraId="0ADC4744" w14:textId="77777777" w:rsidR="00754D89" w:rsidRDefault="00754D89" w:rsidP="00754D89"/>
    <w:p w14:paraId="3FA6A331" w14:textId="77777777" w:rsidR="00754D89" w:rsidRDefault="00754D89" w:rsidP="00754D89">
      <w:r>
        <w:t xml:space="preserve">Table XXX. Summary of cancer cases for </w:t>
      </w:r>
      <w:r w:rsidRPr="00563FED">
        <w:rPr>
          <w:b/>
        </w:rPr>
        <w:t>1996</w:t>
      </w:r>
      <w:r>
        <w:t xml:space="preserve">, by </w:t>
      </w:r>
      <w:r w:rsidRPr="00563FED">
        <w:rPr>
          <w:b/>
        </w:rPr>
        <w:t>level 3</w:t>
      </w:r>
      <w:r>
        <w:t xml:space="preserve"> geography.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754D89" w14:paraId="50211A15" w14:textId="77777777" w:rsidTr="00754D89">
        <w:tc>
          <w:tcPr>
            <w:tcW w:w="935" w:type="dxa"/>
            <w:vMerge w:val="restart"/>
          </w:tcPr>
          <w:p w14:paraId="76CF5E12" w14:textId="77777777" w:rsidR="00754D89" w:rsidRDefault="00754D89" w:rsidP="00754D89">
            <w:r>
              <w:t>ICD-10 code</w:t>
            </w:r>
          </w:p>
        </w:tc>
        <w:tc>
          <w:tcPr>
            <w:tcW w:w="4985" w:type="dxa"/>
            <w:gridSpan w:val="7"/>
          </w:tcPr>
          <w:p w14:paraId="0C58DF7D" w14:textId="77777777" w:rsidR="00754D89" w:rsidRDefault="00F42BEB" w:rsidP="00754D89">
            <w:pPr>
              <w:jc w:val="center"/>
            </w:pPr>
            <w:r>
              <w:t>Cases</w:t>
            </w:r>
          </w:p>
        </w:tc>
        <w:tc>
          <w:tcPr>
            <w:tcW w:w="2977" w:type="dxa"/>
            <w:gridSpan w:val="4"/>
          </w:tcPr>
          <w:p w14:paraId="48827721" w14:textId="77777777" w:rsidR="00754D89" w:rsidRDefault="00754D89" w:rsidP="00754D89">
            <w:pPr>
              <w:jc w:val="center"/>
            </w:pPr>
            <w:r>
              <w:t>Divisions</w:t>
            </w:r>
          </w:p>
        </w:tc>
      </w:tr>
      <w:tr w:rsidR="00754D89" w14:paraId="6091DAA4" w14:textId="77777777" w:rsidTr="00754D89">
        <w:tc>
          <w:tcPr>
            <w:tcW w:w="935" w:type="dxa"/>
            <w:vMerge/>
          </w:tcPr>
          <w:p w14:paraId="20F28374" w14:textId="77777777" w:rsidR="00754D89" w:rsidRDefault="00754D89" w:rsidP="00754D89"/>
        </w:tc>
        <w:tc>
          <w:tcPr>
            <w:tcW w:w="591" w:type="dxa"/>
            <w:vMerge w:val="restart"/>
          </w:tcPr>
          <w:p w14:paraId="12A9BB3B" w14:textId="77777777" w:rsidR="00754D89" w:rsidRDefault="00754D89" w:rsidP="00754D89">
            <w:r>
              <w:t>Min</w:t>
            </w:r>
          </w:p>
        </w:tc>
        <w:tc>
          <w:tcPr>
            <w:tcW w:w="709" w:type="dxa"/>
            <w:vMerge w:val="restart"/>
          </w:tcPr>
          <w:p w14:paraId="148081DB" w14:textId="77777777" w:rsidR="00754D89" w:rsidRDefault="00754D89" w:rsidP="00754D89">
            <w:r>
              <w:t>Max</w:t>
            </w:r>
          </w:p>
        </w:tc>
        <w:tc>
          <w:tcPr>
            <w:tcW w:w="3685" w:type="dxa"/>
            <w:gridSpan w:val="5"/>
          </w:tcPr>
          <w:p w14:paraId="2102639C" w14:textId="77777777" w:rsidR="00754D89" w:rsidRDefault="00754D89" w:rsidP="00754D89">
            <w:pPr>
              <w:jc w:val="center"/>
            </w:pPr>
            <w:r>
              <w:t>Centiles</w:t>
            </w:r>
          </w:p>
        </w:tc>
        <w:tc>
          <w:tcPr>
            <w:tcW w:w="2977" w:type="dxa"/>
            <w:gridSpan w:val="4"/>
          </w:tcPr>
          <w:p w14:paraId="73B42239" w14:textId="77777777" w:rsidR="00754D89" w:rsidRDefault="00754D89" w:rsidP="00754D89">
            <w:pPr>
              <w:jc w:val="center"/>
            </w:pPr>
            <w:r>
              <w:t>Number with cases less than:</w:t>
            </w:r>
          </w:p>
        </w:tc>
      </w:tr>
      <w:tr w:rsidR="00754D89" w14:paraId="02DEEA7F" w14:textId="77777777" w:rsidTr="00754D89">
        <w:tc>
          <w:tcPr>
            <w:tcW w:w="935" w:type="dxa"/>
            <w:vMerge/>
          </w:tcPr>
          <w:p w14:paraId="567DC22F" w14:textId="77777777" w:rsidR="00754D89" w:rsidRDefault="00754D89" w:rsidP="00754D89"/>
        </w:tc>
        <w:tc>
          <w:tcPr>
            <w:tcW w:w="591" w:type="dxa"/>
            <w:vMerge/>
          </w:tcPr>
          <w:p w14:paraId="318F6189" w14:textId="77777777" w:rsidR="00754D89" w:rsidRDefault="00754D89" w:rsidP="00754D89"/>
        </w:tc>
        <w:tc>
          <w:tcPr>
            <w:tcW w:w="709" w:type="dxa"/>
            <w:vMerge/>
          </w:tcPr>
          <w:p w14:paraId="649DA427" w14:textId="77777777" w:rsidR="00754D89" w:rsidRDefault="00754D89" w:rsidP="00754D89"/>
        </w:tc>
        <w:tc>
          <w:tcPr>
            <w:tcW w:w="708" w:type="dxa"/>
          </w:tcPr>
          <w:p w14:paraId="0EAF4EC7" w14:textId="77777777" w:rsidR="00754D89" w:rsidRDefault="00754D89" w:rsidP="00754D89">
            <w:pPr>
              <w:jc w:val="center"/>
            </w:pPr>
            <w:r>
              <w:t>5%</w:t>
            </w:r>
          </w:p>
        </w:tc>
        <w:tc>
          <w:tcPr>
            <w:tcW w:w="709" w:type="dxa"/>
          </w:tcPr>
          <w:p w14:paraId="766DDD44" w14:textId="77777777" w:rsidR="00754D89" w:rsidRDefault="00754D89" w:rsidP="00754D89">
            <w:pPr>
              <w:jc w:val="center"/>
            </w:pPr>
            <w:r>
              <w:t>25%</w:t>
            </w:r>
          </w:p>
        </w:tc>
        <w:tc>
          <w:tcPr>
            <w:tcW w:w="851" w:type="dxa"/>
          </w:tcPr>
          <w:p w14:paraId="6FCE63A6" w14:textId="77777777" w:rsidR="00754D89" w:rsidRDefault="00754D89" w:rsidP="00754D89">
            <w:pPr>
              <w:jc w:val="center"/>
            </w:pPr>
            <w:r>
              <w:t>50%</w:t>
            </w:r>
          </w:p>
        </w:tc>
        <w:tc>
          <w:tcPr>
            <w:tcW w:w="708" w:type="dxa"/>
          </w:tcPr>
          <w:p w14:paraId="5BD1D183" w14:textId="77777777" w:rsidR="00754D89" w:rsidRDefault="00754D89" w:rsidP="00754D89">
            <w:pPr>
              <w:jc w:val="center"/>
            </w:pPr>
            <w:r>
              <w:t>75%</w:t>
            </w:r>
          </w:p>
        </w:tc>
        <w:tc>
          <w:tcPr>
            <w:tcW w:w="709" w:type="dxa"/>
          </w:tcPr>
          <w:p w14:paraId="1B5F7252" w14:textId="77777777" w:rsidR="00754D89" w:rsidRDefault="00754D89" w:rsidP="00754D89">
            <w:pPr>
              <w:jc w:val="center"/>
            </w:pPr>
            <w:r>
              <w:t>95%</w:t>
            </w:r>
          </w:p>
        </w:tc>
        <w:tc>
          <w:tcPr>
            <w:tcW w:w="709" w:type="dxa"/>
          </w:tcPr>
          <w:p w14:paraId="37B18490" w14:textId="77777777" w:rsidR="00754D89" w:rsidRDefault="00754D89" w:rsidP="00754D89">
            <w:pPr>
              <w:jc w:val="center"/>
            </w:pPr>
            <w:r>
              <w:t>1</w:t>
            </w:r>
          </w:p>
        </w:tc>
        <w:tc>
          <w:tcPr>
            <w:tcW w:w="567" w:type="dxa"/>
          </w:tcPr>
          <w:p w14:paraId="30375ACF" w14:textId="77777777" w:rsidR="00754D89" w:rsidRDefault="00754D89" w:rsidP="00754D89">
            <w:pPr>
              <w:jc w:val="center"/>
            </w:pPr>
            <w:r>
              <w:t>5</w:t>
            </w:r>
          </w:p>
        </w:tc>
        <w:tc>
          <w:tcPr>
            <w:tcW w:w="850" w:type="dxa"/>
          </w:tcPr>
          <w:p w14:paraId="56A39083" w14:textId="77777777" w:rsidR="00754D89" w:rsidRDefault="00754D89" w:rsidP="00754D89">
            <w:pPr>
              <w:jc w:val="center"/>
            </w:pPr>
            <w:r>
              <w:t>25</w:t>
            </w:r>
          </w:p>
        </w:tc>
        <w:tc>
          <w:tcPr>
            <w:tcW w:w="851" w:type="dxa"/>
          </w:tcPr>
          <w:p w14:paraId="5BEBDF35" w14:textId="77777777" w:rsidR="00754D89" w:rsidRDefault="00754D89" w:rsidP="00754D89">
            <w:pPr>
              <w:jc w:val="center"/>
            </w:pPr>
            <w:r>
              <w:t>100</w:t>
            </w:r>
          </w:p>
        </w:tc>
      </w:tr>
      <w:tr w:rsidR="001B4A93" w14:paraId="797CC46B" w14:textId="77777777" w:rsidTr="00754D89">
        <w:tc>
          <w:tcPr>
            <w:tcW w:w="935" w:type="dxa"/>
          </w:tcPr>
          <w:p w14:paraId="3CD6AF60" w14:textId="77777777" w:rsidR="001B4A93" w:rsidRDefault="001B4A93" w:rsidP="00754D89">
            <w:r>
              <w:t>All</w:t>
            </w:r>
          </w:p>
        </w:tc>
        <w:tc>
          <w:tcPr>
            <w:tcW w:w="591" w:type="dxa"/>
          </w:tcPr>
          <w:p w14:paraId="1312DA49" w14:textId="77777777" w:rsidR="001B4A93" w:rsidRPr="00032A2D" w:rsidRDefault="001B4A93" w:rsidP="001B4A93">
            <w:pPr>
              <w:jc w:val="right"/>
            </w:pPr>
            <w:r w:rsidRPr="00032A2D">
              <w:t>4</w:t>
            </w:r>
          </w:p>
        </w:tc>
        <w:tc>
          <w:tcPr>
            <w:tcW w:w="709" w:type="dxa"/>
          </w:tcPr>
          <w:p w14:paraId="554CD5EB" w14:textId="77777777" w:rsidR="001B4A93" w:rsidRPr="00032A2D" w:rsidRDefault="001B4A93" w:rsidP="001B4A93">
            <w:pPr>
              <w:jc w:val="right"/>
            </w:pPr>
            <w:r w:rsidRPr="00032A2D">
              <w:t>360</w:t>
            </w:r>
          </w:p>
        </w:tc>
        <w:tc>
          <w:tcPr>
            <w:tcW w:w="708" w:type="dxa"/>
          </w:tcPr>
          <w:p w14:paraId="7FB7896F" w14:textId="77777777" w:rsidR="001B4A93" w:rsidRPr="00032A2D" w:rsidRDefault="001B4A93" w:rsidP="001B4A93">
            <w:pPr>
              <w:jc w:val="right"/>
            </w:pPr>
            <w:r w:rsidRPr="00032A2D">
              <w:t>22</w:t>
            </w:r>
          </w:p>
        </w:tc>
        <w:tc>
          <w:tcPr>
            <w:tcW w:w="709" w:type="dxa"/>
          </w:tcPr>
          <w:p w14:paraId="3F206B33" w14:textId="77777777" w:rsidR="001B4A93" w:rsidRPr="00032A2D" w:rsidRDefault="001B4A93" w:rsidP="001B4A93">
            <w:pPr>
              <w:jc w:val="right"/>
            </w:pPr>
            <w:r w:rsidRPr="00032A2D">
              <w:t>44</w:t>
            </w:r>
          </w:p>
        </w:tc>
        <w:tc>
          <w:tcPr>
            <w:tcW w:w="851" w:type="dxa"/>
          </w:tcPr>
          <w:p w14:paraId="59BD5160" w14:textId="77777777" w:rsidR="001B4A93" w:rsidRPr="00032A2D" w:rsidRDefault="001B4A93" w:rsidP="001B4A93">
            <w:pPr>
              <w:jc w:val="right"/>
            </w:pPr>
            <w:r w:rsidRPr="00032A2D">
              <w:t>79</w:t>
            </w:r>
          </w:p>
        </w:tc>
        <w:tc>
          <w:tcPr>
            <w:tcW w:w="708" w:type="dxa"/>
          </w:tcPr>
          <w:p w14:paraId="4EE7C583" w14:textId="77777777" w:rsidR="001B4A93" w:rsidRPr="00032A2D" w:rsidRDefault="001B4A93" w:rsidP="001B4A93">
            <w:pPr>
              <w:jc w:val="right"/>
            </w:pPr>
            <w:r w:rsidRPr="00032A2D">
              <w:t>115</w:t>
            </w:r>
          </w:p>
        </w:tc>
        <w:tc>
          <w:tcPr>
            <w:tcW w:w="709" w:type="dxa"/>
          </w:tcPr>
          <w:p w14:paraId="2C91132D" w14:textId="77777777" w:rsidR="001B4A93" w:rsidRPr="00032A2D" w:rsidRDefault="001B4A93" w:rsidP="001B4A93">
            <w:pPr>
              <w:jc w:val="right"/>
            </w:pPr>
            <w:r w:rsidRPr="00032A2D">
              <w:t>267</w:t>
            </w:r>
          </w:p>
        </w:tc>
        <w:tc>
          <w:tcPr>
            <w:tcW w:w="709" w:type="dxa"/>
          </w:tcPr>
          <w:p w14:paraId="54995DFE" w14:textId="77777777" w:rsidR="001B4A93" w:rsidRPr="00032A2D" w:rsidRDefault="001B4A93" w:rsidP="001B4A93">
            <w:pPr>
              <w:jc w:val="right"/>
            </w:pPr>
            <w:r w:rsidRPr="00032A2D">
              <w:t>0</w:t>
            </w:r>
          </w:p>
        </w:tc>
        <w:tc>
          <w:tcPr>
            <w:tcW w:w="567" w:type="dxa"/>
          </w:tcPr>
          <w:p w14:paraId="1AB7BF67" w14:textId="77777777" w:rsidR="001B4A93" w:rsidRPr="00032A2D" w:rsidRDefault="001B4A93" w:rsidP="001B4A93">
            <w:pPr>
              <w:jc w:val="right"/>
            </w:pPr>
            <w:r w:rsidRPr="00032A2D">
              <w:t>2</w:t>
            </w:r>
          </w:p>
        </w:tc>
        <w:tc>
          <w:tcPr>
            <w:tcW w:w="850" w:type="dxa"/>
          </w:tcPr>
          <w:p w14:paraId="16369C00" w14:textId="77777777" w:rsidR="001B4A93" w:rsidRPr="00032A2D" w:rsidRDefault="001B4A93" w:rsidP="001B4A93">
            <w:pPr>
              <w:jc w:val="right"/>
            </w:pPr>
            <w:r w:rsidRPr="00032A2D">
              <w:t>15</w:t>
            </w:r>
          </w:p>
        </w:tc>
        <w:tc>
          <w:tcPr>
            <w:tcW w:w="851" w:type="dxa"/>
          </w:tcPr>
          <w:p w14:paraId="480B6DB6" w14:textId="77777777" w:rsidR="001B4A93" w:rsidRDefault="001B4A93" w:rsidP="001B4A93">
            <w:pPr>
              <w:jc w:val="right"/>
            </w:pPr>
            <w:r w:rsidRPr="00032A2D">
              <w:t>131</w:t>
            </w:r>
          </w:p>
        </w:tc>
      </w:tr>
      <w:tr w:rsidR="001B4A93" w14:paraId="65AF7386" w14:textId="77777777" w:rsidTr="00754D89">
        <w:tc>
          <w:tcPr>
            <w:tcW w:w="935" w:type="dxa"/>
          </w:tcPr>
          <w:p w14:paraId="42882CE4" w14:textId="77777777" w:rsidR="001B4A93" w:rsidRDefault="001B4A93" w:rsidP="00754D89">
            <w:r>
              <w:t>C349</w:t>
            </w:r>
          </w:p>
        </w:tc>
        <w:tc>
          <w:tcPr>
            <w:tcW w:w="591" w:type="dxa"/>
          </w:tcPr>
          <w:p w14:paraId="7D2EEF95" w14:textId="77777777" w:rsidR="001B4A93" w:rsidRPr="007371B7" w:rsidRDefault="001B4A93" w:rsidP="001B4A93">
            <w:pPr>
              <w:jc w:val="right"/>
            </w:pPr>
            <w:r w:rsidRPr="007371B7">
              <w:t>0</w:t>
            </w:r>
          </w:p>
        </w:tc>
        <w:tc>
          <w:tcPr>
            <w:tcW w:w="709" w:type="dxa"/>
          </w:tcPr>
          <w:p w14:paraId="0CAA0F48" w14:textId="77777777" w:rsidR="001B4A93" w:rsidRPr="007371B7" w:rsidRDefault="001B4A93" w:rsidP="001B4A93">
            <w:pPr>
              <w:jc w:val="right"/>
            </w:pPr>
            <w:r w:rsidRPr="007371B7">
              <w:t>72</w:t>
            </w:r>
          </w:p>
        </w:tc>
        <w:tc>
          <w:tcPr>
            <w:tcW w:w="708" w:type="dxa"/>
          </w:tcPr>
          <w:p w14:paraId="73190336" w14:textId="77777777" w:rsidR="001B4A93" w:rsidRPr="007371B7" w:rsidRDefault="001B4A93" w:rsidP="001B4A93">
            <w:pPr>
              <w:jc w:val="right"/>
            </w:pPr>
            <w:r w:rsidRPr="007371B7">
              <w:t>2</w:t>
            </w:r>
          </w:p>
        </w:tc>
        <w:tc>
          <w:tcPr>
            <w:tcW w:w="709" w:type="dxa"/>
          </w:tcPr>
          <w:p w14:paraId="219D2874" w14:textId="77777777" w:rsidR="001B4A93" w:rsidRPr="007371B7" w:rsidRDefault="001B4A93" w:rsidP="001B4A93">
            <w:pPr>
              <w:jc w:val="right"/>
            </w:pPr>
            <w:r w:rsidRPr="007371B7">
              <w:t>8</w:t>
            </w:r>
          </w:p>
        </w:tc>
        <w:tc>
          <w:tcPr>
            <w:tcW w:w="851" w:type="dxa"/>
          </w:tcPr>
          <w:p w14:paraId="2525AB1B" w14:textId="77777777" w:rsidR="001B4A93" w:rsidRPr="007371B7" w:rsidRDefault="001B4A93" w:rsidP="001B4A93">
            <w:pPr>
              <w:jc w:val="right"/>
            </w:pPr>
            <w:r w:rsidRPr="007371B7">
              <w:t>14</w:t>
            </w:r>
          </w:p>
        </w:tc>
        <w:tc>
          <w:tcPr>
            <w:tcW w:w="708" w:type="dxa"/>
          </w:tcPr>
          <w:p w14:paraId="3121F0CB" w14:textId="77777777" w:rsidR="001B4A93" w:rsidRPr="007371B7" w:rsidRDefault="001B4A93" w:rsidP="001B4A93">
            <w:pPr>
              <w:jc w:val="right"/>
            </w:pPr>
            <w:r w:rsidRPr="007371B7">
              <w:t>24</w:t>
            </w:r>
          </w:p>
        </w:tc>
        <w:tc>
          <w:tcPr>
            <w:tcW w:w="709" w:type="dxa"/>
          </w:tcPr>
          <w:p w14:paraId="7E1F683F" w14:textId="77777777" w:rsidR="001B4A93" w:rsidRPr="007371B7" w:rsidRDefault="001B4A93" w:rsidP="001B4A93">
            <w:pPr>
              <w:jc w:val="right"/>
            </w:pPr>
            <w:r w:rsidRPr="007371B7">
              <w:t>52</w:t>
            </w:r>
          </w:p>
        </w:tc>
        <w:tc>
          <w:tcPr>
            <w:tcW w:w="709" w:type="dxa"/>
          </w:tcPr>
          <w:p w14:paraId="15EF2430" w14:textId="77777777" w:rsidR="001B4A93" w:rsidRPr="007371B7" w:rsidRDefault="001B4A93" w:rsidP="001B4A93">
            <w:pPr>
              <w:jc w:val="right"/>
            </w:pPr>
            <w:r w:rsidRPr="007371B7">
              <w:t>6</w:t>
            </w:r>
          </w:p>
        </w:tc>
        <w:tc>
          <w:tcPr>
            <w:tcW w:w="567" w:type="dxa"/>
          </w:tcPr>
          <w:p w14:paraId="124BFD1D" w14:textId="77777777" w:rsidR="001B4A93" w:rsidRPr="007371B7" w:rsidRDefault="001B4A93" w:rsidP="001B4A93">
            <w:pPr>
              <w:jc w:val="right"/>
            </w:pPr>
            <w:r w:rsidRPr="007371B7">
              <w:t>24</w:t>
            </w:r>
          </w:p>
        </w:tc>
        <w:tc>
          <w:tcPr>
            <w:tcW w:w="850" w:type="dxa"/>
          </w:tcPr>
          <w:p w14:paraId="0839F371" w14:textId="77777777" w:rsidR="001B4A93" w:rsidRPr="007371B7" w:rsidRDefault="001B4A93" w:rsidP="001B4A93">
            <w:pPr>
              <w:jc w:val="right"/>
            </w:pPr>
            <w:r w:rsidRPr="007371B7">
              <w:t>154</w:t>
            </w:r>
          </w:p>
        </w:tc>
        <w:tc>
          <w:tcPr>
            <w:tcW w:w="851" w:type="dxa"/>
          </w:tcPr>
          <w:p w14:paraId="323CE87B" w14:textId="77777777" w:rsidR="001B4A93" w:rsidRDefault="001B4A93" w:rsidP="001B4A93">
            <w:pPr>
              <w:jc w:val="right"/>
            </w:pPr>
            <w:r w:rsidRPr="007371B7">
              <w:t>202</w:t>
            </w:r>
          </w:p>
        </w:tc>
      </w:tr>
      <w:tr w:rsidR="001B4A93" w14:paraId="48FBBF81" w14:textId="77777777" w:rsidTr="00754D89">
        <w:tc>
          <w:tcPr>
            <w:tcW w:w="935" w:type="dxa"/>
          </w:tcPr>
          <w:p w14:paraId="16EFC867" w14:textId="77777777" w:rsidR="001B4A93" w:rsidRDefault="001B4A93" w:rsidP="00754D89">
            <w:r>
              <w:t>C509</w:t>
            </w:r>
          </w:p>
        </w:tc>
        <w:tc>
          <w:tcPr>
            <w:tcW w:w="591" w:type="dxa"/>
          </w:tcPr>
          <w:p w14:paraId="07E7E067" w14:textId="77777777" w:rsidR="001B4A93" w:rsidRPr="006C09E6" w:rsidRDefault="001B4A93" w:rsidP="001B4A93">
            <w:pPr>
              <w:jc w:val="right"/>
            </w:pPr>
            <w:r w:rsidRPr="006C09E6">
              <w:t>0</w:t>
            </w:r>
          </w:p>
        </w:tc>
        <w:tc>
          <w:tcPr>
            <w:tcW w:w="709" w:type="dxa"/>
          </w:tcPr>
          <w:p w14:paraId="65987FBF" w14:textId="77777777" w:rsidR="001B4A93" w:rsidRPr="006C09E6" w:rsidRDefault="001B4A93" w:rsidP="001B4A93">
            <w:pPr>
              <w:jc w:val="right"/>
            </w:pPr>
            <w:r w:rsidRPr="006C09E6">
              <w:t>130</w:t>
            </w:r>
          </w:p>
        </w:tc>
        <w:tc>
          <w:tcPr>
            <w:tcW w:w="708" w:type="dxa"/>
          </w:tcPr>
          <w:p w14:paraId="2669A24C" w14:textId="77777777" w:rsidR="001B4A93" w:rsidRPr="006C09E6" w:rsidRDefault="001B4A93" w:rsidP="001B4A93">
            <w:pPr>
              <w:jc w:val="right"/>
            </w:pPr>
            <w:r w:rsidRPr="006C09E6">
              <w:t>2</w:t>
            </w:r>
          </w:p>
        </w:tc>
        <w:tc>
          <w:tcPr>
            <w:tcW w:w="709" w:type="dxa"/>
          </w:tcPr>
          <w:p w14:paraId="3D840444" w14:textId="77777777" w:rsidR="001B4A93" w:rsidRPr="006C09E6" w:rsidRDefault="001B4A93" w:rsidP="001B4A93">
            <w:pPr>
              <w:jc w:val="right"/>
            </w:pPr>
            <w:r w:rsidRPr="006C09E6">
              <w:t>10</w:t>
            </w:r>
          </w:p>
        </w:tc>
        <w:tc>
          <w:tcPr>
            <w:tcW w:w="851" w:type="dxa"/>
          </w:tcPr>
          <w:p w14:paraId="0CA4898F" w14:textId="77777777" w:rsidR="001B4A93" w:rsidRPr="006C09E6" w:rsidRDefault="001B4A93" w:rsidP="001B4A93">
            <w:pPr>
              <w:jc w:val="right"/>
            </w:pPr>
            <w:r w:rsidRPr="006C09E6">
              <w:t>14</w:t>
            </w:r>
          </w:p>
        </w:tc>
        <w:tc>
          <w:tcPr>
            <w:tcW w:w="708" w:type="dxa"/>
          </w:tcPr>
          <w:p w14:paraId="1F3DF929" w14:textId="77777777" w:rsidR="001B4A93" w:rsidRPr="006C09E6" w:rsidRDefault="001B4A93" w:rsidP="001B4A93">
            <w:pPr>
              <w:jc w:val="right"/>
            </w:pPr>
            <w:r w:rsidRPr="006C09E6">
              <w:t>24</w:t>
            </w:r>
          </w:p>
        </w:tc>
        <w:tc>
          <w:tcPr>
            <w:tcW w:w="709" w:type="dxa"/>
          </w:tcPr>
          <w:p w14:paraId="278C54F1" w14:textId="77777777" w:rsidR="001B4A93" w:rsidRPr="006C09E6" w:rsidRDefault="001B4A93" w:rsidP="001B4A93">
            <w:pPr>
              <w:jc w:val="right"/>
            </w:pPr>
            <w:r w:rsidRPr="006C09E6">
              <w:t>54</w:t>
            </w:r>
          </w:p>
        </w:tc>
        <w:tc>
          <w:tcPr>
            <w:tcW w:w="709" w:type="dxa"/>
          </w:tcPr>
          <w:p w14:paraId="4DA35A1F" w14:textId="77777777" w:rsidR="001B4A93" w:rsidRPr="006C09E6" w:rsidRDefault="001B4A93" w:rsidP="001B4A93">
            <w:pPr>
              <w:jc w:val="right"/>
            </w:pPr>
            <w:r w:rsidRPr="006C09E6">
              <w:t>6</w:t>
            </w:r>
          </w:p>
        </w:tc>
        <w:tc>
          <w:tcPr>
            <w:tcW w:w="567" w:type="dxa"/>
          </w:tcPr>
          <w:p w14:paraId="0EC5366D" w14:textId="77777777" w:rsidR="001B4A93" w:rsidRPr="006C09E6" w:rsidRDefault="001B4A93" w:rsidP="001B4A93">
            <w:pPr>
              <w:jc w:val="right"/>
            </w:pPr>
            <w:r w:rsidRPr="006C09E6">
              <w:t>23</w:t>
            </w:r>
          </w:p>
        </w:tc>
        <w:tc>
          <w:tcPr>
            <w:tcW w:w="850" w:type="dxa"/>
          </w:tcPr>
          <w:p w14:paraId="3EC59AEF" w14:textId="77777777" w:rsidR="001B4A93" w:rsidRPr="006C09E6" w:rsidRDefault="001B4A93" w:rsidP="001B4A93">
            <w:pPr>
              <w:jc w:val="right"/>
            </w:pPr>
            <w:r w:rsidRPr="006C09E6">
              <w:t>153</w:t>
            </w:r>
          </w:p>
        </w:tc>
        <w:tc>
          <w:tcPr>
            <w:tcW w:w="851" w:type="dxa"/>
          </w:tcPr>
          <w:p w14:paraId="3DD5AA87" w14:textId="77777777" w:rsidR="001B4A93" w:rsidRDefault="001B4A93" w:rsidP="001B4A93">
            <w:pPr>
              <w:jc w:val="right"/>
            </w:pPr>
            <w:r w:rsidRPr="006C09E6">
              <w:t>200</w:t>
            </w:r>
          </w:p>
        </w:tc>
      </w:tr>
      <w:tr w:rsidR="001B4A93" w14:paraId="5C00B9B7" w14:textId="77777777" w:rsidTr="00754D89">
        <w:tc>
          <w:tcPr>
            <w:tcW w:w="935" w:type="dxa"/>
          </w:tcPr>
          <w:p w14:paraId="7CEE961F" w14:textId="77777777" w:rsidR="001B4A93" w:rsidRDefault="001B4A93" w:rsidP="00754D89">
            <w:r>
              <w:t>C679</w:t>
            </w:r>
          </w:p>
        </w:tc>
        <w:tc>
          <w:tcPr>
            <w:tcW w:w="591" w:type="dxa"/>
          </w:tcPr>
          <w:p w14:paraId="6802106E" w14:textId="77777777" w:rsidR="001B4A93" w:rsidRPr="004E6F18" w:rsidRDefault="001B4A93" w:rsidP="001B4A93">
            <w:pPr>
              <w:jc w:val="right"/>
            </w:pPr>
            <w:r w:rsidRPr="004E6F18">
              <w:t>0</w:t>
            </w:r>
          </w:p>
        </w:tc>
        <w:tc>
          <w:tcPr>
            <w:tcW w:w="709" w:type="dxa"/>
          </w:tcPr>
          <w:p w14:paraId="323D3ED4" w14:textId="77777777" w:rsidR="001B4A93" w:rsidRPr="004E6F18" w:rsidRDefault="001B4A93" w:rsidP="001B4A93">
            <w:pPr>
              <w:jc w:val="right"/>
            </w:pPr>
            <w:r w:rsidRPr="004E6F18">
              <w:t>70</w:t>
            </w:r>
          </w:p>
        </w:tc>
        <w:tc>
          <w:tcPr>
            <w:tcW w:w="708" w:type="dxa"/>
          </w:tcPr>
          <w:p w14:paraId="72A00FF2" w14:textId="77777777" w:rsidR="001B4A93" w:rsidRPr="004E6F18" w:rsidRDefault="001B4A93" w:rsidP="001B4A93">
            <w:pPr>
              <w:jc w:val="right"/>
            </w:pPr>
            <w:r w:rsidRPr="004E6F18">
              <w:t>2</w:t>
            </w:r>
          </w:p>
        </w:tc>
        <w:tc>
          <w:tcPr>
            <w:tcW w:w="709" w:type="dxa"/>
          </w:tcPr>
          <w:p w14:paraId="0190BB51" w14:textId="77777777" w:rsidR="001B4A93" w:rsidRPr="004E6F18" w:rsidRDefault="001B4A93" w:rsidP="001B4A93">
            <w:pPr>
              <w:jc w:val="right"/>
            </w:pPr>
            <w:r w:rsidRPr="004E6F18">
              <w:t>6</w:t>
            </w:r>
          </w:p>
        </w:tc>
        <w:tc>
          <w:tcPr>
            <w:tcW w:w="851" w:type="dxa"/>
          </w:tcPr>
          <w:p w14:paraId="286EC468" w14:textId="77777777" w:rsidR="001B4A93" w:rsidRPr="004E6F18" w:rsidRDefault="001B4A93" w:rsidP="001B4A93">
            <w:pPr>
              <w:jc w:val="right"/>
            </w:pPr>
            <w:r w:rsidRPr="004E6F18">
              <w:t>10</w:t>
            </w:r>
          </w:p>
        </w:tc>
        <w:tc>
          <w:tcPr>
            <w:tcW w:w="708" w:type="dxa"/>
          </w:tcPr>
          <w:p w14:paraId="3C71832E" w14:textId="77777777" w:rsidR="001B4A93" w:rsidRPr="004E6F18" w:rsidRDefault="001B4A93" w:rsidP="001B4A93">
            <w:pPr>
              <w:jc w:val="right"/>
            </w:pPr>
            <w:r w:rsidRPr="004E6F18">
              <w:t>16</w:t>
            </w:r>
          </w:p>
        </w:tc>
        <w:tc>
          <w:tcPr>
            <w:tcW w:w="709" w:type="dxa"/>
          </w:tcPr>
          <w:p w14:paraId="69C23FEE" w14:textId="77777777" w:rsidR="001B4A93" w:rsidRPr="004E6F18" w:rsidRDefault="001B4A93" w:rsidP="001B4A93">
            <w:pPr>
              <w:jc w:val="right"/>
            </w:pPr>
            <w:r w:rsidRPr="004E6F18">
              <w:t>36</w:t>
            </w:r>
          </w:p>
        </w:tc>
        <w:tc>
          <w:tcPr>
            <w:tcW w:w="709" w:type="dxa"/>
          </w:tcPr>
          <w:p w14:paraId="5C1B893E" w14:textId="77777777" w:rsidR="001B4A93" w:rsidRPr="004E6F18" w:rsidRDefault="001B4A93" w:rsidP="001B4A93">
            <w:pPr>
              <w:jc w:val="right"/>
            </w:pPr>
            <w:r w:rsidRPr="004E6F18">
              <w:t>9</w:t>
            </w:r>
          </w:p>
        </w:tc>
        <w:tc>
          <w:tcPr>
            <w:tcW w:w="567" w:type="dxa"/>
          </w:tcPr>
          <w:p w14:paraId="276CEC10" w14:textId="77777777" w:rsidR="001B4A93" w:rsidRPr="004E6F18" w:rsidRDefault="001B4A93" w:rsidP="001B4A93">
            <w:pPr>
              <w:jc w:val="right"/>
            </w:pPr>
            <w:r w:rsidRPr="004E6F18">
              <w:t>50</w:t>
            </w:r>
          </w:p>
        </w:tc>
        <w:tc>
          <w:tcPr>
            <w:tcW w:w="850" w:type="dxa"/>
          </w:tcPr>
          <w:p w14:paraId="18A8E1CE" w14:textId="77777777" w:rsidR="001B4A93" w:rsidRPr="004E6F18" w:rsidRDefault="001B4A93" w:rsidP="001B4A93">
            <w:pPr>
              <w:jc w:val="right"/>
            </w:pPr>
            <w:r w:rsidRPr="004E6F18">
              <w:t>185</w:t>
            </w:r>
          </w:p>
        </w:tc>
        <w:tc>
          <w:tcPr>
            <w:tcW w:w="851" w:type="dxa"/>
          </w:tcPr>
          <w:p w14:paraId="21EB53F6" w14:textId="77777777" w:rsidR="001B4A93" w:rsidRDefault="001B4A93" w:rsidP="001B4A93">
            <w:pPr>
              <w:jc w:val="right"/>
            </w:pPr>
            <w:r w:rsidRPr="004E6F18">
              <w:t>202</w:t>
            </w:r>
          </w:p>
        </w:tc>
      </w:tr>
      <w:tr w:rsidR="001B4A93" w14:paraId="1051CD0F" w14:textId="77777777" w:rsidTr="00754D89">
        <w:tc>
          <w:tcPr>
            <w:tcW w:w="935" w:type="dxa"/>
          </w:tcPr>
          <w:p w14:paraId="22E187E9" w14:textId="77777777" w:rsidR="001B4A93" w:rsidRDefault="001B4A93" w:rsidP="00754D89">
            <w:r>
              <w:t>C504</w:t>
            </w:r>
          </w:p>
        </w:tc>
        <w:tc>
          <w:tcPr>
            <w:tcW w:w="591" w:type="dxa"/>
          </w:tcPr>
          <w:p w14:paraId="4127B4BC" w14:textId="77777777" w:rsidR="001B4A93" w:rsidRPr="00C6153C" w:rsidRDefault="001B4A93" w:rsidP="001B4A93">
            <w:pPr>
              <w:jc w:val="right"/>
            </w:pPr>
            <w:r w:rsidRPr="00C6153C">
              <w:t>0</w:t>
            </w:r>
          </w:p>
        </w:tc>
        <w:tc>
          <w:tcPr>
            <w:tcW w:w="709" w:type="dxa"/>
          </w:tcPr>
          <w:p w14:paraId="2B4D67E4" w14:textId="77777777" w:rsidR="001B4A93" w:rsidRPr="00C6153C" w:rsidRDefault="001B4A93" w:rsidP="001B4A93">
            <w:pPr>
              <w:jc w:val="right"/>
            </w:pPr>
            <w:r w:rsidRPr="00C6153C">
              <w:t>62</w:t>
            </w:r>
          </w:p>
        </w:tc>
        <w:tc>
          <w:tcPr>
            <w:tcW w:w="708" w:type="dxa"/>
          </w:tcPr>
          <w:p w14:paraId="53975644" w14:textId="77777777" w:rsidR="001B4A93" w:rsidRPr="00C6153C" w:rsidRDefault="001B4A93" w:rsidP="001B4A93">
            <w:pPr>
              <w:jc w:val="right"/>
            </w:pPr>
            <w:r w:rsidRPr="00C6153C">
              <w:t>0</w:t>
            </w:r>
          </w:p>
        </w:tc>
        <w:tc>
          <w:tcPr>
            <w:tcW w:w="709" w:type="dxa"/>
          </w:tcPr>
          <w:p w14:paraId="6FD550A2" w14:textId="77777777" w:rsidR="001B4A93" w:rsidRPr="00C6153C" w:rsidRDefault="001B4A93" w:rsidP="001B4A93">
            <w:pPr>
              <w:jc w:val="right"/>
            </w:pPr>
            <w:r w:rsidRPr="00C6153C">
              <w:t>2</w:t>
            </w:r>
          </w:p>
        </w:tc>
        <w:tc>
          <w:tcPr>
            <w:tcW w:w="851" w:type="dxa"/>
          </w:tcPr>
          <w:p w14:paraId="65834033" w14:textId="77777777" w:rsidR="001B4A93" w:rsidRPr="00C6153C" w:rsidRDefault="001B4A93" w:rsidP="001B4A93">
            <w:pPr>
              <w:jc w:val="right"/>
            </w:pPr>
            <w:r w:rsidRPr="00C6153C">
              <w:t>4</w:t>
            </w:r>
          </w:p>
        </w:tc>
        <w:tc>
          <w:tcPr>
            <w:tcW w:w="708" w:type="dxa"/>
          </w:tcPr>
          <w:p w14:paraId="7742CD59" w14:textId="77777777" w:rsidR="001B4A93" w:rsidRPr="00C6153C" w:rsidRDefault="001B4A93" w:rsidP="001B4A93">
            <w:pPr>
              <w:jc w:val="right"/>
            </w:pPr>
            <w:r w:rsidRPr="00C6153C">
              <w:t>12</w:t>
            </w:r>
          </w:p>
        </w:tc>
        <w:tc>
          <w:tcPr>
            <w:tcW w:w="709" w:type="dxa"/>
          </w:tcPr>
          <w:p w14:paraId="58CCD3F4" w14:textId="77777777" w:rsidR="001B4A93" w:rsidRPr="00C6153C" w:rsidRDefault="001B4A93" w:rsidP="001B4A93">
            <w:pPr>
              <w:jc w:val="right"/>
            </w:pPr>
            <w:r w:rsidRPr="00C6153C">
              <w:t>28</w:t>
            </w:r>
          </w:p>
        </w:tc>
        <w:tc>
          <w:tcPr>
            <w:tcW w:w="709" w:type="dxa"/>
          </w:tcPr>
          <w:p w14:paraId="44EC24F6" w14:textId="77777777" w:rsidR="001B4A93" w:rsidRPr="00C6153C" w:rsidRDefault="001B4A93" w:rsidP="001B4A93">
            <w:pPr>
              <w:jc w:val="right"/>
            </w:pPr>
            <w:r w:rsidRPr="00C6153C">
              <w:t>48</w:t>
            </w:r>
          </w:p>
        </w:tc>
        <w:tc>
          <w:tcPr>
            <w:tcW w:w="567" w:type="dxa"/>
          </w:tcPr>
          <w:p w14:paraId="3252CBBB" w14:textId="77777777" w:rsidR="001B4A93" w:rsidRPr="00C6153C" w:rsidRDefault="001B4A93" w:rsidP="001B4A93">
            <w:pPr>
              <w:jc w:val="right"/>
            </w:pPr>
            <w:r w:rsidRPr="00C6153C">
              <w:t>105</w:t>
            </w:r>
          </w:p>
        </w:tc>
        <w:tc>
          <w:tcPr>
            <w:tcW w:w="850" w:type="dxa"/>
          </w:tcPr>
          <w:p w14:paraId="2D5EA106" w14:textId="77777777" w:rsidR="001B4A93" w:rsidRPr="00C6153C" w:rsidRDefault="001B4A93" w:rsidP="001B4A93">
            <w:pPr>
              <w:jc w:val="right"/>
            </w:pPr>
            <w:r w:rsidRPr="00C6153C">
              <w:t>189</w:t>
            </w:r>
          </w:p>
        </w:tc>
        <w:tc>
          <w:tcPr>
            <w:tcW w:w="851" w:type="dxa"/>
          </w:tcPr>
          <w:p w14:paraId="22541FB9" w14:textId="77777777" w:rsidR="001B4A93" w:rsidRDefault="001B4A93" w:rsidP="001B4A93">
            <w:pPr>
              <w:jc w:val="right"/>
            </w:pPr>
            <w:r w:rsidRPr="00C6153C">
              <w:t>202</w:t>
            </w:r>
          </w:p>
        </w:tc>
      </w:tr>
      <w:tr w:rsidR="001B4A93" w14:paraId="1AA555FF" w14:textId="77777777" w:rsidTr="00754D89">
        <w:tc>
          <w:tcPr>
            <w:tcW w:w="935" w:type="dxa"/>
          </w:tcPr>
          <w:p w14:paraId="2D346B8D" w14:textId="77777777" w:rsidR="001B4A93" w:rsidRDefault="001B4A93" w:rsidP="00754D89">
            <w:r>
              <w:t>C341</w:t>
            </w:r>
          </w:p>
        </w:tc>
        <w:tc>
          <w:tcPr>
            <w:tcW w:w="591" w:type="dxa"/>
          </w:tcPr>
          <w:p w14:paraId="4F0ED56A" w14:textId="77777777" w:rsidR="001B4A93" w:rsidRPr="004649A2" w:rsidRDefault="001B4A93" w:rsidP="001B4A93">
            <w:pPr>
              <w:jc w:val="right"/>
            </w:pPr>
            <w:r w:rsidRPr="004649A2">
              <w:t>0</w:t>
            </w:r>
          </w:p>
        </w:tc>
        <w:tc>
          <w:tcPr>
            <w:tcW w:w="709" w:type="dxa"/>
          </w:tcPr>
          <w:p w14:paraId="071E3182" w14:textId="77777777" w:rsidR="001B4A93" w:rsidRPr="004649A2" w:rsidRDefault="001B4A93" w:rsidP="001B4A93">
            <w:pPr>
              <w:jc w:val="right"/>
            </w:pPr>
            <w:r w:rsidRPr="004649A2">
              <w:t>32</w:t>
            </w:r>
          </w:p>
        </w:tc>
        <w:tc>
          <w:tcPr>
            <w:tcW w:w="708" w:type="dxa"/>
          </w:tcPr>
          <w:p w14:paraId="2C5DEE37" w14:textId="77777777" w:rsidR="001B4A93" w:rsidRPr="004649A2" w:rsidRDefault="001B4A93" w:rsidP="001B4A93">
            <w:pPr>
              <w:jc w:val="right"/>
            </w:pPr>
            <w:r w:rsidRPr="004649A2">
              <w:t>0</w:t>
            </w:r>
          </w:p>
        </w:tc>
        <w:tc>
          <w:tcPr>
            <w:tcW w:w="709" w:type="dxa"/>
          </w:tcPr>
          <w:p w14:paraId="2A889158" w14:textId="77777777" w:rsidR="001B4A93" w:rsidRPr="004649A2" w:rsidRDefault="001B4A93" w:rsidP="001B4A93">
            <w:pPr>
              <w:jc w:val="right"/>
            </w:pPr>
            <w:r w:rsidRPr="004649A2">
              <w:t>2</w:t>
            </w:r>
          </w:p>
        </w:tc>
        <w:tc>
          <w:tcPr>
            <w:tcW w:w="851" w:type="dxa"/>
          </w:tcPr>
          <w:p w14:paraId="543C9CE2" w14:textId="77777777" w:rsidR="001B4A93" w:rsidRPr="004649A2" w:rsidRDefault="001B4A93" w:rsidP="001B4A93">
            <w:pPr>
              <w:jc w:val="right"/>
            </w:pPr>
            <w:r w:rsidRPr="004649A2">
              <w:t>4</w:t>
            </w:r>
          </w:p>
        </w:tc>
        <w:tc>
          <w:tcPr>
            <w:tcW w:w="708" w:type="dxa"/>
          </w:tcPr>
          <w:p w14:paraId="345B619E" w14:textId="77777777" w:rsidR="001B4A93" w:rsidRPr="004649A2" w:rsidRDefault="001B4A93" w:rsidP="001B4A93">
            <w:pPr>
              <w:jc w:val="right"/>
            </w:pPr>
            <w:r w:rsidRPr="004649A2">
              <w:t>8</w:t>
            </w:r>
          </w:p>
        </w:tc>
        <w:tc>
          <w:tcPr>
            <w:tcW w:w="709" w:type="dxa"/>
          </w:tcPr>
          <w:p w14:paraId="30BCCA3C" w14:textId="77777777" w:rsidR="001B4A93" w:rsidRPr="004649A2" w:rsidRDefault="001B4A93" w:rsidP="001B4A93">
            <w:pPr>
              <w:jc w:val="right"/>
            </w:pPr>
            <w:r w:rsidRPr="004649A2">
              <w:t>20</w:t>
            </w:r>
          </w:p>
        </w:tc>
        <w:tc>
          <w:tcPr>
            <w:tcW w:w="709" w:type="dxa"/>
          </w:tcPr>
          <w:p w14:paraId="55A71F7C" w14:textId="77777777" w:rsidR="001B4A93" w:rsidRPr="004649A2" w:rsidRDefault="001B4A93" w:rsidP="001B4A93">
            <w:pPr>
              <w:jc w:val="right"/>
            </w:pPr>
            <w:r w:rsidRPr="004649A2">
              <w:t>43</w:t>
            </w:r>
          </w:p>
        </w:tc>
        <w:tc>
          <w:tcPr>
            <w:tcW w:w="567" w:type="dxa"/>
          </w:tcPr>
          <w:p w14:paraId="076FC106" w14:textId="77777777" w:rsidR="001B4A93" w:rsidRPr="004649A2" w:rsidRDefault="001B4A93" w:rsidP="001B4A93">
            <w:pPr>
              <w:jc w:val="right"/>
            </w:pPr>
            <w:r w:rsidRPr="004649A2">
              <w:t>117</w:t>
            </w:r>
          </w:p>
        </w:tc>
        <w:tc>
          <w:tcPr>
            <w:tcW w:w="850" w:type="dxa"/>
          </w:tcPr>
          <w:p w14:paraId="654CC903" w14:textId="77777777" w:rsidR="001B4A93" w:rsidRPr="004649A2" w:rsidRDefault="001B4A93" w:rsidP="001B4A93">
            <w:pPr>
              <w:jc w:val="right"/>
            </w:pPr>
            <w:r w:rsidRPr="004649A2">
              <w:t>197</w:t>
            </w:r>
          </w:p>
        </w:tc>
        <w:tc>
          <w:tcPr>
            <w:tcW w:w="851" w:type="dxa"/>
          </w:tcPr>
          <w:p w14:paraId="4DC85D05" w14:textId="77777777" w:rsidR="001B4A93" w:rsidRDefault="001B4A93" w:rsidP="001B4A93">
            <w:pPr>
              <w:jc w:val="right"/>
            </w:pPr>
            <w:r w:rsidRPr="004649A2">
              <w:t>202</w:t>
            </w:r>
          </w:p>
        </w:tc>
      </w:tr>
      <w:tr w:rsidR="001B4A93" w14:paraId="23479BD8" w14:textId="77777777" w:rsidTr="00754D89">
        <w:tc>
          <w:tcPr>
            <w:tcW w:w="935" w:type="dxa"/>
          </w:tcPr>
          <w:p w14:paraId="53E0CE8F" w14:textId="77777777" w:rsidR="001B4A93" w:rsidRDefault="001B4A93" w:rsidP="00754D89">
            <w:r>
              <w:lastRenderedPageBreak/>
              <w:t>C64</w:t>
            </w:r>
          </w:p>
        </w:tc>
        <w:tc>
          <w:tcPr>
            <w:tcW w:w="591" w:type="dxa"/>
          </w:tcPr>
          <w:p w14:paraId="72612341" w14:textId="77777777" w:rsidR="001B4A93" w:rsidRPr="00900559" w:rsidRDefault="001B4A93" w:rsidP="001B4A93">
            <w:pPr>
              <w:jc w:val="right"/>
            </w:pPr>
            <w:r w:rsidRPr="00900559">
              <w:t>0</w:t>
            </w:r>
          </w:p>
        </w:tc>
        <w:tc>
          <w:tcPr>
            <w:tcW w:w="709" w:type="dxa"/>
          </w:tcPr>
          <w:p w14:paraId="1392769E" w14:textId="77777777" w:rsidR="001B4A93" w:rsidRPr="00900559" w:rsidRDefault="001B4A93" w:rsidP="001B4A93">
            <w:pPr>
              <w:jc w:val="right"/>
            </w:pPr>
            <w:r w:rsidRPr="00900559">
              <w:t>24</w:t>
            </w:r>
          </w:p>
        </w:tc>
        <w:tc>
          <w:tcPr>
            <w:tcW w:w="708" w:type="dxa"/>
          </w:tcPr>
          <w:p w14:paraId="74DD4491" w14:textId="77777777" w:rsidR="001B4A93" w:rsidRPr="00900559" w:rsidRDefault="001B4A93" w:rsidP="001B4A93">
            <w:pPr>
              <w:jc w:val="right"/>
            </w:pPr>
            <w:r w:rsidRPr="00900559">
              <w:t>0</w:t>
            </w:r>
          </w:p>
        </w:tc>
        <w:tc>
          <w:tcPr>
            <w:tcW w:w="709" w:type="dxa"/>
          </w:tcPr>
          <w:p w14:paraId="679C5F37" w14:textId="77777777" w:rsidR="001B4A93" w:rsidRPr="00900559" w:rsidRDefault="001B4A93" w:rsidP="001B4A93">
            <w:pPr>
              <w:jc w:val="right"/>
            </w:pPr>
            <w:r w:rsidRPr="00900559">
              <w:t>0</w:t>
            </w:r>
          </w:p>
        </w:tc>
        <w:tc>
          <w:tcPr>
            <w:tcW w:w="851" w:type="dxa"/>
          </w:tcPr>
          <w:p w14:paraId="74FDBA96" w14:textId="77777777" w:rsidR="001B4A93" w:rsidRPr="00900559" w:rsidRDefault="001B4A93" w:rsidP="001B4A93">
            <w:pPr>
              <w:jc w:val="right"/>
            </w:pPr>
            <w:r w:rsidRPr="00900559">
              <w:t>4</w:t>
            </w:r>
          </w:p>
        </w:tc>
        <w:tc>
          <w:tcPr>
            <w:tcW w:w="708" w:type="dxa"/>
          </w:tcPr>
          <w:p w14:paraId="44EC0520" w14:textId="77777777" w:rsidR="001B4A93" w:rsidRPr="00900559" w:rsidRDefault="001B4A93" w:rsidP="001B4A93">
            <w:pPr>
              <w:jc w:val="right"/>
            </w:pPr>
            <w:r w:rsidRPr="00900559">
              <w:t>6</w:t>
            </w:r>
          </w:p>
        </w:tc>
        <w:tc>
          <w:tcPr>
            <w:tcW w:w="709" w:type="dxa"/>
          </w:tcPr>
          <w:p w14:paraId="2D8D878D" w14:textId="77777777" w:rsidR="001B4A93" w:rsidRPr="00900559" w:rsidRDefault="001B4A93" w:rsidP="001B4A93">
            <w:pPr>
              <w:jc w:val="right"/>
            </w:pPr>
            <w:r w:rsidRPr="00900559">
              <w:t>12</w:t>
            </w:r>
          </w:p>
        </w:tc>
        <w:tc>
          <w:tcPr>
            <w:tcW w:w="709" w:type="dxa"/>
          </w:tcPr>
          <w:p w14:paraId="2995E76B" w14:textId="77777777" w:rsidR="001B4A93" w:rsidRPr="00900559" w:rsidRDefault="001B4A93" w:rsidP="001B4A93">
            <w:pPr>
              <w:jc w:val="right"/>
            </w:pPr>
            <w:r w:rsidRPr="00900559">
              <w:t>52</w:t>
            </w:r>
          </w:p>
        </w:tc>
        <w:tc>
          <w:tcPr>
            <w:tcW w:w="567" w:type="dxa"/>
          </w:tcPr>
          <w:p w14:paraId="76DBBA60" w14:textId="77777777" w:rsidR="001B4A93" w:rsidRPr="00900559" w:rsidRDefault="001B4A93" w:rsidP="001B4A93">
            <w:pPr>
              <w:jc w:val="right"/>
            </w:pPr>
            <w:r w:rsidRPr="00900559">
              <w:t>131</w:t>
            </w:r>
          </w:p>
        </w:tc>
        <w:tc>
          <w:tcPr>
            <w:tcW w:w="850" w:type="dxa"/>
          </w:tcPr>
          <w:p w14:paraId="6689F227" w14:textId="77777777" w:rsidR="001B4A93" w:rsidRPr="00900559" w:rsidRDefault="001B4A93" w:rsidP="001B4A93">
            <w:pPr>
              <w:jc w:val="right"/>
            </w:pPr>
            <w:r w:rsidRPr="00900559">
              <w:t>202</w:t>
            </w:r>
          </w:p>
        </w:tc>
        <w:tc>
          <w:tcPr>
            <w:tcW w:w="851" w:type="dxa"/>
          </w:tcPr>
          <w:p w14:paraId="551BB6FB" w14:textId="77777777" w:rsidR="001B4A93" w:rsidRDefault="001B4A93" w:rsidP="001B4A93">
            <w:pPr>
              <w:jc w:val="right"/>
            </w:pPr>
            <w:r w:rsidRPr="00900559">
              <w:t>202</w:t>
            </w:r>
          </w:p>
        </w:tc>
      </w:tr>
      <w:tr w:rsidR="00754D89" w14:paraId="5810B2E2" w14:textId="77777777" w:rsidTr="00754D89">
        <w:tc>
          <w:tcPr>
            <w:tcW w:w="935" w:type="dxa"/>
          </w:tcPr>
          <w:p w14:paraId="0D326D16" w14:textId="77777777" w:rsidR="00754D89" w:rsidRPr="00026914" w:rsidRDefault="00754D89" w:rsidP="00754D89">
            <w:pPr>
              <w:rPr>
                <w:b/>
              </w:rPr>
            </w:pPr>
            <w:r w:rsidRPr="00026914">
              <w:rPr>
                <w:b/>
              </w:rPr>
              <w:t>EHA</w:t>
            </w:r>
          </w:p>
        </w:tc>
        <w:tc>
          <w:tcPr>
            <w:tcW w:w="591" w:type="dxa"/>
          </w:tcPr>
          <w:p w14:paraId="628FA0A2" w14:textId="77777777" w:rsidR="00754D89" w:rsidRPr="00850B30" w:rsidRDefault="00754D89" w:rsidP="001B4A93">
            <w:pPr>
              <w:jc w:val="right"/>
            </w:pPr>
          </w:p>
        </w:tc>
        <w:tc>
          <w:tcPr>
            <w:tcW w:w="709" w:type="dxa"/>
          </w:tcPr>
          <w:p w14:paraId="3B12572B" w14:textId="77777777" w:rsidR="00754D89" w:rsidRPr="00850B30" w:rsidRDefault="00754D89" w:rsidP="001B4A93">
            <w:pPr>
              <w:jc w:val="right"/>
            </w:pPr>
          </w:p>
        </w:tc>
        <w:tc>
          <w:tcPr>
            <w:tcW w:w="708" w:type="dxa"/>
          </w:tcPr>
          <w:p w14:paraId="49A6F12D" w14:textId="77777777" w:rsidR="00754D89" w:rsidRPr="00850B30" w:rsidRDefault="00754D89" w:rsidP="001B4A93">
            <w:pPr>
              <w:jc w:val="right"/>
            </w:pPr>
          </w:p>
        </w:tc>
        <w:tc>
          <w:tcPr>
            <w:tcW w:w="709" w:type="dxa"/>
          </w:tcPr>
          <w:p w14:paraId="247F1C0C" w14:textId="77777777" w:rsidR="00754D89" w:rsidRPr="00850B30" w:rsidRDefault="00754D89" w:rsidP="001B4A93">
            <w:pPr>
              <w:jc w:val="right"/>
            </w:pPr>
          </w:p>
        </w:tc>
        <w:tc>
          <w:tcPr>
            <w:tcW w:w="851" w:type="dxa"/>
          </w:tcPr>
          <w:p w14:paraId="3B63C3E3" w14:textId="77777777" w:rsidR="00754D89" w:rsidRPr="00850B30" w:rsidRDefault="00754D89" w:rsidP="001B4A93">
            <w:pPr>
              <w:jc w:val="right"/>
            </w:pPr>
          </w:p>
        </w:tc>
        <w:tc>
          <w:tcPr>
            <w:tcW w:w="708" w:type="dxa"/>
          </w:tcPr>
          <w:p w14:paraId="7D5EB8E6" w14:textId="77777777" w:rsidR="00754D89" w:rsidRPr="00850B30" w:rsidRDefault="00754D89" w:rsidP="001B4A93">
            <w:pPr>
              <w:jc w:val="right"/>
            </w:pPr>
          </w:p>
        </w:tc>
        <w:tc>
          <w:tcPr>
            <w:tcW w:w="709" w:type="dxa"/>
          </w:tcPr>
          <w:p w14:paraId="35E83CCD" w14:textId="77777777" w:rsidR="00754D89" w:rsidRPr="00850B30" w:rsidRDefault="00754D89" w:rsidP="001B4A93">
            <w:pPr>
              <w:jc w:val="right"/>
            </w:pPr>
          </w:p>
        </w:tc>
        <w:tc>
          <w:tcPr>
            <w:tcW w:w="709" w:type="dxa"/>
          </w:tcPr>
          <w:p w14:paraId="29715805" w14:textId="77777777" w:rsidR="00754D89" w:rsidRPr="00850B30" w:rsidRDefault="00754D89" w:rsidP="001B4A93">
            <w:pPr>
              <w:jc w:val="right"/>
            </w:pPr>
          </w:p>
        </w:tc>
        <w:tc>
          <w:tcPr>
            <w:tcW w:w="567" w:type="dxa"/>
          </w:tcPr>
          <w:p w14:paraId="7C4A7F98" w14:textId="77777777" w:rsidR="00754D89" w:rsidRPr="00850B30" w:rsidRDefault="00754D89" w:rsidP="001B4A93">
            <w:pPr>
              <w:jc w:val="right"/>
            </w:pPr>
          </w:p>
        </w:tc>
        <w:tc>
          <w:tcPr>
            <w:tcW w:w="850" w:type="dxa"/>
          </w:tcPr>
          <w:p w14:paraId="510DEADF" w14:textId="77777777" w:rsidR="00754D89" w:rsidRDefault="00754D89" w:rsidP="001B4A93">
            <w:pPr>
              <w:jc w:val="right"/>
            </w:pPr>
          </w:p>
        </w:tc>
        <w:tc>
          <w:tcPr>
            <w:tcW w:w="851" w:type="dxa"/>
          </w:tcPr>
          <w:p w14:paraId="1DF84235" w14:textId="77777777" w:rsidR="00754D89" w:rsidRDefault="00754D89" w:rsidP="001B4A93">
            <w:pPr>
              <w:jc w:val="right"/>
            </w:pPr>
          </w:p>
        </w:tc>
      </w:tr>
      <w:tr w:rsidR="001B4A93" w14:paraId="6A3AFA97" w14:textId="77777777" w:rsidTr="00754D89">
        <w:tc>
          <w:tcPr>
            <w:tcW w:w="935" w:type="dxa"/>
          </w:tcPr>
          <w:p w14:paraId="13AB7AD2" w14:textId="77777777" w:rsidR="001B4A93" w:rsidRDefault="001B4A93" w:rsidP="00754D89">
            <w:r>
              <w:t>C34</w:t>
            </w:r>
          </w:p>
        </w:tc>
        <w:tc>
          <w:tcPr>
            <w:tcW w:w="591" w:type="dxa"/>
          </w:tcPr>
          <w:p w14:paraId="3493814A" w14:textId="77777777" w:rsidR="001B4A93" w:rsidRPr="000C1327" w:rsidRDefault="001B4A93" w:rsidP="001B4A93">
            <w:pPr>
              <w:jc w:val="right"/>
            </w:pPr>
            <w:r w:rsidRPr="000C1327">
              <w:t>0</w:t>
            </w:r>
          </w:p>
        </w:tc>
        <w:tc>
          <w:tcPr>
            <w:tcW w:w="709" w:type="dxa"/>
          </w:tcPr>
          <w:p w14:paraId="19D3B3CD" w14:textId="77777777" w:rsidR="001B4A93" w:rsidRPr="000C1327" w:rsidRDefault="001B4A93" w:rsidP="001B4A93">
            <w:pPr>
              <w:jc w:val="right"/>
            </w:pPr>
            <w:r w:rsidRPr="000C1327">
              <w:t>132</w:t>
            </w:r>
          </w:p>
        </w:tc>
        <w:tc>
          <w:tcPr>
            <w:tcW w:w="708" w:type="dxa"/>
          </w:tcPr>
          <w:p w14:paraId="69A570A0" w14:textId="77777777" w:rsidR="001B4A93" w:rsidRPr="000C1327" w:rsidRDefault="001B4A93" w:rsidP="001B4A93">
            <w:pPr>
              <w:jc w:val="right"/>
            </w:pPr>
            <w:r w:rsidRPr="000C1327">
              <w:t>6</w:t>
            </w:r>
          </w:p>
        </w:tc>
        <w:tc>
          <w:tcPr>
            <w:tcW w:w="709" w:type="dxa"/>
          </w:tcPr>
          <w:p w14:paraId="0ADE89F6" w14:textId="77777777" w:rsidR="001B4A93" w:rsidRPr="000C1327" w:rsidRDefault="001B4A93" w:rsidP="001B4A93">
            <w:pPr>
              <w:jc w:val="right"/>
            </w:pPr>
            <w:r w:rsidRPr="000C1327">
              <w:t>14</w:t>
            </w:r>
          </w:p>
        </w:tc>
        <w:tc>
          <w:tcPr>
            <w:tcW w:w="851" w:type="dxa"/>
          </w:tcPr>
          <w:p w14:paraId="165F620F" w14:textId="77777777" w:rsidR="001B4A93" w:rsidRPr="000C1327" w:rsidRDefault="001B4A93" w:rsidP="001B4A93">
            <w:pPr>
              <w:jc w:val="right"/>
            </w:pPr>
            <w:r w:rsidRPr="000C1327">
              <w:t>24</w:t>
            </w:r>
          </w:p>
        </w:tc>
        <w:tc>
          <w:tcPr>
            <w:tcW w:w="708" w:type="dxa"/>
          </w:tcPr>
          <w:p w14:paraId="64419C0F" w14:textId="77777777" w:rsidR="001B4A93" w:rsidRPr="000C1327" w:rsidRDefault="001B4A93" w:rsidP="001B4A93">
            <w:pPr>
              <w:jc w:val="right"/>
            </w:pPr>
            <w:r w:rsidRPr="000C1327">
              <w:t>41</w:t>
            </w:r>
          </w:p>
        </w:tc>
        <w:tc>
          <w:tcPr>
            <w:tcW w:w="709" w:type="dxa"/>
          </w:tcPr>
          <w:p w14:paraId="440CD7A5" w14:textId="77777777" w:rsidR="001B4A93" w:rsidRPr="000C1327" w:rsidRDefault="001B4A93" w:rsidP="001B4A93">
            <w:pPr>
              <w:jc w:val="right"/>
            </w:pPr>
            <w:r w:rsidRPr="000C1327">
              <w:t>84</w:t>
            </w:r>
          </w:p>
        </w:tc>
        <w:tc>
          <w:tcPr>
            <w:tcW w:w="709" w:type="dxa"/>
          </w:tcPr>
          <w:p w14:paraId="3BB9B9DF" w14:textId="77777777" w:rsidR="001B4A93" w:rsidRPr="000C1327" w:rsidRDefault="001B4A93" w:rsidP="001B4A93">
            <w:pPr>
              <w:jc w:val="right"/>
            </w:pPr>
            <w:r w:rsidRPr="000C1327">
              <w:t>1</w:t>
            </w:r>
          </w:p>
        </w:tc>
        <w:tc>
          <w:tcPr>
            <w:tcW w:w="567" w:type="dxa"/>
          </w:tcPr>
          <w:p w14:paraId="5F1C6D30" w14:textId="77777777" w:rsidR="001B4A93" w:rsidRPr="000C1327" w:rsidRDefault="001B4A93" w:rsidP="001B4A93">
            <w:pPr>
              <w:jc w:val="right"/>
            </w:pPr>
            <w:r w:rsidRPr="000C1327">
              <w:t>9</w:t>
            </w:r>
          </w:p>
        </w:tc>
        <w:tc>
          <w:tcPr>
            <w:tcW w:w="850" w:type="dxa"/>
          </w:tcPr>
          <w:p w14:paraId="6095A7B9" w14:textId="77777777" w:rsidR="001B4A93" w:rsidRPr="000C1327" w:rsidRDefault="001B4A93" w:rsidP="001B4A93">
            <w:pPr>
              <w:jc w:val="right"/>
            </w:pPr>
            <w:r w:rsidRPr="000C1327">
              <w:t>107</w:t>
            </w:r>
          </w:p>
        </w:tc>
        <w:tc>
          <w:tcPr>
            <w:tcW w:w="851" w:type="dxa"/>
          </w:tcPr>
          <w:p w14:paraId="68504384" w14:textId="77777777" w:rsidR="001B4A93" w:rsidRDefault="001B4A93" w:rsidP="001B4A93">
            <w:pPr>
              <w:jc w:val="right"/>
            </w:pPr>
            <w:r w:rsidRPr="000C1327">
              <w:t>195</w:t>
            </w:r>
          </w:p>
        </w:tc>
      </w:tr>
      <w:tr w:rsidR="00754D89" w14:paraId="7F1D575E" w14:textId="77777777" w:rsidTr="00754D89">
        <w:tc>
          <w:tcPr>
            <w:tcW w:w="935" w:type="dxa"/>
          </w:tcPr>
          <w:p w14:paraId="73AC5250" w14:textId="77777777" w:rsidR="00754D89" w:rsidRDefault="00754D89" w:rsidP="00754D89">
            <w:r>
              <w:t>C50</w:t>
            </w:r>
          </w:p>
        </w:tc>
        <w:tc>
          <w:tcPr>
            <w:tcW w:w="591" w:type="dxa"/>
          </w:tcPr>
          <w:p w14:paraId="34DEB0A3" w14:textId="77777777" w:rsidR="00754D89" w:rsidRPr="00BA748B" w:rsidRDefault="00754D89" w:rsidP="001B4A93">
            <w:pPr>
              <w:jc w:val="right"/>
            </w:pPr>
            <w:r w:rsidRPr="00BA748B">
              <w:t>0</w:t>
            </w:r>
          </w:p>
        </w:tc>
        <w:tc>
          <w:tcPr>
            <w:tcW w:w="709" w:type="dxa"/>
          </w:tcPr>
          <w:p w14:paraId="5E2B3481" w14:textId="77777777" w:rsidR="00754D89" w:rsidRPr="00BA748B" w:rsidRDefault="00754D89" w:rsidP="001B4A93">
            <w:pPr>
              <w:jc w:val="right"/>
            </w:pPr>
            <w:r w:rsidRPr="00BA748B">
              <w:t>160</w:t>
            </w:r>
          </w:p>
        </w:tc>
        <w:tc>
          <w:tcPr>
            <w:tcW w:w="708" w:type="dxa"/>
          </w:tcPr>
          <w:p w14:paraId="3A8A2A28" w14:textId="77777777" w:rsidR="00754D89" w:rsidRPr="00BA748B" w:rsidRDefault="00754D89" w:rsidP="001B4A93">
            <w:pPr>
              <w:jc w:val="right"/>
            </w:pPr>
            <w:r w:rsidRPr="00BA748B">
              <w:t>6</w:t>
            </w:r>
          </w:p>
        </w:tc>
        <w:tc>
          <w:tcPr>
            <w:tcW w:w="709" w:type="dxa"/>
          </w:tcPr>
          <w:p w14:paraId="61800C95" w14:textId="77777777" w:rsidR="00754D89" w:rsidRPr="00BA748B" w:rsidRDefault="00754D89" w:rsidP="001B4A93">
            <w:pPr>
              <w:jc w:val="right"/>
            </w:pPr>
            <w:r w:rsidRPr="00BA748B">
              <w:t>18</w:t>
            </w:r>
          </w:p>
        </w:tc>
        <w:tc>
          <w:tcPr>
            <w:tcW w:w="851" w:type="dxa"/>
          </w:tcPr>
          <w:p w14:paraId="086F97FC" w14:textId="77777777" w:rsidR="00754D89" w:rsidRPr="00BA748B" w:rsidRDefault="00754D89" w:rsidP="001B4A93">
            <w:pPr>
              <w:jc w:val="right"/>
            </w:pPr>
            <w:r w:rsidRPr="00BA748B">
              <w:t>32</w:t>
            </w:r>
          </w:p>
        </w:tc>
        <w:tc>
          <w:tcPr>
            <w:tcW w:w="708" w:type="dxa"/>
          </w:tcPr>
          <w:p w14:paraId="3C264895" w14:textId="77777777" w:rsidR="00754D89" w:rsidRPr="00BA748B" w:rsidRDefault="00754D89" w:rsidP="001B4A93">
            <w:pPr>
              <w:jc w:val="right"/>
            </w:pPr>
            <w:r w:rsidRPr="00BA748B">
              <w:t>48</w:t>
            </w:r>
          </w:p>
        </w:tc>
        <w:tc>
          <w:tcPr>
            <w:tcW w:w="709" w:type="dxa"/>
          </w:tcPr>
          <w:p w14:paraId="23BB5226" w14:textId="77777777" w:rsidR="00754D89" w:rsidRPr="00BA748B" w:rsidRDefault="00754D89" w:rsidP="001B4A93">
            <w:pPr>
              <w:jc w:val="right"/>
            </w:pPr>
            <w:r w:rsidRPr="00BA748B">
              <w:t>100</w:t>
            </w:r>
          </w:p>
        </w:tc>
        <w:tc>
          <w:tcPr>
            <w:tcW w:w="709" w:type="dxa"/>
          </w:tcPr>
          <w:p w14:paraId="644B435C" w14:textId="77777777" w:rsidR="00754D89" w:rsidRPr="00BA748B" w:rsidRDefault="00754D89" w:rsidP="001B4A93">
            <w:pPr>
              <w:jc w:val="right"/>
            </w:pPr>
            <w:r w:rsidRPr="00BA748B">
              <w:t>1</w:t>
            </w:r>
          </w:p>
        </w:tc>
        <w:tc>
          <w:tcPr>
            <w:tcW w:w="567" w:type="dxa"/>
          </w:tcPr>
          <w:p w14:paraId="36640C2B" w14:textId="77777777" w:rsidR="00754D89" w:rsidRPr="00BA748B" w:rsidRDefault="00754D89" w:rsidP="001B4A93">
            <w:pPr>
              <w:jc w:val="right"/>
            </w:pPr>
            <w:r w:rsidRPr="00BA748B">
              <w:t>9</w:t>
            </w:r>
          </w:p>
        </w:tc>
        <w:tc>
          <w:tcPr>
            <w:tcW w:w="850" w:type="dxa"/>
          </w:tcPr>
          <w:p w14:paraId="3733AF1B" w14:textId="77777777" w:rsidR="00754D89" w:rsidRPr="00BA748B" w:rsidRDefault="00754D89" w:rsidP="001B4A93">
            <w:pPr>
              <w:jc w:val="right"/>
            </w:pPr>
            <w:r w:rsidRPr="00BA748B">
              <w:t>79</w:t>
            </w:r>
          </w:p>
        </w:tc>
        <w:tc>
          <w:tcPr>
            <w:tcW w:w="851" w:type="dxa"/>
          </w:tcPr>
          <w:p w14:paraId="54D15E59" w14:textId="77777777" w:rsidR="00754D89" w:rsidRDefault="00754D89" w:rsidP="001B4A93">
            <w:pPr>
              <w:jc w:val="right"/>
            </w:pPr>
            <w:r w:rsidRPr="00BA748B">
              <w:t>191</w:t>
            </w:r>
          </w:p>
        </w:tc>
      </w:tr>
      <w:tr w:rsidR="00754D89" w14:paraId="3CB4D5DE" w14:textId="77777777" w:rsidTr="00754D89">
        <w:tc>
          <w:tcPr>
            <w:tcW w:w="935" w:type="dxa"/>
          </w:tcPr>
          <w:p w14:paraId="23ADA597" w14:textId="77777777" w:rsidR="00754D89" w:rsidRDefault="00754D89" w:rsidP="00754D89">
            <w:r>
              <w:t>C67</w:t>
            </w:r>
          </w:p>
        </w:tc>
        <w:tc>
          <w:tcPr>
            <w:tcW w:w="591" w:type="dxa"/>
          </w:tcPr>
          <w:p w14:paraId="57B64FD2" w14:textId="77777777" w:rsidR="00754D89" w:rsidRPr="007410EA" w:rsidRDefault="00754D89" w:rsidP="001B4A93">
            <w:pPr>
              <w:jc w:val="right"/>
            </w:pPr>
            <w:r w:rsidRPr="007410EA">
              <w:t>0</w:t>
            </w:r>
          </w:p>
        </w:tc>
        <w:tc>
          <w:tcPr>
            <w:tcW w:w="709" w:type="dxa"/>
          </w:tcPr>
          <w:p w14:paraId="08210D73" w14:textId="77777777" w:rsidR="00754D89" w:rsidRPr="007410EA" w:rsidRDefault="00754D89" w:rsidP="001B4A93">
            <w:pPr>
              <w:jc w:val="right"/>
            </w:pPr>
            <w:r w:rsidRPr="007410EA">
              <w:t>74</w:t>
            </w:r>
          </w:p>
        </w:tc>
        <w:tc>
          <w:tcPr>
            <w:tcW w:w="708" w:type="dxa"/>
          </w:tcPr>
          <w:p w14:paraId="770DA64D" w14:textId="77777777" w:rsidR="00754D89" w:rsidRPr="007410EA" w:rsidRDefault="00754D89" w:rsidP="001B4A93">
            <w:pPr>
              <w:jc w:val="right"/>
            </w:pPr>
            <w:r w:rsidRPr="007410EA">
              <w:t>2</w:t>
            </w:r>
          </w:p>
        </w:tc>
        <w:tc>
          <w:tcPr>
            <w:tcW w:w="709" w:type="dxa"/>
          </w:tcPr>
          <w:p w14:paraId="61B1DAA5" w14:textId="77777777" w:rsidR="00754D89" w:rsidRPr="007410EA" w:rsidRDefault="00754D89" w:rsidP="001B4A93">
            <w:pPr>
              <w:jc w:val="right"/>
            </w:pPr>
            <w:r w:rsidRPr="007410EA">
              <w:t>6</w:t>
            </w:r>
          </w:p>
        </w:tc>
        <w:tc>
          <w:tcPr>
            <w:tcW w:w="851" w:type="dxa"/>
          </w:tcPr>
          <w:p w14:paraId="7F1DE3C0" w14:textId="77777777" w:rsidR="00754D89" w:rsidRPr="007410EA" w:rsidRDefault="00754D89" w:rsidP="001B4A93">
            <w:pPr>
              <w:jc w:val="right"/>
            </w:pPr>
            <w:r w:rsidRPr="007410EA">
              <w:t>12</w:t>
            </w:r>
          </w:p>
        </w:tc>
        <w:tc>
          <w:tcPr>
            <w:tcW w:w="708" w:type="dxa"/>
          </w:tcPr>
          <w:p w14:paraId="38B72799" w14:textId="77777777" w:rsidR="00754D89" w:rsidRPr="007410EA" w:rsidRDefault="00754D89" w:rsidP="001B4A93">
            <w:pPr>
              <w:jc w:val="right"/>
            </w:pPr>
            <w:r w:rsidRPr="007410EA">
              <w:t>20</w:t>
            </w:r>
          </w:p>
        </w:tc>
        <w:tc>
          <w:tcPr>
            <w:tcW w:w="709" w:type="dxa"/>
          </w:tcPr>
          <w:p w14:paraId="6576F351" w14:textId="77777777" w:rsidR="00754D89" w:rsidRPr="007410EA" w:rsidRDefault="00754D89" w:rsidP="001B4A93">
            <w:pPr>
              <w:jc w:val="right"/>
            </w:pPr>
            <w:r w:rsidRPr="007410EA">
              <w:t>41</w:t>
            </w:r>
          </w:p>
        </w:tc>
        <w:tc>
          <w:tcPr>
            <w:tcW w:w="709" w:type="dxa"/>
          </w:tcPr>
          <w:p w14:paraId="1F61695B" w14:textId="77777777" w:rsidR="00754D89" w:rsidRPr="007410EA" w:rsidRDefault="00754D89" w:rsidP="001B4A93">
            <w:pPr>
              <w:jc w:val="right"/>
            </w:pPr>
            <w:r w:rsidRPr="007410EA">
              <w:t>7</w:t>
            </w:r>
          </w:p>
        </w:tc>
        <w:tc>
          <w:tcPr>
            <w:tcW w:w="567" w:type="dxa"/>
          </w:tcPr>
          <w:p w14:paraId="7713965B" w14:textId="77777777" w:rsidR="00754D89" w:rsidRPr="007410EA" w:rsidRDefault="00754D89" w:rsidP="001B4A93">
            <w:pPr>
              <w:jc w:val="right"/>
            </w:pPr>
            <w:r w:rsidRPr="007410EA">
              <w:t>35</w:t>
            </w:r>
          </w:p>
        </w:tc>
        <w:tc>
          <w:tcPr>
            <w:tcW w:w="850" w:type="dxa"/>
          </w:tcPr>
          <w:p w14:paraId="457C1A25" w14:textId="77777777" w:rsidR="00754D89" w:rsidRPr="007410EA" w:rsidRDefault="00754D89" w:rsidP="001B4A93">
            <w:pPr>
              <w:jc w:val="right"/>
            </w:pPr>
            <w:r w:rsidRPr="007410EA">
              <w:t>177</w:t>
            </w:r>
          </w:p>
        </w:tc>
        <w:tc>
          <w:tcPr>
            <w:tcW w:w="851" w:type="dxa"/>
          </w:tcPr>
          <w:p w14:paraId="4503C54C" w14:textId="77777777" w:rsidR="00754D89" w:rsidRDefault="00754D89" w:rsidP="001B4A93">
            <w:pPr>
              <w:jc w:val="right"/>
            </w:pPr>
            <w:r w:rsidRPr="007410EA">
              <w:t>202</w:t>
            </w:r>
          </w:p>
        </w:tc>
      </w:tr>
      <w:tr w:rsidR="00754D89" w14:paraId="2CC6906C" w14:textId="77777777" w:rsidTr="00754D89">
        <w:tc>
          <w:tcPr>
            <w:tcW w:w="935" w:type="dxa"/>
          </w:tcPr>
          <w:p w14:paraId="007D76A6" w14:textId="77777777" w:rsidR="00754D89" w:rsidRDefault="00754D89" w:rsidP="00754D89">
            <w:r>
              <w:t>C71</w:t>
            </w:r>
          </w:p>
        </w:tc>
        <w:tc>
          <w:tcPr>
            <w:tcW w:w="591" w:type="dxa"/>
          </w:tcPr>
          <w:p w14:paraId="683D7F57" w14:textId="77777777" w:rsidR="00754D89" w:rsidRPr="009B34A3" w:rsidRDefault="00754D89" w:rsidP="001B4A93">
            <w:pPr>
              <w:jc w:val="right"/>
            </w:pPr>
            <w:r w:rsidRPr="009B34A3">
              <w:t>0</w:t>
            </w:r>
          </w:p>
        </w:tc>
        <w:tc>
          <w:tcPr>
            <w:tcW w:w="709" w:type="dxa"/>
          </w:tcPr>
          <w:p w14:paraId="1A4B1FED" w14:textId="77777777" w:rsidR="00754D89" w:rsidRPr="009B34A3" w:rsidRDefault="00754D89" w:rsidP="001B4A93">
            <w:pPr>
              <w:jc w:val="right"/>
            </w:pPr>
            <w:r w:rsidRPr="009B34A3">
              <w:t>26</w:t>
            </w:r>
          </w:p>
        </w:tc>
        <w:tc>
          <w:tcPr>
            <w:tcW w:w="708" w:type="dxa"/>
          </w:tcPr>
          <w:p w14:paraId="4F147494" w14:textId="77777777" w:rsidR="00754D89" w:rsidRPr="009B34A3" w:rsidRDefault="00754D89" w:rsidP="001B4A93">
            <w:pPr>
              <w:jc w:val="right"/>
            </w:pPr>
            <w:r w:rsidRPr="009B34A3">
              <w:t>0</w:t>
            </w:r>
          </w:p>
        </w:tc>
        <w:tc>
          <w:tcPr>
            <w:tcW w:w="709" w:type="dxa"/>
          </w:tcPr>
          <w:p w14:paraId="5EC9356B" w14:textId="77777777" w:rsidR="00754D89" w:rsidRPr="009B34A3" w:rsidRDefault="00754D89" w:rsidP="001B4A93">
            <w:pPr>
              <w:jc w:val="right"/>
            </w:pPr>
            <w:r w:rsidRPr="009B34A3">
              <w:t>0</w:t>
            </w:r>
          </w:p>
        </w:tc>
        <w:tc>
          <w:tcPr>
            <w:tcW w:w="851" w:type="dxa"/>
          </w:tcPr>
          <w:p w14:paraId="68133A09" w14:textId="77777777" w:rsidR="00754D89" w:rsidRPr="009B34A3" w:rsidRDefault="00754D89" w:rsidP="001B4A93">
            <w:pPr>
              <w:jc w:val="right"/>
            </w:pPr>
            <w:r w:rsidRPr="009B34A3">
              <w:t>2</w:t>
            </w:r>
          </w:p>
        </w:tc>
        <w:tc>
          <w:tcPr>
            <w:tcW w:w="708" w:type="dxa"/>
          </w:tcPr>
          <w:p w14:paraId="44A66840" w14:textId="77777777" w:rsidR="00754D89" w:rsidRPr="009B34A3" w:rsidRDefault="00754D89" w:rsidP="001B4A93">
            <w:pPr>
              <w:jc w:val="right"/>
            </w:pPr>
            <w:r w:rsidRPr="009B34A3">
              <w:t>6</w:t>
            </w:r>
          </w:p>
        </w:tc>
        <w:tc>
          <w:tcPr>
            <w:tcW w:w="709" w:type="dxa"/>
          </w:tcPr>
          <w:p w14:paraId="3EFA3831" w14:textId="77777777" w:rsidR="00754D89" w:rsidRPr="009B34A3" w:rsidRDefault="00754D89" w:rsidP="001B4A93">
            <w:pPr>
              <w:jc w:val="right"/>
            </w:pPr>
            <w:r w:rsidRPr="009B34A3">
              <w:t>12</w:t>
            </w:r>
          </w:p>
        </w:tc>
        <w:tc>
          <w:tcPr>
            <w:tcW w:w="709" w:type="dxa"/>
          </w:tcPr>
          <w:p w14:paraId="204A7A95" w14:textId="77777777" w:rsidR="00754D89" w:rsidRPr="009B34A3" w:rsidRDefault="00754D89" w:rsidP="001B4A93">
            <w:pPr>
              <w:jc w:val="right"/>
            </w:pPr>
            <w:r w:rsidRPr="009B34A3">
              <w:t>58</w:t>
            </w:r>
          </w:p>
        </w:tc>
        <w:tc>
          <w:tcPr>
            <w:tcW w:w="567" w:type="dxa"/>
          </w:tcPr>
          <w:p w14:paraId="644D643E" w14:textId="77777777" w:rsidR="00754D89" w:rsidRPr="009B34A3" w:rsidRDefault="00754D89" w:rsidP="001B4A93">
            <w:pPr>
              <w:jc w:val="right"/>
            </w:pPr>
            <w:r w:rsidRPr="009B34A3">
              <w:t>141</w:t>
            </w:r>
          </w:p>
        </w:tc>
        <w:tc>
          <w:tcPr>
            <w:tcW w:w="850" w:type="dxa"/>
          </w:tcPr>
          <w:p w14:paraId="080B8E9F" w14:textId="77777777" w:rsidR="00754D89" w:rsidRPr="009B34A3" w:rsidRDefault="00754D89" w:rsidP="001B4A93">
            <w:pPr>
              <w:jc w:val="right"/>
            </w:pPr>
            <w:r w:rsidRPr="009B34A3">
              <w:t>201</w:t>
            </w:r>
          </w:p>
        </w:tc>
        <w:tc>
          <w:tcPr>
            <w:tcW w:w="851" w:type="dxa"/>
          </w:tcPr>
          <w:p w14:paraId="3E6B130C" w14:textId="77777777" w:rsidR="00754D89" w:rsidRDefault="00754D89" w:rsidP="001B4A93">
            <w:pPr>
              <w:jc w:val="right"/>
            </w:pPr>
            <w:r w:rsidRPr="009B34A3">
              <w:t>202</w:t>
            </w:r>
          </w:p>
        </w:tc>
      </w:tr>
      <w:tr w:rsidR="00754D89" w14:paraId="211FE1A5" w14:textId="77777777" w:rsidTr="00754D89">
        <w:tc>
          <w:tcPr>
            <w:tcW w:w="935" w:type="dxa"/>
          </w:tcPr>
          <w:p w14:paraId="589F49A3" w14:textId="77777777" w:rsidR="00754D89" w:rsidRDefault="00754D89" w:rsidP="00754D89">
            <w:r>
              <w:t>C22</w:t>
            </w:r>
          </w:p>
        </w:tc>
        <w:tc>
          <w:tcPr>
            <w:tcW w:w="591" w:type="dxa"/>
          </w:tcPr>
          <w:p w14:paraId="71D8DA36" w14:textId="77777777" w:rsidR="00754D89" w:rsidRPr="00817546" w:rsidRDefault="00754D89" w:rsidP="001B4A93">
            <w:pPr>
              <w:jc w:val="right"/>
            </w:pPr>
            <w:r w:rsidRPr="00817546">
              <w:t>0</w:t>
            </w:r>
          </w:p>
        </w:tc>
        <w:tc>
          <w:tcPr>
            <w:tcW w:w="709" w:type="dxa"/>
          </w:tcPr>
          <w:p w14:paraId="27384E51" w14:textId="77777777" w:rsidR="00754D89" w:rsidRPr="00817546" w:rsidRDefault="00754D89" w:rsidP="001B4A93">
            <w:pPr>
              <w:jc w:val="right"/>
            </w:pPr>
            <w:r w:rsidRPr="00817546">
              <w:t>14</w:t>
            </w:r>
          </w:p>
        </w:tc>
        <w:tc>
          <w:tcPr>
            <w:tcW w:w="708" w:type="dxa"/>
          </w:tcPr>
          <w:p w14:paraId="36214747" w14:textId="77777777" w:rsidR="00754D89" w:rsidRPr="00817546" w:rsidRDefault="00754D89" w:rsidP="001B4A93">
            <w:pPr>
              <w:jc w:val="right"/>
            </w:pPr>
            <w:r w:rsidRPr="00817546">
              <w:t>0</w:t>
            </w:r>
          </w:p>
        </w:tc>
        <w:tc>
          <w:tcPr>
            <w:tcW w:w="709" w:type="dxa"/>
          </w:tcPr>
          <w:p w14:paraId="35B83E11" w14:textId="77777777" w:rsidR="00754D89" w:rsidRPr="00817546" w:rsidRDefault="00754D89" w:rsidP="001B4A93">
            <w:pPr>
              <w:jc w:val="right"/>
            </w:pPr>
            <w:r w:rsidRPr="00817546">
              <w:t>0</w:t>
            </w:r>
          </w:p>
        </w:tc>
        <w:tc>
          <w:tcPr>
            <w:tcW w:w="851" w:type="dxa"/>
          </w:tcPr>
          <w:p w14:paraId="7831F2C1" w14:textId="77777777" w:rsidR="00754D89" w:rsidRPr="00817546" w:rsidRDefault="00754D89" w:rsidP="001B4A93">
            <w:pPr>
              <w:jc w:val="right"/>
            </w:pPr>
            <w:r w:rsidRPr="00817546">
              <w:t>2</w:t>
            </w:r>
          </w:p>
        </w:tc>
        <w:tc>
          <w:tcPr>
            <w:tcW w:w="708" w:type="dxa"/>
          </w:tcPr>
          <w:p w14:paraId="2F3ADB7D" w14:textId="77777777" w:rsidR="00754D89" w:rsidRPr="00817546" w:rsidRDefault="00754D89" w:rsidP="001B4A93">
            <w:pPr>
              <w:jc w:val="right"/>
            </w:pPr>
            <w:r w:rsidRPr="00817546">
              <w:t>3</w:t>
            </w:r>
          </w:p>
        </w:tc>
        <w:tc>
          <w:tcPr>
            <w:tcW w:w="709" w:type="dxa"/>
          </w:tcPr>
          <w:p w14:paraId="00030A2E" w14:textId="77777777" w:rsidR="00754D89" w:rsidRPr="00817546" w:rsidRDefault="00754D89" w:rsidP="001B4A93">
            <w:pPr>
              <w:jc w:val="right"/>
            </w:pPr>
            <w:r w:rsidRPr="00817546">
              <w:t>8</w:t>
            </w:r>
          </w:p>
        </w:tc>
        <w:tc>
          <w:tcPr>
            <w:tcW w:w="709" w:type="dxa"/>
          </w:tcPr>
          <w:p w14:paraId="0FAA29EE" w14:textId="77777777" w:rsidR="00754D89" w:rsidRPr="00817546" w:rsidRDefault="00754D89" w:rsidP="001B4A93">
            <w:pPr>
              <w:jc w:val="right"/>
            </w:pPr>
            <w:r w:rsidRPr="00817546">
              <w:t>90</w:t>
            </w:r>
          </w:p>
        </w:tc>
        <w:tc>
          <w:tcPr>
            <w:tcW w:w="567" w:type="dxa"/>
          </w:tcPr>
          <w:p w14:paraId="0E17512E" w14:textId="77777777" w:rsidR="00754D89" w:rsidRPr="00817546" w:rsidRDefault="00754D89" w:rsidP="001B4A93">
            <w:pPr>
              <w:jc w:val="right"/>
            </w:pPr>
            <w:r w:rsidRPr="00817546">
              <w:t>174</w:t>
            </w:r>
          </w:p>
        </w:tc>
        <w:tc>
          <w:tcPr>
            <w:tcW w:w="850" w:type="dxa"/>
          </w:tcPr>
          <w:p w14:paraId="2F91F81D" w14:textId="77777777" w:rsidR="00754D89" w:rsidRPr="00817546" w:rsidRDefault="00754D89" w:rsidP="001B4A93">
            <w:pPr>
              <w:jc w:val="right"/>
            </w:pPr>
            <w:r w:rsidRPr="00817546">
              <w:t>202</w:t>
            </w:r>
          </w:p>
        </w:tc>
        <w:tc>
          <w:tcPr>
            <w:tcW w:w="851" w:type="dxa"/>
          </w:tcPr>
          <w:p w14:paraId="0DE83AAE" w14:textId="77777777" w:rsidR="00754D89" w:rsidRDefault="00754D89" w:rsidP="001B4A93">
            <w:pPr>
              <w:jc w:val="right"/>
            </w:pPr>
            <w:r w:rsidRPr="00817546">
              <w:t>202</w:t>
            </w:r>
          </w:p>
        </w:tc>
      </w:tr>
    </w:tbl>
    <w:p w14:paraId="5F202A27" w14:textId="77777777" w:rsidR="00647079" w:rsidRDefault="00647079" w:rsidP="00647079"/>
    <w:p w14:paraId="6FFE0CFE" w14:textId="77777777" w:rsidR="00647079" w:rsidRDefault="00647079" w:rsidP="00647079">
      <w:r>
        <w:t xml:space="preserve">Table XXX. Summary of cancer cases for </w:t>
      </w:r>
      <w:r w:rsidRPr="00563FED">
        <w:rPr>
          <w:b/>
        </w:rPr>
        <w:t>1995</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BD08FF" w14:paraId="2DD0EE26" w14:textId="77777777" w:rsidTr="00BD08FF">
        <w:tc>
          <w:tcPr>
            <w:tcW w:w="817" w:type="dxa"/>
            <w:vMerge w:val="restart"/>
          </w:tcPr>
          <w:p w14:paraId="0045674F" w14:textId="77777777" w:rsidR="00BD08FF" w:rsidRDefault="00BD08FF" w:rsidP="009C12DB">
            <w:r>
              <w:t>ICD-10 code</w:t>
            </w:r>
          </w:p>
        </w:tc>
        <w:tc>
          <w:tcPr>
            <w:tcW w:w="4678" w:type="dxa"/>
            <w:gridSpan w:val="7"/>
          </w:tcPr>
          <w:p w14:paraId="0198FF12" w14:textId="77777777" w:rsidR="00BD08FF" w:rsidRDefault="00F42BEB" w:rsidP="009C12DB">
            <w:pPr>
              <w:jc w:val="center"/>
            </w:pPr>
            <w:r>
              <w:t>Cases</w:t>
            </w:r>
          </w:p>
        </w:tc>
        <w:tc>
          <w:tcPr>
            <w:tcW w:w="3685" w:type="dxa"/>
            <w:gridSpan w:val="5"/>
          </w:tcPr>
          <w:p w14:paraId="657DFFF3" w14:textId="77777777" w:rsidR="00BD08FF" w:rsidRDefault="00BD08FF" w:rsidP="009C12DB">
            <w:pPr>
              <w:jc w:val="center"/>
            </w:pPr>
            <w:r>
              <w:t>Divisions</w:t>
            </w:r>
          </w:p>
        </w:tc>
      </w:tr>
      <w:tr w:rsidR="00BD08FF" w14:paraId="077D1247" w14:textId="77777777" w:rsidTr="00BD08FF">
        <w:tc>
          <w:tcPr>
            <w:tcW w:w="817" w:type="dxa"/>
            <w:vMerge/>
          </w:tcPr>
          <w:p w14:paraId="434CF0EF" w14:textId="77777777" w:rsidR="00BD08FF" w:rsidRDefault="00BD08FF" w:rsidP="009C12DB"/>
        </w:tc>
        <w:tc>
          <w:tcPr>
            <w:tcW w:w="567" w:type="dxa"/>
            <w:vMerge w:val="restart"/>
          </w:tcPr>
          <w:p w14:paraId="79C3E573" w14:textId="77777777" w:rsidR="00BD08FF" w:rsidRDefault="00BD08FF" w:rsidP="00BD08FF">
            <w:pPr>
              <w:ind w:right="-108"/>
            </w:pPr>
            <w:r>
              <w:t>Min</w:t>
            </w:r>
          </w:p>
        </w:tc>
        <w:tc>
          <w:tcPr>
            <w:tcW w:w="709" w:type="dxa"/>
            <w:vMerge w:val="restart"/>
          </w:tcPr>
          <w:p w14:paraId="6B466ACE" w14:textId="77777777" w:rsidR="00BD08FF" w:rsidRDefault="00BD08FF" w:rsidP="009C12DB">
            <w:r>
              <w:t>Max</w:t>
            </w:r>
          </w:p>
        </w:tc>
        <w:tc>
          <w:tcPr>
            <w:tcW w:w="3402" w:type="dxa"/>
            <w:gridSpan w:val="5"/>
          </w:tcPr>
          <w:p w14:paraId="077C4EC2" w14:textId="77777777" w:rsidR="00BD08FF" w:rsidRDefault="00BD08FF" w:rsidP="009C12DB">
            <w:pPr>
              <w:jc w:val="center"/>
            </w:pPr>
            <w:r>
              <w:t>Centiles</w:t>
            </w:r>
          </w:p>
        </w:tc>
        <w:tc>
          <w:tcPr>
            <w:tcW w:w="3685" w:type="dxa"/>
            <w:gridSpan w:val="5"/>
          </w:tcPr>
          <w:p w14:paraId="46E62DEF" w14:textId="77777777" w:rsidR="00BD08FF" w:rsidRDefault="00BD08FF" w:rsidP="009C12DB">
            <w:pPr>
              <w:jc w:val="center"/>
            </w:pPr>
            <w:r>
              <w:t>Number with cases less than:</w:t>
            </w:r>
          </w:p>
        </w:tc>
      </w:tr>
      <w:tr w:rsidR="00BD08FF" w14:paraId="2D73333C" w14:textId="77777777" w:rsidTr="00BD08FF">
        <w:tc>
          <w:tcPr>
            <w:tcW w:w="817" w:type="dxa"/>
            <w:vMerge/>
          </w:tcPr>
          <w:p w14:paraId="6432E936" w14:textId="77777777" w:rsidR="00BD08FF" w:rsidRDefault="00BD08FF" w:rsidP="009C12DB"/>
        </w:tc>
        <w:tc>
          <w:tcPr>
            <w:tcW w:w="567" w:type="dxa"/>
            <w:vMerge/>
          </w:tcPr>
          <w:p w14:paraId="10299808" w14:textId="77777777" w:rsidR="00BD08FF" w:rsidRDefault="00BD08FF" w:rsidP="009C12DB"/>
        </w:tc>
        <w:tc>
          <w:tcPr>
            <w:tcW w:w="709" w:type="dxa"/>
            <w:vMerge/>
          </w:tcPr>
          <w:p w14:paraId="26BA3576" w14:textId="77777777" w:rsidR="00BD08FF" w:rsidRDefault="00BD08FF" w:rsidP="009C12DB"/>
        </w:tc>
        <w:tc>
          <w:tcPr>
            <w:tcW w:w="567" w:type="dxa"/>
          </w:tcPr>
          <w:p w14:paraId="50A1BF71" w14:textId="77777777" w:rsidR="00BD08FF" w:rsidRDefault="00BD08FF" w:rsidP="009C12DB">
            <w:pPr>
              <w:jc w:val="center"/>
            </w:pPr>
            <w:r>
              <w:t>5%</w:t>
            </w:r>
          </w:p>
        </w:tc>
        <w:tc>
          <w:tcPr>
            <w:tcW w:w="709" w:type="dxa"/>
          </w:tcPr>
          <w:p w14:paraId="683A2824" w14:textId="77777777" w:rsidR="00BD08FF" w:rsidRDefault="00BD08FF" w:rsidP="009C12DB">
            <w:pPr>
              <w:jc w:val="center"/>
            </w:pPr>
            <w:r>
              <w:t>25%</w:t>
            </w:r>
          </w:p>
        </w:tc>
        <w:tc>
          <w:tcPr>
            <w:tcW w:w="708" w:type="dxa"/>
          </w:tcPr>
          <w:p w14:paraId="1A22E1F8" w14:textId="77777777" w:rsidR="00BD08FF" w:rsidRDefault="00BD08FF" w:rsidP="009C12DB">
            <w:pPr>
              <w:jc w:val="center"/>
            </w:pPr>
            <w:r>
              <w:t>50%</w:t>
            </w:r>
          </w:p>
        </w:tc>
        <w:tc>
          <w:tcPr>
            <w:tcW w:w="709" w:type="dxa"/>
          </w:tcPr>
          <w:p w14:paraId="4743A85B" w14:textId="77777777" w:rsidR="00BD08FF" w:rsidRDefault="00BD08FF" w:rsidP="009C12DB">
            <w:pPr>
              <w:jc w:val="center"/>
            </w:pPr>
            <w:r>
              <w:t>75%</w:t>
            </w:r>
          </w:p>
        </w:tc>
        <w:tc>
          <w:tcPr>
            <w:tcW w:w="709" w:type="dxa"/>
          </w:tcPr>
          <w:p w14:paraId="099E8CEB" w14:textId="77777777" w:rsidR="00BD08FF" w:rsidRDefault="00BD08FF" w:rsidP="009C12DB">
            <w:pPr>
              <w:jc w:val="center"/>
            </w:pPr>
            <w:r>
              <w:t>95%</w:t>
            </w:r>
          </w:p>
        </w:tc>
        <w:tc>
          <w:tcPr>
            <w:tcW w:w="850" w:type="dxa"/>
          </w:tcPr>
          <w:p w14:paraId="2290CF64" w14:textId="77777777" w:rsidR="00BD08FF" w:rsidRDefault="00BD08FF" w:rsidP="009C12DB">
            <w:pPr>
              <w:jc w:val="center"/>
            </w:pPr>
            <w:r>
              <w:t>1</w:t>
            </w:r>
          </w:p>
        </w:tc>
        <w:tc>
          <w:tcPr>
            <w:tcW w:w="709" w:type="dxa"/>
          </w:tcPr>
          <w:p w14:paraId="2870F5C3" w14:textId="77777777" w:rsidR="00BD08FF" w:rsidRDefault="00BD08FF" w:rsidP="009C12DB">
            <w:pPr>
              <w:jc w:val="center"/>
            </w:pPr>
            <w:r>
              <w:t>3</w:t>
            </w:r>
          </w:p>
        </w:tc>
        <w:tc>
          <w:tcPr>
            <w:tcW w:w="709" w:type="dxa"/>
          </w:tcPr>
          <w:p w14:paraId="109109CB" w14:textId="77777777" w:rsidR="00BD08FF" w:rsidRDefault="00BD08FF" w:rsidP="00BD08FF">
            <w:pPr>
              <w:jc w:val="center"/>
            </w:pPr>
            <w:r>
              <w:t>5</w:t>
            </w:r>
          </w:p>
        </w:tc>
        <w:tc>
          <w:tcPr>
            <w:tcW w:w="709" w:type="dxa"/>
          </w:tcPr>
          <w:p w14:paraId="27315CF5" w14:textId="77777777" w:rsidR="00BD08FF" w:rsidRDefault="00BD08FF" w:rsidP="00BD08FF">
            <w:pPr>
              <w:jc w:val="center"/>
            </w:pPr>
            <w:r>
              <w:t>15</w:t>
            </w:r>
          </w:p>
        </w:tc>
        <w:tc>
          <w:tcPr>
            <w:tcW w:w="708" w:type="dxa"/>
          </w:tcPr>
          <w:p w14:paraId="2BC7DCED" w14:textId="77777777" w:rsidR="00BD08FF" w:rsidRDefault="00BD08FF" w:rsidP="009C12DB">
            <w:pPr>
              <w:jc w:val="center"/>
            </w:pPr>
            <w:r>
              <w:t>50</w:t>
            </w:r>
          </w:p>
        </w:tc>
      </w:tr>
      <w:tr w:rsidR="00BD08FF" w14:paraId="27D749BB" w14:textId="77777777" w:rsidTr="00BD08FF">
        <w:tc>
          <w:tcPr>
            <w:tcW w:w="817" w:type="dxa"/>
          </w:tcPr>
          <w:p w14:paraId="3781550C" w14:textId="77777777" w:rsidR="00BD08FF" w:rsidRDefault="00BD08FF" w:rsidP="009C12DB">
            <w:r>
              <w:t>All</w:t>
            </w:r>
          </w:p>
        </w:tc>
        <w:tc>
          <w:tcPr>
            <w:tcW w:w="567" w:type="dxa"/>
          </w:tcPr>
          <w:p w14:paraId="77A87570" w14:textId="77777777" w:rsidR="00BD08FF" w:rsidRPr="002D1305" w:rsidRDefault="00BD08FF" w:rsidP="00785733">
            <w:pPr>
              <w:jc w:val="right"/>
            </w:pPr>
            <w:r w:rsidRPr="002D1305">
              <w:t>0</w:t>
            </w:r>
          </w:p>
        </w:tc>
        <w:tc>
          <w:tcPr>
            <w:tcW w:w="709" w:type="dxa"/>
          </w:tcPr>
          <w:p w14:paraId="14AE3FDA" w14:textId="77777777" w:rsidR="00BD08FF" w:rsidRPr="002D1305" w:rsidRDefault="00BD08FF" w:rsidP="00785733">
            <w:pPr>
              <w:jc w:val="right"/>
            </w:pPr>
            <w:r w:rsidRPr="002D1305">
              <w:t>70</w:t>
            </w:r>
          </w:p>
        </w:tc>
        <w:tc>
          <w:tcPr>
            <w:tcW w:w="567" w:type="dxa"/>
          </w:tcPr>
          <w:p w14:paraId="7BD452E7" w14:textId="77777777" w:rsidR="00BD08FF" w:rsidRPr="002D1305" w:rsidRDefault="00BD08FF" w:rsidP="00785733">
            <w:pPr>
              <w:jc w:val="right"/>
            </w:pPr>
            <w:r w:rsidRPr="002D1305">
              <w:t>2</w:t>
            </w:r>
          </w:p>
        </w:tc>
        <w:tc>
          <w:tcPr>
            <w:tcW w:w="709" w:type="dxa"/>
          </w:tcPr>
          <w:p w14:paraId="1B7D576A" w14:textId="77777777" w:rsidR="00BD08FF" w:rsidRPr="002D1305" w:rsidRDefault="00BD08FF" w:rsidP="00785733">
            <w:pPr>
              <w:jc w:val="right"/>
            </w:pPr>
            <w:r w:rsidRPr="002D1305">
              <w:t>6</w:t>
            </w:r>
          </w:p>
        </w:tc>
        <w:tc>
          <w:tcPr>
            <w:tcW w:w="708" w:type="dxa"/>
          </w:tcPr>
          <w:p w14:paraId="328F3BC6" w14:textId="77777777" w:rsidR="00BD08FF" w:rsidRPr="002D1305" w:rsidRDefault="00BD08FF" w:rsidP="00785733">
            <w:pPr>
              <w:jc w:val="right"/>
            </w:pPr>
            <w:r w:rsidRPr="002D1305">
              <w:t>12</w:t>
            </w:r>
          </w:p>
        </w:tc>
        <w:tc>
          <w:tcPr>
            <w:tcW w:w="709" w:type="dxa"/>
          </w:tcPr>
          <w:p w14:paraId="3BF4F299" w14:textId="77777777" w:rsidR="00BD08FF" w:rsidRPr="002D1305" w:rsidRDefault="00BD08FF" w:rsidP="00785733">
            <w:pPr>
              <w:jc w:val="right"/>
            </w:pPr>
            <w:r w:rsidRPr="002D1305">
              <w:t>22</w:t>
            </w:r>
          </w:p>
        </w:tc>
        <w:tc>
          <w:tcPr>
            <w:tcW w:w="709" w:type="dxa"/>
          </w:tcPr>
          <w:p w14:paraId="3F0B9EFD" w14:textId="77777777" w:rsidR="00BD08FF" w:rsidRPr="002D1305" w:rsidRDefault="00BD08FF" w:rsidP="00785733">
            <w:pPr>
              <w:jc w:val="right"/>
            </w:pPr>
            <w:r w:rsidRPr="002D1305">
              <w:t>42</w:t>
            </w:r>
          </w:p>
        </w:tc>
        <w:tc>
          <w:tcPr>
            <w:tcW w:w="850" w:type="dxa"/>
          </w:tcPr>
          <w:p w14:paraId="3BDF2DB9" w14:textId="77777777" w:rsidR="00BD08FF" w:rsidRPr="002D1305" w:rsidRDefault="00BD08FF" w:rsidP="00785733">
            <w:pPr>
              <w:jc w:val="right"/>
            </w:pPr>
            <w:r w:rsidRPr="002D1305">
              <w:t>38</w:t>
            </w:r>
          </w:p>
        </w:tc>
        <w:tc>
          <w:tcPr>
            <w:tcW w:w="709" w:type="dxa"/>
          </w:tcPr>
          <w:p w14:paraId="7BE9D590" w14:textId="77777777" w:rsidR="00BD08FF" w:rsidRPr="002D1305" w:rsidRDefault="00BD08FF" w:rsidP="00785733">
            <w:pPr>
              <w:jc w:val="right"/>
            </w:pPr>
            <w:r w:rsidRPr="002D1305">
              <w:t>115</w:t>
            </w:r>
          </w:p>
        </w:tc>
        <w:tc>
          <w:tcPr>
            <w:tcW w:w="709" w:type="dxa"/>
          </w:tcPr>
          <w:p w14:paraId="54B300D4" w14:textId="77777777" w:rsidR="00BD08FF" w:rsidRPr="002D1305" w:rsidRDefault="00BD08FF" w:rsidP="00785733">
            <w:pPr>
              <w:jc w:val="right"/>
            </w:pPr>
            <w:r w:rsidRPr="002D1305">
              <w:t>237</w:t>
            </w:r>
          </w:p>
        </w:tc>
        <w:tc>
          <w:tcPr>
            <w:tcW w:w="709" w:type="dxa"/>
          </w:tcPr>
          <w:p w14:paraId="7233A73E" w14:textId="77777777" w:rsidR="00BD08FF" w:rsidRPr="002D1305" w:rsidRDefault="00BD08FF" w:rsidP="00785733">
            <w:pPr>
              <w:jc w:val="right"/>
            </w:pPr>
            <w:r w:rsidRPr="002D1305">
              <w:t>719</w:t>
            </w:r>
          </w:p>
        </w:tc>
        <w:tc>
          <w:tcPr>
            <w:tcW w:w="708" w:type="dxa"/>
          </w:tcPr>
          <w:p w14:paraId="42A3FABF" w14:textId="77777777" w:rsidR="00BD08FF" w:rsidRDefault="00BD08FF" w:rsidP="00785733">
            <w:pPr>
              <w:jc w:val="right"/>
            </w:pPr>
            <w:r w:rsidRPr="002D1305">
              <w:t>1204</w:t>
            </w:r>
          </w:p>
        </w:tc>
      </w:tr>
      <w:tr w:rsidR="00785733" w14:paraId="63D8C55E" w14:textId="77777777" w:rsidTr="00BD08FF">
        <w:tc>
          <w:tcPr>
            <w:tcW w:w="817" w:type="dxa"/>
          </w:tcPr>
          <w:p w14:paraId="09344455" w14:textId="77777777" w:rsidR="00785733" w:rsidRDefault="00785733" w:rsidP="009C12DB">
            <w:r>
              <w:t>C349</w:t>
            </w:r>
          </w:p>
        </w:tc>
        <w:tc>
          <w:tcPr>
            <w:tcW w:w="567" w:type="dxa"/>
          </w:tcPr>
          <w:p w14:paraId="352E299A" w14:textId="77777777" w:rsidR="00785733" w:rsidRPr="00647F1A" w:rsidRDefault="00785733" w:rsidP="00785733">
            <w:pPr>
              <w:jc w:val="right"/>
            </w:pPr>
            <w:r w:rsidRPr="00647F1A">
              <w:t>0</w:t>
            </w:r>
          </w:p>
        </w:tc>
        <w:tc>
          <w:tcPr>
            <w:tcW w:w="709" w:type="dxa"/>
          </w:tcPr>
          <w:p w14:paraId="46FEBFAD" w14:textId="77777777" w:rsidR="00785733" w:rsidRPr="00647F1A" w:rsidRDefault="00785733" w:rsidP="00785733">
            <w:pPr>
              <w:jc w:val="right"/>
            </w:pPr>
            <w:r w:rsidRPr="00647F1A">
              <w:t>22</w:t>
            </w:r>
          </w:p>
        </w:tc>
        <w:tc>
          <w:tcPr>
            <w:tcW w:w="567" w:type="dxa"/>
          </w:tcPr>
          <w:p w14:paraId="360C3BAC" w14:textId="77777777" w:rsidR="00785733" w:rsidRPr="00647F1A" w:rsidRDefault="00785733" w:rsidP="00785733">
            <w:pPr>
              <w:jc w:val="right"/>
            </w:pPr>
            <w:r w:rsidRPr="00647F1A">
              <w:t>0</w:t>
            </w:r>
          </w:p>
        </w:tc>
        <w:tc>
          <w:tcPr>
            <w:tcW w:w="709" w:type="dxa"/>
          </w:tcPr>
          <w:p w14:paraId="0E59F793" w14:textId="77777777" w:rsidR="00785733" w:rsidRPr="00647F1A" w:rsidRDefault="00785733" w:rsidP="00785733">
            <w:pPr>
              <w:jc w:val="right"/>
            </w:pPr>
            <w:r w:rsidRPr="00647F1A">
              <w:t>0</w:t>
            </w:r>
          </w:p>
        </w:tc>
        <w:tc>
          <w:tcPr>
            <w:tcW w:w="708" w:type="dxa"/>
          </w:tcPr>
          <w:p w14:paraId="2C7B7DD2" w14:textId="77777777" w:rsidR="00785733" w:rsidRPr="00647F1A" w:rsidRDefault="00785733" w:rsidP="00785733">
            <w:pPr>
              <w:jc w:val="right"/>
            </w:pPr>
            <w:r w:rsidRPr="00647F1A">
              <w:t>2</w:t>
            </w:r>
          </w:p>
        </w:tc>
        <w:tc>
          <w:tcPr>
            <w:tcW w:w="709" w:type="dxa"/>
          </w:tcPr>
          <w:p w14:paraId="1896BCB4" w14:textId="77777777" w:rsidR="00785733" w:rsidRPr="00647F1A" w:rsidRDefault="00785733" w:rsidP="00785733">
            <w:pPr>
              <w:jc w:val="right"/>
            </w:pPr>
            <w:r w:rsidRPr="00647F1A">
              <w:t>6</w:t>
            </w:r>
          </w:p>
        </w:tc>
        <w:tc>
          <w:tcPr>
            <w:tcW w:w="709" w:type="dxa"/>
          </w:tcPr>
          <w:p w14:paraId="69D20FF1" w14:textId="77777777" w:rsidR="00785733" w:rsidRPr="00647F1A" w:rsidRDefault="00785733" w:rsidP="00785733">
            <w:pPr>
              <w:jc w:val="right"/>
            </w:pPr>
            <w:r w:rsidRPr="00647F1A">
              <w:t>12</w:t>
            </w:r>
          </w:p>
        </w:tc>
        <w:tc>
          <w:tcPr>
            <w:tcW w:w="850" w:type="dxa"/>
          </w:tcPr>
          <w:p w14:paraId="3ABA867D" w14:textId="77777777" w:rsidR="00785733" w:rsidRPr="00647F1A" w:rsidRDefault="00785733" w:rsidP="00785733">
            <w:pPr>
              <w:jc w:val="right"/>
            </w:pPr>
            <w:r w:rsidRPr="00647F1A">
              <w:t>374</w:t>
            </w:r>
          </w:p>
        </w:tc>
        <w:tc>
          <w:tcPr>
            <w:tcW w:w="709" w:type="dxa"/>
          </w:tcPr>
          <w:p w14:paraId="20C63F81" w14:textId="77777777" w:rsidR="00785733" w:rsidRPr="00647F1A" w:rsidRDefault="00785733" w:rsidP="00785733">
            <w:pPr>
              <w:jc w:val="right"/>
            </w:pPr>
            <w:r w:rsidRPr="00647F1A">
              <w:t>729</w:t>
            </w:r>
          </w:p>
        </w:tc>
        <w:tc>
          <w:tcPr>
            <w:tcW w:w="709" w:type="dxa"/>
          </w:tcPr>
          <w:p w14:paraId="707F0663" w14:textId="77777777" w:rsidR="00785733" w:rsidRPr="00647F1A" w:rsidRDefault="00785733" w:rsidP="00785733">
            <w:pPr>
              <w:jc w:val="right"/>
            </w:pPr>
            <w:r w:rsidRPr="00647F1A">
              <w:t>918</w:t>
            </w:r>
          </w:p>
        </w:tc>
        <w:tc>
          <w:tcPr>
            <w:tcW w:w="709" w:type="dxa"/>
          </w:tcPr>
          <w:p w14:paraId="5424EB97" w14:textId="77777777" w:rsidR="00785733" w:rsidRPr="00647F1A" w:rsidRDefault="00785733" w:rsidP="00785733">
            <w:pPr>
              <w:jc w:val="right"/>
            </w:pPr>
            <w:r w:rsidRPr="00647F1A">
              <w:t>1208</w:t>
            </w:r>
          </w:p>
        </w:tc>
        <w:tc>
          <w:tcPr>
            <w:tcW w:w="708" w:type="dxa"/>
          </w:tcPr>
          <w:p w14:paraId="276EE1CA" w14:textId="77777777" w:rsidR="00785733" w:rsidRDefault="00785733" w:rsidP="00785733">
            <w:pPr>
              <w:jc w:val="right"/>
            </w:pPr>
            <w:r w:rsidRPr="00647F1A">
              <w:t>1230</w:t>
            </w:r>
          </w:p>
        </w:tc>
      </w:tr>
      <w:tr w:rsidR="00785733" w14:paraId="757B7593" w14:textId="77777777" w:rsidTr="00BD08FF">
        <w:tc>
          <w:tcPr>
            <w:tcW w:w="817" w:type="dxa"/>
          </w:tcPr>
          <w:p w14:paraId="0E188FD4" w14:textId="77777777" w:rsidR="00785733" w:rsidRDefault="00785733" w:rsidP="009C12DB">
            <w:r>
              <w:t>C509</w:t>
            </w:r>
          </w:p>
        </w:tc>
        <w:tc>
          <w:tcPr>
            <w:tcW w:w="567" w:type="dxa"/>
          </w:tcPr>
          <w:p w14:paraId="5F5261F9" w14:textId="77777777" w:rsidR="00785733" w:rsidRPr="0017379D" w:rsidRDefault="00785733" w:rsidP="00785733">
            <w:pPr>
              <w:jc w:val="right"/>
            </w:pPr>
            <w:r w:rsidRPr="0017379D">
              <w:t>0</w:t>
            </w:r>
          </w:p>
        </w:tc>
        <w:tc>
          <w:tcPr>
            <w:tcW w:w="709" w:type="dxa"/>
          </w:tcPr>
          <w:p w14:paraId="768582DE" w14:textId="77777777" w:rsidR="00785733" w:rsidRPr="0017379D" w:rsidRDefault="00785733" w:rsidP="00785733">
            <w:pPr>
              <w:jc w:val="right"/>
            </w:pPr>
            <w:r w:rsidRPr="0017379D">
              <w:t>26</w:t>
            </w:r>
          </w:p>
        </w:tc>
        <w:tc>
          <w:tcPr>
            <w:tcW w:w="567" w:type="dxa"/>
          </w:tcPr>
          <w:p w14:paraId="7AFA70B0" w14:textId="77777777" w:rsidR="00785733" w:rsidRPr="0017379D" w:rsidRDefault="00785733" w:rsidP="00785733">
            <w:pPr>
              <w:jc w:val="right"/>
            </w:pPr>
            <w:r w:rsidRPr="0017379D">
              <w:t>0</w:t>
            </w:r>
          </w:p>
        </w:tc>
        <w:tc>
          <w:tcPr>
            <w:tcW w:w="709" w:type="dxa"/>
          </w:tcPr>
          <w:p w14:paraId="74C1FB75" w14:textId="77777777" w:rsidR="00785733" w:rsidRPr="0017379D" w:rsidRDefault="00785733" w:rsidP="00785733">
            <w:pPr>
              <w:jc w:val="right"/>
            </w:pPr>
            <w:r w:rsidRPr="0017379D">
              <w:t>0</w:t>
            </w:r>
          </w:p>
        </w:tc>
        <w:tc>
          <w:tcPr>
            <w:tcW w:w="708" w:type="dxa"/>
          </w:tcPr>
          <w:p w14:paraId="50D8AA85" w14:textId="77777777" w:rsidR="00785733" w:rsidRPr="0017379D" w:rsidRDefault="00785733" w:rsidP="00785733">
            <w:pPr>
              <w:jc w:val="right"/>
            </w:pPr>
            <w:r w:rsidRPr="0017379D">
              <w:t>2</w:t>
            </w:r>
          </w:p>
        </w:tc>
        <w:tc>
          <w:tcPr>
            <w:tcW w:w="709" w:type="dxa"/>
          </w:tcPr>
          <w:p w14:paraId="23128344" w14:textId="77777777" w:rsidR="00785733" w:rsidRPr="0017379D" w:rsidRDefault="00785733" w:rsidP="00785733">
            <w:pPr>
              <w:jc w:val="right"/>
            </w:pPr>
            <w:r w:rsidRPr="0017379D">
              <w:t>4</w:t>
            </w:r>
          </w:p>
        </w:tc>
        <w:tc>
          <w:tcPr>
            <w:tcW w:w="709" w:type="dxa"/>
          </w:tcPr>
          <w:p w14:paraId="18427E1B" w14:textId="77777777" w:rsidR="00785733" w:rsidRPr="0017379D" w:rsidRDefault="00785733" w:rsidP="00785733">
            <w:pPr>
              <w:jc w:val="right"/>
            </w:pPr>
            <w:r w:rsidRPr="0017379D">
              <w:t>10</w:t>
            </w:r>
          </w:p>
        </w:tc>
        <w:tc>
          <w:tcPr>
            <w:tcW w:w="850" w:type="dxa"/>
          </w:tcPr>
          <w:p w14:paraId="49EC8057" w14:textId="77777777" w:rsidR="00785733" w:rsidRPr="0017379D" w:rsidRDefault="00785733" w:rsidP="00785733">
            <w:pPr>
              <w:jc w:val="right"/>
            </w:pPr>
            <w:r w:rsidRPr="0017379D">
              <w:t>402</w:t>
            </w:r>
          </w:p>
        </w:tc>
        <w:tc>
          <w:tcPr>
            <w:tcW w:w="709" w:type="dxa"/>
          </w:tcPr>
          <w:p w14:paraId="11045BBB" w14:textId="77777777" w:rsidR="00785733" w:rsidRPr="0017379D" w:rsidRDefault="00785733" w:rsidP="00785733">
            <w:pPr>
              <w:jc w:val="right"/>
            </w:pPr>
            <w:r w:rsidRPr="0017379D">
              <w:t>736</w:t>
            </w:r>
          </w:p>
        </w:tc>
        <w:tc>
          <w:tcPr>
            <w:tcW w:w="709" w:type="dxa"/>
          </w:tcPr>
          <w:p w14:paraId="6F3FCB67" w14:textId="77777777" w:rsidR="00785733" w:rsidRPr="0017379D" w:rsidRDefault="00785733" w:rsidP="00785733">
            <w:pPr>
              <w:jc w:val="right"/>
            </w:pPr>
            <w:r w:rsidRPr="0017379D">
              <w:t>952</w:t>
            </w:r>
          </w:p>
        </w:tc>
        <w:tc>
          <w:tcPr>
            <w:tcW w:w="709" w:type="dxa"/>
          </w:tcPr>
          <w:p w14:paraId="7D6B30A4" w14:textId="77777777" w:rsidR="00785733" w:rsidRPr="0017379D" w:rsidRDefault="00785733" w:rsidP="00785733">
            <w:pPr>
              <w:jc w:val="right"/>
            </w:pPr>
            <w:r w:rsidRPr="0017379D">
              <w:t>1214</w:t>
            </w:r>
          </w:p>
        </w:tc>
        <w:tc>
          <w:tcPr>
            <w:tcW w:w="708" w:type="dxa"/>
          </w:tcPr>
          <w:p w14:paraId="1435F818" w14:textId="77777777" w:rsidR="00785733" w:rsidRDefault="00785733" w:rsidP="00785733">
            <w:pPr>
              <w:jc w:val="right"/>
            </w:pPr>
            <w:r w:rsidRPr="0017379D">
              <w:t>1230</w:t>
            </w:r>
          </w:p>
        </w:tc>
      </w:tr>
      <w:tr w:rsidR="00785733" w14:paraId="193FA951" w14:textId="77777777" w:rsidTr="00BD08FF">
        <w:tc>
          <w:tcPr>
            <w:tcW w:w="817" w:type="dxa"/>
          </w:tcPr>
          <w:p w14:paraId="1C5A85D6" w14:textId="77777777" w:rsidR="00785733" w:rsidRDefault="00785733" w:rsidP="009C12DB">
            <w:r>
              <w:t>C679</w:t>
            </w:r>
          </w:p>
        </w:tc>
        <w:tc>
          <w:tcPr>
            <w:tcW w:w="567" w:type="dxa"/>
          </w:tcPr>
          <w:p w14:paraId="57CD18EA" w14:textId="77777777" w:rsidR="00785733" w:rsidRPr="002F49DB" w:rsidRDefault="00785733" w:rsidP="00785733">
            <w:pPr>
              <w:jc w:val="right"/>
            </w:pPr>
            <w:r w:rsidRPr="002F49DB">
              <w:t>0</w:t>
            </w:r>
          </w:p>
        </w:tc>
        <w:tc>
          <w:tcPr>
            <w:tcW w:w="709" w:type="dxa"/>
          </w:tcPr>
          <w:p w14:paraId="7241AF5B" w14:textId="77777777" w:rsidR="00785733" w:rsidRPr="002F49DB" w:rsidRDefault="00785733" w:rsidP="00785733">
            <w:pPr>
              <w:jc w:val="right"/>
            </w:pPr>
            <w:r w:rsidRPr="002F49DB">
              <w:t>18</w:t>
            </w:r>
          </w:p>
        </w:tc>
        <w:tc>
          <w:tcPr>
            <w:tcW w:w="567" w:type="dxa"/>
          </w:tcPr>
          <w:p w14:paraId="5CF13AE8" w14:textId="77777777" w:rsidR="00785733" w:rsidRPr="002F49DB" w:rsidRDefault="00785733" w:rsidP="00785733">
            <w:pPr>
              <w:jc w:val="right"/>
            </w:pPr>
            <w:r w:rsidRPr="002F49DB">
              <w:t>0</w:t>
            </w:r>
          </w:p>
        </w:tc>
        <w:tc>
          <w:tcPr>
            <w:tcW w:w="709" w:type="dxa"/>
          </w:tcPr>
          <w:p w14:paraId="2D6DB212" w14:textId="77777777" w:rsidR="00785733" w:rsidRPr="002F49DB" w:rsidRDefault="00785733" w:rsidP="00785733">
            <w:pPr>
              <w:jc w:val="right"/>
            </w:pPr>
            <w:r w:rsidRPr="002F49DB">
              <w:t>0</w:t>
            </w:r>
          </w:p>
        </w:tc>
        <w:tc>
          <w:tcPr>
            <w:tcW w:w="708" w:type="dxa"/>
          </w:tcPr>
          <w:p w14:paraId="64552392" w14:textId="77777777" w:rsidR="00785733" w:rsidRPr="002F49DB" w:rsidRDefault="00785733" w:rsidP="00785733">
            <w:pPr>
              <w:jc w:val="right"/>
            </w:pPr>
            <w:r w:rsidRPr="002F49DB">
              <w:t>2</w:t>
            </w:r>
          </w:p>
        </w:tc>
        <w:tc>
          <w:tcPr>
            <w:tcW w:w="709" w:type="dxa"/>
          </w:tcPr>
          <w:p w14:paraId="3142795F" w14:textId="77777777" w:rsidR="00785733" w:rsidRPr="002F49DB" w:rsidRDefault="00785733" w:rsidP="00785733">
            <w:pPr>
              <w:jc w:val="right"/>
            </w:pPr>
            <w:r w:rsidRPr="002F49DB">
              <w:t>4</w:t>
            </w:r>
          </w:p>
        </w:tc>
        <w:tc>
          <w:tcPr>
            <w:tcW w:w="709" w:type="dxa"/>
          </w:tcPr>
          <w:p w14:paraId="5E37097A" w14:textId="77777777" w:rsidR="00785733" w:rsidRPr="002F49DB" w:rsidRDefault="00785733" w:rsidP="00785733">
            <w:pPr>
              <w:jc w:val="right"/>
            </w:pPr>
            <w:r w:rsidRPr="002F49DB">
              <w:t>8</w:t>
            </w:r>
          </w:p>
        </w:tc>
        <w:tc>
          <w:tcPr>
            <w:tcW w:w="850" w:type="dxa"/>
          </w:tcPr>
          <w:p w14:paraId="0073709B" w14:textId="77777777" w:rsidR="00785733" w:rsidRPr="002F49DB" w:rsidRDefault="00785733" w:rsidP="00785733">
            <w:pPr>
              <w:jc w:val="right"/>
            </w:pPr>
            <w:r w:rsidRPr="002F49DB">
              <w:t>573</w:t>
            </w:r>
          </w:p>
        </w:tc>
        <w:tc>
          <w:tcPr>
            <w:tcW w:w="709" w:type="dxa"/>
          </w:tcPr>
          <w:p w14:paraId="67B39145" w14:textId="77777777" w:rsidR="00785733" w:rsidRPr="002F49DB" w:rsidRDefault="00785733" w:rsidP="00785733">
            <w:pPr>
              <w:jc w:val="right"/>
            </w:pPr>
            <w:r w:rsidRPr="002F49DB">
              <w:t>897</w:t>
            </w:r>
          </w:p>
        </w:tc>
        <w:tc>
          <w:tcPr>
            <w:tcW w:w="709" w:type="dxa"/>
          </w:tcPr>
          <w:p w14:paraId="6ED8EF4A" w14:textId="77777777" w:rsidR="00785733" w:rsidRPr="002F49DB" w:rsidRDefault="00785733" w:rsidP="00785733">
            <w:pPr>
              <w:jc w:val="right"/>
            </w:pPr>
            <w:r w:rsidRPr="002F49DB">
              <w:t>1085</w:t>
            </w:r>
          </w:p>
        </w:tc>
        <w:tc>
          <w:tcPr>
            <w:tcW w:w="709" w:type="dxa"/>
          </w:tcPr>
          <w:p w14:paraId="1360CC6B" w14:textId="77777777" w:rsidR="00785733" w:rsidRPr="002F49DB" w:rsidRDefault="00785733" w:rsidP="00785733">
            <w:pPr>
              <w:jc w:val="right"/>
            </w:pPr>
            <w:r w:rsidRPr="002F49DB">
              <w:t>1228</w:t>
            </w:r>
          </w:p>
        </w:tc>
        <w:tc>
          <w:tcPr>
            <w:tcW w:w="708" w:type="dxa"/>
          </w:tcPr>
          <w:p w14:paraId="038ED2F5" w14:textId="77777777" w:rsidR="00785733" w:rsidRDefault="00785733" w:rsidP="00785733">
            <w:pPr>
              <w:jc w:val="right"/>
            </w:pPr>
            <w:r w:rsidRPr="002F49DB">
              <w:t>1230</w:t>
            </w:r>
          </w:p>
        </w:tc>
      </w:tr>
      <w:tr w:rsidR="00906488" w14:paraId="79AA1D14" w14:textId="77777777" w:rsidTr="00BD08FF">
        <w:tc>
          <w:tcPr>
            <w:tcW w:w="817" w:type="dxa"/>
          </w:tcPr>
          <w:p w14:paraId="3A4F57A0" w14:textId="77777777" w:rsidR="00906488" w:rsidRDefault="00906488" w:rsidP="009C12DB">
            <w:r>
              <w:t>C504</w:t>
            </w:r>
          </w:p>
        </w:tc>
        <w:tc>
          <w:tcPr>
            <w:tcW w:w="567" w:type="dxa"/>
          </w:tcPr>
          <w:p w14:paraId="10E16EBE" w14:textId="77777777" w:rsidR="00906488" w:rsidRPr="009216D2" w:rsidRDefault="00906488" w:rsidP="00785733">
            <w:pPr>
              <w:jc w:val="right"/>
            </w:pPr>
            <w:r w:rsidRPr="009216D2">
              <w:t>0</w:t>
            </w:r>
          </w:p>
        </w:tc>
        <w:tc>
          <w:tcPr>
            <w:tcW w:w="709" w:type="dxa"/>
          </w:tcPr>
          <w:p w14:paraId="33622BCB" w14:textId="77777777" w:rsidR="00906488" w:rsidRPr="009216D2" w:rsidRDefault="00906488" w:rsidP="00785733">
            <w:pPr>
              <w:jc w:val="right"/>
            </w:pPr>
            <w:r w:rsidRPr="009216D2">
              <w:t>16</w:t>
            </w:r>
          </w:p>
        </w:tc>
        <w:tc>
          <w:tcPr>
            <w:tcW w:w="567" w:type="dxa"/>
          </w:tcPr>
          <w:p w14:paraId="5836CA22" w14:textId="77777777" w:rsidR="00906488" w:rsidRPr="009216D2" w:rsidRDefault="00906488" w:rsidP="00785733">
            <w:pPr>
              <w:jc w:val="right"/>
            </w:pPr>
            <w:r w:rsidRPr="009216D2">
              <w:t>0</w:t>
            </w:r>
          </w:p>
        </w:tc>
        <w:tc>
          <w:tcPr>
            <w:tcW w:w="709" w:type="dxa"/>
          </w:tcPr>
          <w:p w14:paraId="48F56DD1" w14:textId="77777777" w:rsidR="00906488" w:rsidRPr="009216D2" w:rsidRDefault="00906488" w:rsidP="00785733">
            <w:pPr>
              <w:jc w:val="right"/>
            </w:pPr>
            <w:r w:rsidRPr="009216D2">
              <w:t>0</w:t>
            </w:r>
          </w:p>
        </w:tc>
        <w:tc>
          <w:tcPr>
            <w:tcW w:w="708" w:type="dxa"/>
          </w:tcPr>
          <w:p w14:paraId="0A82C13F" w14:textId="77777777" w:rsidR="00906488" w:rsidRPr="009216D2" w:rsidRDefault="00906488" w:rsidP="00785733">
            <w:pPr>
              <w:jc w:val="right"/>
            </w:pPr>
            <w:r w:rsidRPr="009216D2">
              <w:t>0</w:t>
            </w:r>
          </w:p>
        </w:tc>
        <w:tc>
          <w:tcPr>
            <w:tcW w:w="709" w:type="dxa"/>
          </w:tcPr>
          <w:p w14:paraId="553C4AF4" w14:textId="77777777" w:rsidR="00906488" w:rsidRPr="009216D2" w:rsidRDefault="00906488" w:rsidP="00785733">
            <w:pPr>
              <w:jc w:val="right"/>
            </w:pPr>
            <w:r w:rsidRPr="009216D2">
              <w:t>2</w:t>
            </w:r>
          </w:p>
        </w:tc>
        <w:tc>
          <w:tcPr>
            <w:tcW w:w="709" w:type="dxa"/>
          </w:tcPr>
          <w:p w14:paraId="05144DE8" w14:textId="77777777" w:rsidR="00906488" w:rsidRPr="009216D2" w:rsidRDefault="00906488" w:rsidP="00785733">
            <w:pPr>
              <w:jc w:val="right"/>
            </w:pPr>
            <w:r w:rsidRPr="009216D2">
              <w:t>6</w:t>
            </w:r>
          </w:p>
        </w:tc>
        <w:tc>
          <w:tcPr>
            <w:tcW w:w="850" w:type="dxa"/>
          </w:tcPr>
          <w:p w14:paraId="76FD79E5" w14:textId="77777777" w:rsidR="00906488" w:rsidRPr="009216D2" w:rsidRDefault="00906488" w:rsidP="00785733">
            <w:pPr>
              <w:jc w:val="right"/>
            </w:pPr>
            <w:r w:rsidRPr="009216D2">
              <w:t>747</w:t>
            </w:r>
          </w:p>
        </w:tc>
        <w:tc>
          <w:tcPr>
            <w:tcW w:w="709" w:type="dxa"/>
          </w:tcPr>
          <w:p w14:paraId="753A445E" w14:textId="77777777" w:rsidR="00906488" w:rsidRPr="009216D2" w:rsidRDefault="00906488" w:rsidP="00785733">
            <w:pPr>
              <w:jc w:val="right"/>
            </w:pPr>
            <w:r w:rsidRPr="009216D2">
              <w:t>1041</w:t>
            </w:r>
          </w:p>
        </w:tc>
        <w:tc>
          <w:tcPr>
            <w:tcW w:w="709" w:type="dxa"/>
          </w:tcPr>
          <w:p w14:paraId="575DC5DB" w14:textId="77777777" w:rsidR="00906488" w:rsidRPr="009216D2" w:rsidRDefault="00906488" w:rsidP="00785733">
            <w:pPr>
              <w:jc w:val="right"/>
            </w:pPr>
            <w:r w:rsidRPr="009216D2">
              <w:t>1149</w:t>
            </w:r>
          </w:p>
        </w:tc>
        <w:tc>
          <w:tcPr>
            <w:tcW w:w="709" w:type="dxa"/>
          </w:tcPr>
          <w:p w14:paraId="437C3834" w14:textId="77777777" w:rsidR="00906488" w:rsidRPr="009216D2" w:rsidRDefault="00906488" w:rsidP="00785733">
            <w:pPr>
              <w:jc w:val="right"/>
            </w:pPr>
            <w:r w:rsidRPr="009216D2">
              <w:t>1229</w:t>
            </w:r>
          </w:p>
        </w:tc>
        <w:tc>
          <w:tcPr>
            <w:tcW w:w="708" w:type="dxa"/>
          </w:tcPr>
          <w:p w14:paraId="0F84EDF9" w14:textId="77777777" w:rsidR="00906488" w:rsidRDefault="00906488" w:rsidP="00785733">
            <w:pPr>
              <w:jc w:val="right"/>
            </w:pPr>
            <w:r w:rsidRPr="009216D2">
              <w:t>1230</w:t>
            </w:r>
          </w:p>
        </w:tc>
      </w:tr>
      <w:tr w:rsidR="00906488" w14:paraId="09F5014C" w14:textId="77777777" w:rsidTr="00BD08FF">
        <w:tc>
          <w:tcPr>
            <w:tcW w:w="817" w:type="dxa"/>
          </w:tcPr>
          <w:p w14:paraId="0E2A8E3E" w14:textId="77777777" w:rsidR="00906488" w:rsidRDefault="00906488" w:rsidP="009C12DB">
            <w:r>
              <w:t>C341</w:t>
            </w:r>
          </w:p>
        </w:tc>
        <w:tc>
          <w:tcPr>
            <w:tcW w:w="567" w:type="dxa"/>
          </w:tcPr>
          <w:p w14:paraId="119F8B50" w14:textId="77777777" w:rsidR="00906488" w:rsidRPr="004248C0" w:rsidRDefault="00906488" w:rsidP="00785733">
            <w:pPr>
              <w:jc w:val="right"/>
            </w:pPr>
            <w:r w:rsidRPr="004248C0">
              <w:t>0</w:t>
            </w:r>
          </w:p>
        </w:tc>
        <w:tc>
          <w:tcPr>
            <w:tcW w:w="709" w:type="dxa"/>
          </w:tcPr>
          <w:p w14:paraId="30B024AD" w14:textId="77777777" w:rsidR="00906488" w:rsidRPr="004248C0" w:rsidRDefault="00906488" w:rsidP="00785733">
            <w:pPr>
              <w:jc w:val="right"/>
            </w:pPr>
            <w:r w:rsidRPr="004248C0">
              <w:t>14</w:t>
            </w:r>
          </w:p>
        </w:tc>
        <w:tc>
          <w:tcPr>
            <w:tcW w:w="567" w:type="dxa"/>
          </w:tcPr>
          <w:p w14:paraId="707BC58E" w14:textId="77777777" w:rsidR="00906488" w:rsidRPr="004248C0" w:rsidRDefault="00906488" w:rsidP="00785733">
            <w:pPr>
              <w:jc w:val="right"/>
            </w:pPr>
            <w:r w:rsidRPr="004248C0">
              <w:t>0</w:t>
            </w:r>
          </w:p>
        </w:tc>
        <w:tc>
          <w:tcPr>
            <w:tcW w:w="709" w:type="dxa"/>
          </w:tcPr>
          <w:p w14:paraId="5756C814" w14:textId="77777777" w:rsidR="00906488" w:rsidRPr="004248C0" w:rsidRDefault="00906488" w:rsidP="00785733">
            <w:pPr>
              <w:jc w:val="right"/>
            </w:pPr>
            <w:r w:rsidRPr="004248C0">
              <w:t>0</w:t>
            </w:r>
          </w:p>
        </w:tc>
        <w:tc>
          <w:tcPr>
            <w:tcW w:w="708" w:type="dxa"/>
          </w:tcPr>
          <w:p w14:paraId="37468BE5" w14:textId="77777777" w:rsidR="00906488" w:rsidRPr="004248C0" w:rsidRDefault="00906488" w:rsidP="00785733">
            <w:pPr>
              <w:jc w:val="right"/>
            </w:pPr>
            <w:r w:rsidRPr="004248C0">
              <w:t>0</w:t>
            </w:r>
          </w:p>
        </w:tc>
        <w:tc>
          <w:tcPr>
            <w:tcW w:w="709" w:type="dxa"/>
          </w:tcPr>
          <w:p w14:paraId="2871A7DC" w14:textId="77777777" w:rsidR="00906488" w:rsidRPr="004248C0" w:rsidRDefault="00906488" w:rsidP="00785733">
            <w:pPr>
              <w:jc w:val="right"/>
            </w:pPr>
            <w:r w:rsidRPr="004248C0">
              <w:t>2</w:t>
            </w:r>
          </w:p>
        </w:tc>
        <w:tc>
          <w:tcPr>
            <w:tcW w:w="709" w:type="dxa"/>
          </w:tcPr>
          <w:p w14:paraId="2B416A55" w14:textId="77777777" w:rsidR="00906488" w:rsidRPr="004248C0" w:rsidRDefault="00906488" w:rsidP="00785733">
            <w:pPr>
              <w:jc w:val="right"/>
            </w:pPr>
            <w:r w:rsidRPr="004248C0">
              <w:t>4</w:t>
            </w:r>
          </w:p>
        </w:tc>
        <w:tc>
          <w:tcPr>
            <w:tcW w:w="850" w:type="dxa"/>
          </w:tcPr>
          <w:p w14:paraId="0798F654" w14:textId="77777777" w:rsidR="00906488" w:rsidRPr="004248C0" w:rsidRDefault="00906488" w:rsidP="00785733">
            <w:pPr>
              <w:jc w:val="right"/>
            </w:pPr>
            <w:r w:rsidRPr="004248C0">
              <w:t>820</w:t>
            </w:r>
          </w:p>
        </w:tc>
        <w:tc>
          <w:tcPr>
            <w:tcW w:w="709" w:type="dxa"/>
          </w:tcPr>
          <w:p w14:paraId="122EB7E1" w14:textId="77777777" w:rsidR="00906488" w:rsidRPr="004248C0" w:rsidRDefault="00906488" w:rsidP="00785733">
            <w:pPr>
              <w:jc w:val="right"/>
            </w:pPr>
            <w:r w:rsidRPr="004248C0">
              <w:t>1115</w:t>
            </w:r>
          </w:p>
        </w:tc>
        <w:tc>
          <w:tcPr>
            <w:tcW w:w="709" w:type="dxa"/>
          </w:tcPr>
          <w:p w14:paraId="2550F188" w14:textId="77777777" w:rsidR="00906488" w:rsidRPr="004248C0" w:rsidRDefault="00906488" w:rsidP="00785733">
            <w:pPr>
              <w:jc w:val="right"/>
            </w:pPr>
            <w:r w:rsidRPr="004248C0">
              <w:t>1190</w:t>
            </w:r>
          </w:p>
        </w:tc>
        <w:tc>
          <w:tcPr>
            <w:tcW w:w="709" w:type="dxa"/>
          </w:tcPr>
          <w:p w14:paraId="2D4EAA20" w14:textId="77777777" w:rsidR="00906488" w:rsidRPr="004248C0" w:rsidRDefault="00906488" w:rsidP="00785733">
            <w:pPr>
              <w:jc w:val="right"/>
            </w:pPr>
            <w:r w:rsidRPr="004248C0">
              <w:t>1230</w:t>
            </w:r>
          </w:p>
        </w:tc>
        <w:tc>
          <w:tcPr>
            <w:tcW w:w="708" w:type="dxa"/>
          </w:tcPr>
          <w:p w14:paraId="3DE15E8C" w14:textId="77777777" w:rsidR="00906488" w:rsidRDefault="00906488" w:rsidP="00785733">
            <w:pPr>
              <w:jc w:val="right"/>
            </w:pPr>
            <w:r w:rsidRPr="004248C0">
              <w:t>1230</w:t>
            </w:r>
          </w:p>
        </w:tc>
      </w:tr>
      <w:tr w:rsidR="00F14117" w14:paraId="03DDABA9" w14:textId="77777777" w:rsidTr="00BD08FF">
        <w:tc>
          <w:tcPr>
            <w:tcW w:w="817" w:type="dxa"/>
          </w:tcPr>
          <w:p w14:paraId="173F6B52" w14:textId="77777777" w:rsidR="00F14117" w:rsidRDefault="00F14117" w:rsidP="009C12DB">
            <w:r>
              <w:t>C64</w:t>
            </w:r>
          </w:p>
        </w:tc>
        <w:tc>
          <w:tcPr>
            <w:tcW w:w="567" w:type="dxa"/>
          </w:tcPr>
          <w:p w14:paraId="7704F0CB" w14:textId="77777777" w:rsidR="00F14117" w:rsidRPr="00FF3830" w:rsidRDefault="00F14117" w:rsidP="00785733">
            <w:pPr>
              <w:jc w:val="right"/>
            </w:pPr>
            <w:r w:rsidRPr="00FF3830">
              <w:t>0</w:t>
            </w:r>
          </w:p>
        </w:tc>
        <w:tc>
          <w:tcPr>
            <w:tcW w:w="709" w:type="dxa"/>
          </w:tcPr>
          <w:p w14:paraId="13968AF1" w14:textId="77777777" w:rsidR="00F14117" w:rsidRPr="00FF3830" w:rsidRDefault="00F14117" w:rsidP="00785733">
            <w:pPr>
              <w:jc w:val="right"/>
            </w:pPr>
            <w:r w:rsidRPr="00FF3830">
              <w:t>8</w:t>
            </w:r>
          </w:p>
        </w:tc>
        <w:tc>
          <w:tcPr>
            <w:tcW w:w="567" w:type="dxa"/>
          </w:tcPr>
          <w:p w14:paraId="115D084F" w14:textId="77777777" w:rsidR="00F14117" w:rsidRPr="00FF3830" w:rsidRDefault="00F14117" w:rsidP="00785733">
            <w:pPr>
              <w:jc w:val="right"/>
            </w:pPr>
            <w:r w:rsidRPr="00FF3830">
              <w:t>0</w:t>
            </w:r>
          </w:p>
        </w:tc>
        <w:tc>
          <w:tcPr>
            <w:tcW w:w="709" w:type="dxa"/>
          </w:tcPr>
          <w:p w14:paraId="3914807D" w14:textId="77777777" w:rsidR="00F14117" w:rsidRPr="00FF3830" w:rsidRDefault="00F14117" w:rsidP="00785733">
            <w:pPr>
              <w:jc w:val="right"/>
            </w:pPr>
            <w:r w:rsidRPr="00FF3830">
              <w:t>0</w:t>
            </w:r>
          </w:p>
        </w:tc>
        <w:tc>
          <w:tcPr>
            <w:tcW w:w="708" w:type="dxa"/>
          </w:tcPr>
          <w:p w14:paraId="62920151" w14:textId="77777777" w:rsidR="00F14117" w:rsidRPr="00FF3830" w:rsidRDefault="00F14117" w:rsidP="00785733">
            <w:pPr>
              <w:jc w:val="right"/>
            </w:pPr>
            <w:r w:rsidRPr="00FF3830">
              <w:t>0</w:t>
            </w:r>
          </w:p>
        </w:tc>
        <w:tc>
          <w:tcPr>
            <w:tcW w:w="709" w:type="dxa"/>
          </w:tcPr>
          <w:p w14:paraId="16496C53" w14:textId="77777777" w:rsidR="00F14117" w:rsidRPr="00FF3830" w:rsidRDefault="00F14117" w:rsidP="00785733">
            <w:pPr>
              <w:jc w:val="right"/>
            </w:pPr>
            <w:r w:rsidRPr="00FF3830">
              <w:t>2</w:t>
            </w:r>
          </w:p>
        </w:tc>
        <w:tc>
          <w:tcPr>
            <w:tcW w:w="709" w:type="dxa"/>
          </w:tcPr>
          <w:p w14:paraId="19CD7536" w14:textId="77777777" w:rsidR="00F14117" w:rsidRPr="00FF3830" w:rsidRDefault="00F14117" w:rsidP="00785733">
            <w:pPr>
              <w:jc w:val="right"/>
            </w:pPr>
            <w:r w:rsidRPr="00FF3830">
              <w:t>4</w:t>
            </w:r>
          </w:p>
        </w:tc>
        <w:tc>
          <w:tcPr>
            <w:tcW w:w="850" w:type="dxa"/>
          </w:tcPr>
          <w:p w14:paraId="7A164FE9" w14:textId="77777777" w:rsidR="00F14117" w:rsidRPr="00FF3830" w:rsidRDefault="00F14117" w:rsidP="00785733">
            <w:pPr>
              <w:jc w:val="right"/>
            </w:pPr>
            <w:r w:rsidRPr="00FF3830">
              <w:t>854</w:t>
            </w:r>
          </w:p>
        </w:tc>
        <w:tc>
          <w:tcPr>
            <w:tcW w:w="709" w:type="dxa"/>
          </w:tcPr>
          <w:p w14:paraId="45049FCC" w14:textId="77777777" w:rsidR="00F14117" w:rsidRPr="00FF3830" w:rsidRDefault="00F14117" w:rsidP="00785733">
            <w:pPr>
              <w:jc w:val="right"/>
            </w:pPr>
            <w:r w:rsidRPr="00FF3830">
              <w:t>1126</w:t>
            </w:r>
          </w:p>
        </w:tc>
        <w:tc>
          <w:tcPr>
            <w:tcW w:w="709" w:type="dxa"/>
          </w:tcPr>
          <w:p w14:paraId="5D731C37" w14:textId="77777777" w:rsidR="00F14117" w:rsidRPr="00FF3830" w:rsidRDefault="00F14117" w:rsidP="00785733">
            <w:pPr>
              <w:jc w:val="right"/>
            </w:pPr>
            <w:r w:rsidRPr="00FF3830">
              <w:t>1204</w:t>
            </w:r>
          </w:p>
        </w:tc>
        <w:tc>
          <w:tcPr>
            <w:tcW w:w="709" w:type="dxa"/>
          </w:tcPr>
          <w:p w14:paraId="240E5248" w14:textId="77777777" w:rsidR="00F14117" w:rsidRPr="00FF3830" w:rsidRDefault="00F14117" w:rsidP="00785733">
            <w:pPr>
              <w:jc w:val="right"/>
            </w:pPr>
            <w:r w:rsidRPr="00FF3830">
              <w:t>1230</w:t>
            </w:r>
          </w:p>
        </w:tc>
        <w:tc>
          <w:tcPr>
            <w:tcW w:w="708" w:type="dxa"/>
          </w:tcPr>
          <w:p w14:paraId="54776800" w14:textId="77777777" w:rsidR="00F14117" w:rsidRDefault="00F14117" w:rsidP="00785733">
            <w:pPr>
              <w:jc w:val="right"/>
            </w:pPr>
            <w:r w:rsidRPr="00FF3830">
              <w:t>1230</w:t>
            </w:r>
          </w:p>
        </w:tc>
      </w:tr>
      <w:tr w:rsidR="00BD08FF" w14:paraId="0F54DE3B" w14:textId="77777777" w:rsidTr="00BD08FF">
        <w:tc>
          <w:tcPr>
            <w:tcW w:w="817" w:type="dxa"/>
          </w:tcPr>
          <w:p w14:paraId="6A0F15D5" w14:textId="77777777" w:rsidR="00BD08FF" w:rsidRPr="00026914" w:rsidRDefault="00BD08FF" w:rsidP="009C12DB">
            <w:pPr>
              <w:rPr>
                <w:b/>
              </w:rPr>
            </w:pPr>
            <w:r w:rsidRPr="00026914">
              <w:rPr>
                <w:b/>
              </w:rPr>
              <w:t>EHA</w:t>
            </w:r>
          </w:p>
        </w:tc>
        <w:tc>
          <w:tcPr>
            <w:tcW w:w="567" w:type="dxa"/>
          </w:tcPr>
          <w:p w14:paraId="5FC5895C" w14:textId="77777777" w:rsidR="00BD08FF" w:rsidRPr="00850B30" w:rsidRDefault="00BD08FF" w:rsidP="00785733">
            <w:pPr>
              <w:jc w:val="right"/>
            </w:pPr>
          </w:p>
        </w:tc>
        <w:tc>
          <w:tcPr>
            <w:tcW w:w="709" w:type="dxa"/>
          </w:tcPr>
          <w:p w14:paraId="3833675D" w14:textId="77777777" w:rsidR="00BD08FF" w:rsidRPr="00850B30" w:rsidRDefault="00BD08FF" w:rsidP="00785733">
            <w:pPr>
              <w:jc w:val="right"/>
            </w:pPr>
          </w:p>
        </w:tc>
        <w:tc>
          <w:tcPr>
            <w:tcW w:w="567" w:type="dxa"/>
          </w:tcPr>
          <w:p w14:paraId="27112591" w14:textId="77777777" w:rsidR="00BD08FF" w:rsidRPr="00850B30" w:rsidRDefault="00BD08FF" w:rsidP="00785733">
            <w:pPr>
              <w:jc w:val="right"/>
            </w:pPr>
          </w:p>
        </w:tc>
        <w:tc>
          <w:tcPr>
            <w:tcW w:w="709" w:type="dxa"/>
          </w:tcPr>
          <w:p w14:paraId="57DAE9CA" w14:textId="77777777" w:rsidR="00BD08FF" w:rsidRPr="00850B30" w:rsidRDefault="00BD08FF" w:rsidP="00785733">
            <w:pPr>
              <w:jc w:val="right"/>
            </w:pPr>
          </w:p>
        </w:tc>
        <w:tc>
          <w:tcPr>
            <w:tcW w:w="708" w:type="dxa"/>
          </w:tcPr>
          <w:p w14:paraId="0447DA7B" w14:textId="77777777" w:rsidR="00BD08FF" w:rsidRPr="00850B30" w:rsidRDefault="00BD08FF" w:rsidP="00785733">
            <w:pPr>
              <w:jc w:val="right"/>
            </w:pPr>
          </w:p>
        </w:tc>
        <w:tc>
          <w:tcPr>
            <w:tcW w:w="709" w:type="dxa"/>
          </w:tcPr>
          <w:p w14:paraId="539549F8" w14:textId="77777777" w:rsidR="00BD08FF" w:rsidRPr="00850B30" w:rsidRDefault="00BD08FF" w:rsidP="00785733">
            <w:pPr>
              <w:jc w:val="right"/>
            </w:pPr>
          </w:p>
        </w:tc>
        <w:tc>
          <w:tcPr>
            <w:tcW w:w="709" w:type="dxa"/>
          </w:tcPr>
          <w:p w14:paraId="21438C28" w14:textId="77777777" w:rsidR="00BD08FF" w:rsidRPr="00850B30" w:rsidRDefault="00BD08FF" w:rsidP="00785733">
            <w:pPr>
              <w:jc w:val="right"/>
            </w:pPr>
          </w:p>
        </w:tc>
        <w:tc>
          <w:tcPr>
            <w:tcW w:w="850" w:type="dxa"/>
          </w:tcPr>
          <w:p w14:paraId="3764A4F0" w14:textId="77777777" w:rsidR="00BD08FF" w:rsidRPr="00850B30" w:rsidRDefault="00BD08FF" w:rsidP="00785733">
            <w:pPr>
              <w:jc w:val="right"/>
            </w:pPr>
          </w:p>
        </w:tc>
        <w:tc>
          <w:tcPr>
            <w:tcW w:w="709" w:type="dxa"/>
          </w:tcPr>
          <w:p w14:paraId="2B184CD4" w14:textId="77777777" w:rsidR="00BD08FF" w:rsidRPr="00850B30" w:rsidRDefault="00BD08FF" w:rsidP="00785733">
            <w:pPr>
              <w:jc w:val="right"/>
            </w:pPr>
          </w:p>
        </w:tc>
        <w:tc>
          <w:tcPr>
            <w:tcW w:w="709" w:type="dxa"/>
          </w:tcPr>
          <w:p w14:paraId="5E4818FC" w14:textId="77777777" w:rsidR="00BD08FF" w:rsidRDefault="00BD08FF" w:rsidP="00785733">
            <w:pPr>
              <w:jc w:val="right"/>
            </w:pPr>
          </w:p>
        </w:tc>
        <w:tc>
          <w:tcPr>
            <w:tcW w:w="709" w:type="dxa"/>
          </w:tcPr>
          <w:p w14:paraId="0EF36FB0" w14:textId="77777777" w:rsidR="00BD08FF" w:rsidRDefault="00BD08FF" w:rsidP="00785733">
            <w:pPr>
              <w:jc w:val="right"/>
            </w:pPr>
          </w:p>
        </w:tc>
        <w:tc>
          <w:tcPr>
            <w:tcW w:w="708" w:type="dxa"/>
          </w:tcPr>
          <w:p w14:paraId="2C107B3F" w14:textId="77777777" w:rsidR="00BD08FF" w:rsidRDefault="00BD08FF" w:rsidP="00785733">
            <w:pPr>
              <w:jc w:val="right"/>
            </w:pPr>
          </w:p>
        </w:tc>
      </w:tr>
      <w:tr w:rsidR="00F14117" w14:paraId="3D95A673" w14:textId="77777777" w:rsidTr="00BD08FF">
        <w:tc>
          <w:tcPr>
            <w:tcW w:w="817" w:type="dxa"/>
          </w:tcPr>
          <w:p w14:paraId="45DE35B4" w14:textId="77777777" w:rsidR="00F14117" w:rsidRDefault="00F14117" w:rsidP="009C12DB">
            <w:r>
              <w:t>C34</w:t>
            </w:r>
          </w:p>
        </w:tc>
        <w:tc>
          <w:tcPr>
            <w:tcW w:w="567" w:type="dxa"/>
          </w:tcPr>
          <w:p w14:paraId="78BF2409" w14:textId="77777777" w:rsidR="00F14117" w:rsidRPr="00B91321" w:rsidRDefault="00F14117" w:rsidP="00785733">
            <w:pPr>
              <w:jc w:val="right"/>
            </w:pPr>
            <w:r w:rsidRPr="00B91321">
              <w:t>0</w:t>
            </w:r>
          </w:p>
        </w:tc>
        <w:tc>
          <w:tcPr>
            <w:tcW w:w="709" w:type="dxa"/>
          </w:tcPr>
          <w:p w14:paraId="57D671D1" w14:textId="77777777" w:rsidR="00F14117" w:rsidRPr="00B91321" w:rsidRDefault="00F14117" w:rsidP="00785733">
            <w:pPr>
              <w:jc w:val="right"/>
            </w:pPr>
            <w:r w:rsidRPr="00B91321">
              <w:t>26</w:t>
            </w:r>
          </w:p>
        </w:tc>
        <w:tc>
          <w:tcPr>
            <w:tcW w:w="567" w:type="dxa"/>
          </w:tcPr>
          <w:p w14:paraId="58D94534" w14:textId="77777777" w:rsidR="00F14117" w:rsidRPr="00B91321" w:rsidRDefault="00F14117" w:rsidP="00785733">
            <w:pPr>
              <w:jc w:val="right"/>
            </w:pPr>
            <w:r w:rsidRPr="00B91321">
              <w:t>0</w:t>
            </w:r>
          </w:p>
        </w:tc>
        <w:tc>
          <w:tcPr>
            <w:tcW w:w="709" w:type="dxa"/>
          </w:tcPr>
          <w:p w14:paraId="2240B369" w14:textId="77777777" w:rsidR="00F14117" w:rsidRPr="00B91321" w:rsidRDefault="00F14117" w:rsidP="00785733">
            <w:pPr>
              <w:jc w:val="right"/>
            </w:pPr>
            <w:r w:rsidRPr="00B91321">
              <w:t>2</w:t>
            </w:r>
          </w:p>
        </w:tc>
        <w:tc>
          <w:tcPr>
            <w:tcW w:w="708" w:type="dxa"/>
          </w:tcPr>
          <w:p w14:paraId="272F7C9E" w14:textId="77777777" w:rsidR="00F14117" w:rsidRPr="00B91321" w:rsidRDefault="00F14117" w:rsidP="00785733">
            <w:pPr>
              <w:jc w:val="right"/>
            </w:pPr>
            <w:r w:rsidRPr="00B91321">
              <w:t>4</w:t>
            </w:r>
          </w:p>
        </w:tc>
        <w:tc>
          <w:tcPr>
            <w:tcW w:w="709" w:type="dxa"/>
          </w:tcPr>
          <w:p w14:paraId="63CC7916" w14:textId="77777777" w:rsidR="00F14117" w:rsidRPr="00B91321" w:rsidRDefault="00F14117" w:rsidP="00785733">
            <w:pPr>
              <w:jc w:val="right"/>
            </w:pPr>
            <w:r w:rsidRPr="00B91321">
              <w:t>8</w:t>
            </w:r>
          </w:p>
        </w:tc>
        <w:tc>
          <w:tcPr>
            <w:tcW w:w="709" w:type="dxa"/>
          </w:tcPr>
          <w:p w14:paraId="364E29F8" w14:textId="77777777" w:rsidR="00F14117" w:rsidRPr="00B91321" w:rsidRDefault="00F14117" w:rsidP="00785733">
            <w:pPr>
              <w:jc w:val="right"/>
            </w:pPr>
            <w:r w:rsidRPr="00B91321">
              <w:t>17</w:t>
            </w:r>
          </w:p>
        </w:tc>
        <w:tc>
          <w:tcPr>
            <w:tcW w:w="850" w:type="dxa"/>
          </w:tcPr>
          <w:p w14:paraId="6FACD4ED" w14:textId="77777777" w:rsidR="00F14117" w:rsidRPr="00B91321" w:rsidRDefault="00F14117" w:rsidP="00785733">
            <w:pPr>
              <w:jc w:val="right"/>
            </w:pPr>
            <w:r w:rsidRPr="00B91321">
              <w:t>228</w:t>
            </w:r>
          </w:p>
        </w:tc>
        <w:tc>
          <w:tcPr>
            <w:tcW w:w="709" w:type="dxa"/>
          </w:tcPr>
          <w:p w14:paraId="54716D06" w14:textId="77777777" w:rsidR="00F14117" w:rsidRPr="00B91321" w:rsidRDefault="00F14117" w:rsidP="00785733">
            <w:pPr>
              <w:jc w:val="right"/>
            </w:pPr>
            <w:r w:rsidRPr="00B91321">
              <w:t>536</w:t>
            </w:r>
          </w:p>
        </w:tc>
        <w:tc>
          <w:tcPr>
            <w:tcW w:w="709" w:type="dxa"/>
          </w:tcPr>
          <w:p w14:paraId="1E7072CC" w14:textId="77777777" w:rsidR="00F14117" w:rsidRPr="00B91321" w:rsidRDefault="00F14117" w:rsidP="00785733">
            <w:pPr>
              <w:jc w:val="right"/>
            </w:pPr>
            <w:r w:rsidRPr="00B91321">
              <w:t>733</w:t>
            </w:r>
          </w:p>
        </w:tc>
        <w:tc>
          <w:tcPr>
            <w:tcW w:w="709" w:type="dxa"/>
          </w:tcPr>
          <w:p w14:paraId="5AF0BA00" w14:textId="77777777" w:rsidR="00F14117" w:rsidRPr="00B91321" w:rsidRDefault="00F14117" w:rsidP="00785733">
            <w:pPr>
              <w:jc w:val="right"/>
            </w:pPr>
            <w:r w:rsidRPr="00B91321">
              <w:t>1151</w:t>
            </w:r>
          </w:p>
        </w:tc>
        <w:tc>
          <w:tcPr>
            <w:tcW w:w="708" w:type="dxa"/>
          </w:tcPr>
          <w:p w14:paraId="601C6D30" w14:textId="77777777" w:rsidR="00F14117" w:rsidRDefault="00F14117" w:rsidP="00785733">
            <w:pPr>
              <w:jc w:val="right"/>
            </w:pPr>
            <w:r w:rsidRPr="00B91321">
              <w:t>1230</w:t>
            </w:r>
          </w:p>
        </w:tc>
      </w:tr>
      <w:tr w:rsidR="00F14117" w14:paraId="3214F204" w14:textId="77777777" w:rsidTr="00BD08FF">
        <w:tc>
          <w:tcPr>
            <w:tcW w:w="817" w:type="dxa"/>
          </w:tcPr>
          <w:p w14:paraId="311F65B7" w14:textId="77777777" w:rsidR="00F14117" w:rsidRDefault="00F14117" w:rsidP="009C12DB">
            <w:r>
              <w:t>C50</w:t>
            </w:r>
          </w:p>
        </w:tc>
        <w:tc>
          <w:tcPr>
            <w:tcW w:w="567" w:type="dxa"/>
          </w:tcPr>
          <w:p w14:paraId="1C8DF274" w14:textId="77777777" w:rsidR="00F14117" w:rsidRPr="00F55A53" w:rsidRDefault="00F14117" w:rsidP="00785733">
            <w:pPr>
              <w:jc w:val="right"/>
            </w:pPr>
            <w:r w:rsidRPr="00F55A53">
              <w:t>0</w:t>
            </w:r>
          </w:p>
        </w:tc>
        <w:tc>
          <w:tcPr>
            <w:tcW w:w="709" w:type="dxa"/>
          </w:tcPr>
          <w:p w14:paraId="0C9AFEDF" w14:textId="77777777" w:rsidR="00F14117" w:rsidRPr="00F55A53" w:rsidRDefault="00F14117" w:rsidP="00785733">
            <w:pPr>
              <w:jc w:val="right"/>
            </w:pPr>
            <w:r w:rsidRPr="00F55A53">
              <w:t>32</w:t>
            </w:r>
          </w:p>
        </w:tc>
        <w:tc>
          <w:tcPr>
            <w:tcW w:w="567" w:type="dxa"/>
          </w:tcPr>
          <w:p w14:paraId="3130635D" w14:textId="77777777" w:rsidR="00F14117" w:rsidRPr="00F55A53" w:rsidRDefault="00F14117" w:rsidP="00785733">
            <w:pPr>
              <w:jc w:val="right"/>
            </w:pPr>
            <w:r w:rsidRPr="00F55A53">
              <w:t>0</w:t>
            </w:r>
          </w:p>
        </w:tc>
        <w:tc>
          <w:tcPr>
            <w:tcW w:w="709" w:type="dxa"/>
          </w:tcPr>
          <w:p w14:paraId="2860C306" w14:textId="77777777" w:rsidR="00F14117" w:rsidRPr="00F55A53" w:rsidRDefault="00F14117" w:rsidP="00785733">
            <w:pPr>
              <w:jc w:val="right"/>
            </w:pPr>
            <w:r w:rsidRPr="00F55A53">
              <w:t>2</w:t>
            </w:r>
          </w:p>
        </w:tc>
        <w:tc>
          <w:tcPr>
            <w:tcW w:w="708" w:type="dxa"/>
          </w:tcPr>
          <w:p w14:paraId="232687A9" w14:textId="77777777" w:rsidR="00F14117" w:rsidRPr="00F55A53" w:rsidRDefault="00F14117" w:rsidP="00785733">
            <w:pPr>
              <w:jc w:val="right"/>
            </w:pPr>
            <w:r w:rsidRPr="00F55A53">
              <w:t>4</w:t>
            </w:r>
          </w:p>
        </w:tc>
        <w:tc>
          <w:tcPr>
            <w:tcW w:w="709" w:type="dxa"/>
          </w:tcPr>
          <w:p w14:paraId="182F2701" w14:textId="77777777" w:rsidR="00F14117" w:rsidRPr="00F55A53" w:rsidRDefault="00F14117" w:rsidP="00785733">
            <w:pPr>
              <w:jc w:val="right"/>
            </w:pPr>
            <w:r w:rsidRPr="00F55A53">
              <w:t>8</w:t>
            </w:r>
          </w:p>
        </w:tc>
        <w:tc>
          <w:tcPr>
            <w:tcW w:w="709" w:type="dxa"/>
          </w:tcPr>
          <w:p w14:paraId="63F80536" w14:textId="77777777" w:rsidR="00F14117" w:rsidRPr="00F55A53" w:rsidRDefault="00F14117" w:rsidP="00785733">
            <w:pPr>
              <w:jc w:val="right"/>
            </w:pPr>
            <w:r w:rsidRPr="00F55A53">
              <w:t>16</w:t>
            </w:r>
          </w:p>
        </w:tc>
        <w:tc>
          <w:tcPr>
            <w:tcW w:w="850" w:type="dxa"/>
          </w:tcPr>
          <w:p w14:paraId="3CECDD22" w14:textId="77777777" w:rsidR="00F14117" w:rsidRPr="00F55A53" w:rsidRDefault="00F14117" w:rsidP="00785733">
            <w:pPr>
              <w:jc w:val="right"/>
            </w:pPr>
            <w:r w:rsidRPr="00F55A53">
              <w:t>181</w:t>
            </w:r>
          </w:p>
        </w:tc>
        <w:tc>
          <w:tcPr>
            <w:tcW w:w="709" w:type="dxa"/>
          </w:tcPr>
          <w:p w14:paraId="65EC2622" w14:textId="77777777" w:rsidR="00F14117" w:rsidRPr="00F55A53" w:rsidRDefault="00F14117" w:rsidP="00785733">
            <w:pPr>
              <w:jc w:val="right"/>
            </w:pPr>
            <w:r w:rsidRPr="00F55A53">
              <w:t>413</w:t>
            </w:r>
          </w:p>
        </w:tc>
        <w:tc>
          <w:tcPr>
            <w:tcW w:w="709" w:type="dxa"/>
          </w:tcPr>
          <w:p w14:paraId="2F7FDCD1" w14:textId="77777777" w:rsidR="00F14117" w:rsidRPr="00F55A53" w:rsidRDefault="00F14117" w:rsidP="00785733">
            <w:pPr>
              <w:jc w:val="right"/>
            </w:pPr>
            <w:r w:rsidRPr="00F55A53">
              <w:t>637</w:t>
            </w:r>
          </w:p>
        </w:tc>
        <w:tc>
          <w:tcPr>
            <w:tcW w:w="709" w:type="dxa"/>
          </w:tcPr>
          <w:p w14:paraId="5746F812" w14:textId="77777777" w:rsidR="00F14117" w:rsidRPr="00F55A53" w:rsidRDefault="00F14117" w:rsidP="00785733">
            <w:pPr>
              <w:jc w:val="right"/>
            </w:pPr>
            <w:r w:rsidRPr="00F55A53">
              <w:t>1150</w:t>
            </w:r>
          </w:p>
        </w:tc>
        <w:tc>
          <w:tcPr>
            <w:tcW w:w="708" w:type="dxa"/>
          </w:tcPr>
          <w:p w14:paraId="58A7A294" w14:textId="77777777" w:rsidR="00F14117" w:rsidRDefault="00F14117" w:rsidP="00785733">
            <w:pPr>
              <w:jc w:val="right"/>
            </w:pPr>
            <w:r w:rsidRPr="00F55A53">
              <w:t>1230</w:t>
            </w:r>
          </w:p>
        </w:tc>
      </w:tr>
      <w:tr w:rsidR="00F14117" w14:paraId="4729DF2A" w14:textId="77777777" w:rsidTr="00BD08FF">
        <w:tc>
          <w:tcPr>
            <w:tcW w:w="817" w:type="dxa"/>
          </w:tcPr>
          <w:p w14:paraId="68954CA8" w14:textId="77777777" w:rsidR="00F14117" w:rsidRDefault="00F14117" w:rsidP="009C12DB">
            <w:r>
              <w:t>C67</w:t>
            </w:r>
          </w:p>
        </w:tc>
        <w:tc>
          <w:tcPr>
            <w:tcW w:w="567" w:type="dxa"/>
          </w:tcPr>
          <w:p w14:paraId="42AAB4A1" w14:textId="77777777" w:rsidR="00F14117" w:rsidRPr="00B454B1" w:rsidRDefault="00F14117" w:rsidP="00785733">
            <w:pPr>
              <w:jc w:val="right"/>
            </w:pPr>
            <w:r w:rsidRPr="00B454B1">
              <w:t>0</w:t>
            </w:r>
          </w:p>
        </w:tc>
        <w:tc>
          <w:tcPr>
            <w:tcW w:w="709" w:type="dxa"/>
          </w:tcPr>
          <w:p w14:paraId="29E05809" w14:textId="77777777" w:rsidR="00F14117" w:rsidRPr="00B454B1" w:rsidRDefault="00F14117" w:rsidP="00785733">
            <w:pPr>
              <w:jc w:val="right"/>
            </w:pPr>
            <w:r w:rsidRPr="00B454B1">
              <w:t>24</w:t>
            </w:r>
          </w:p>
        </w:tc>
        <w:tc>
          <w:tcPr>
            <w:tcW w:w="567" w:type="dxa"/>
          </w:tcPr>
          <w:p w14:paraId="1E9E190E" w14:textId="77777777" w:rsidR="00F14117" w:rsidRPr="00B454B1" w:rsidRDefault="00F14117" w:rsidP="00785733">
            <w:pPr>
              <w:jc w:val="right"/>
            </w:pPr>
            <w:r w:rsidRPr="00B454B1">
              <w:t>0</w:t>
            </w:r>
          </w:p>
        </w:tc>
        <w:tc>
          <w:tcPr>
            <w:tcW w:w="709" w:type="dxa"/>
          </w:tcPr>
          <w:p w14:paraId="3233E203" w14:textId="77777777" w:rsidR="00F14117" w:rsidRPr="00B454B1" w:rsidRDefault="00F14117" w:rsidP="00785733">
            <w:pPr>
              <w:jc w:val="right"/>
            </w:pPr>
            <w:r w:rsidRPr="00B454B1">
              <w:t>0</w:t>
            </w:r>
          </w:p>
        </w:tc>
        <w:tc>
          <w:tcPr>
            <w:tcW w:w="708" w:type="dxa"/>
          </w:tcPr>
          <w:p w14:paraId="0B726236" w14:textId="77777777" w:rsidR="00F14117" w:rsidRPr="00B454B1" w:rsidRDefault="00F14117" w:rsidP="00785733">
            <w:pPr>
              <w:jc w:val="right"/>
            </w:pPr>
            <w:r w:rsidRPr="00B454B1">
              <w:t>2</w:t>
            </w:r>
          </w:p>
        </w:tc>
        <w:tc>
          <w:tcPr>
            <w:tcW w:w="709" w:type="dxa"/>
          </w:tcPr>
          <w:p w14:paraId="3E2E7248" w14:textId="77777777" w:rsidR="00F14117" w:rsidRPr="00B454B1" w:rsidRDefault="00F14117" w:rsidP="00785733">
            <w:pPr>
              <w:jc w:val="right"/>
            </w:pPr>
            <w:r w:rsidRPr="00B454B1">
              <w:t>4</w:t>
            </w:r>
          </w:p>
        </w:tc>
        <w:tc>
          <w:tcPr>
            <w:tcW w:w="709" w:type="dxa"/>
          </w:tcPr>
          <w:p w14:paraId="16E304A2" w14:textId="77777777" w:rsidR="00F14117" w:rsidRPr="00B454B1" w:rsidRDefault="00F14117" w:rsidP="00785733">
            <w:pPr>
              <w:jc w:val="right"/>
            </w:pPr>
            <w:r w:rsidRPr="00B454B1">
              <w:t>8</w:t>
            </w:r>
          </w:p>
        </w:tc>
        <w:tc>
          <w:tcPr>
            <w:tcW w:w="850" w:type="dxa"/>
          </w:tcPr>
          <w:p w14:paraId="1E35717A" w14:textId="77777777" w:rsidR="00F14117" w:rsidRPr="00B454B1" w:rsidRDefault="00F14117" w:rsidP="00785733">
            <w:pPr>
              <w:jc w:val="right"/>
            </w:pPr>
            <w:r w:rsidRPr="00B454B1">
              <w:t>476</w:t>
            </w:r>
          </w:p>
        </w:tc>
        <w:tc>
          <w:tcPr>
            <w:tcW w:w="709" w:type="dxa"/>
          </w:tcPr>
          <w:p w14:paraId="034F18C3" w14:textId="77777777" w:rsidR="00F14117" w:rsidRPr="00B454B1" w:rsidRDefault="00F14117" w:rsidP="00785733">
            <w:pPr>
              <w:jc w:val="right"/>
            </w:pPr>
            <w:r w:rsidRPr="00B454B1">
              <w:t>804</w:t>
            </w:r>
          </w:p>
        </w:tc>
        <w:tc>
          <w:tcPr>
            <w:tcW w:w="709" w:type="dxa"/>
          </w:tcPr>
          <w:p w14:paraId="0C75903D" w14:textId="77777777" w:rsidR="00F14117" w:rsidRPr="00B454B1" w:rsidRDefault="00F14117" w:rsidP="00785733">
            <w:pPr>
              <w:jc w:val="right"/>
            </w:pPr>
            <w:r w:rsidRPr="00B454B1">
              <w:t>1025</w:t>
            </w:r>
          </w:p>
        </w:tc>
        <w:tc>
          <w:tcPr>
            <w:tcW w:w="709" w:type="dxa"/>
          </w:tcPr>
          <w:p w14:paraId="152B2BC3" w14:textId="77777777" w:rsidR="00F14117" w:rsidRPr="00B454B1" w:rsidRDefault="00F14117" w:rsidP="00785733">
            <w:pPr>
              <w:jc w:val="right"/>
            </w:pPr>
            <w:r w:rsidRPr="00B454B1">
              <w:t>1226</w:t>
            </w:r>
          </w:p>
        </w:tc>
        <w:tc>
          <w:tcPr>
            <w:tcW w:w="708" w:type="dxa"/>
          </w:tcPr>
          <w:p w14:paraId="343A99C5" w14:textId="77777777" w:rsidR="00F14117" w:rsidRDefault="00F14117" w:rsidP="00785733">
            <w:pPr>
              <w:jc w:val="right"/>
            </w:pPr>
            <w:r w:rsidRPr="00B454B1">
              <w:t>1230</w:t>
            </w:r>
          </w:p>
        </w:tc>
      </w:tr>
      <w:tr w:rsidR="00F14117" w14:paraId="61C0B39B" w14:textId="77777777" w:rsidTr="00BD08FF">
        <w:tc>
          <w:tcPr>
            <w:tcW w:w="817" w:type="dxa"/>
          </w:tcPr>
          <w:p w14:paraId="2C63201E" w14:textId="77777777" w:rsidR="00F14117" w:rsidRDefault="00F14117" w:rsidP="009C12DB">
            <w:r>
              <w:t>C71</w:t>
            </w:r>
          </w:p>
        </w:tc>
        <w:tc>
          <w:tcPr>
            <w:tcW w:w="567" w:type="dxa"/>
          </w:tcPr>
          <w:p w14:paraId="71D3F690" w14:textId="77777777" w:rsidR="00F14117" w:rsidRPr="002F2F94" w:rsidRDefault="00F14117" w:rsidP="00785733">
            <w:pPr>
              <w:jc w:val="right"/>
            </w:pPr>
            <w:r w:rsidRPr="002F2F94">
              <w:t>0</w:t>
            </w:r>
          </w:p>
        </w:tc>
        <w:tc>
          <w:tcPr>
            <w:tcW w:w="709" w:type="dxa"/>
          </w:tcPr>
          <w:p w14:paraId="6BA6E015" w14:textId="77777777" w:rsidR="00F14117" w:rsidRPr="002F2F94" w:rsidRDefault="00F14117" w:rsidP="00785733">
            <w:pPr>
              <w:jc w:val="right"/>
            </w:pPr>
            <w:r w:rsidRPr="002F2F94">
              <w:t>8</w:t>
            </w:r>
          </w:p>
        </w:tc>
        <w:tc>
          <w:tcPr>
            <w:tcW w:w="567" w:type="dxa"/>
          </w:tcPr>
          <w:p w14:paraId="7BEF6383" w14:textId="77777777" w:rsidR="00F14117" w:rsidRPr="002F2F94" w:rsidRDefault="00F14117" w:rsidP="00785733">
            <w:pPr>
              <w:jc w:val="right"/>
            </w:pPr>
            <w:r w:rsidRPr="002F2F94">
              <w:t>0</w:t>
            </w:r>
          </w:p>
        </w:tc>
        <w:tc>
          <w:tcPr>
            <w:tcW w:w="709" w:type="dxa"/>
          </w:tcPr>
          <w:p w14:paraId="29C9895C" w14:textId="77777777" w:rsidR="00F14117" w:rsidRPr="002F2F94" w:rsidRDefault="00F14117" w:rsidP="00785733">
            <w:pPr>
              <w:jc w:val="right"/>
            </w:pPr>
            <w:r w:rsidRPr="002F2F94">
              <w:t>0</w:t>
            </w:r>
          </w:p>
        </w:tc>
        <w:tc>
          <w:tcPr>
            <w:tcW w:w="708" w:type="dxa"/>
          </w:tcPr>
          <w:p w14:paraId="33A75023" w14:textId="77777777" w:rsidR="00F14117" w:rsidRPr="002F2F94" w:rsidRDefault="00F14117" w:rsidP="00785733">
            <w:pPr>
              <w:jc w:val="right"/>
            </w:pPr>
            <w:r w:rsidRPr="002F2F94">
              <w:t>0</w:t>
            </w:r>
          </w:p>
        </w:tc>
        <w:tc>
          <w:tcPr>
            <w:tcW w:w="709" w:type="dxa"/>
          </w:tcPr>
          <w:p w14:paraId="34BA0DA8" w14:textId="77777777" w:rsidR="00F14117" w:rsidRPr="002F2F94" w:rsidRDefault="00F14117" w:rsidP="00785733">
            <w:pPr>
              <w:jc w:val="right"/>
            </w:pPr>
            <w:r w:rsidRPr="002F2F94">
              <w:t>2</w:t>
            </w:r>
          </w:p>
        </w:tc>
        <w:tc>
          <w:tcPr>
            <w:tcW w:w="709" w:type="dxa"/>
          </w:tcPr>
          <w:p w14:paraId="60AAAFAF" w14:textId="77777777" w:rsidR="00F14117" w:rsidRPr="002F2F94" w:rsidRDefault="00F14117" w:rsidP="00785733">
            <w:pPr>
              <w:jc w:val="right"/>
            </w:pPr>
            <w:r w:rsidRPr="002F2F94">
              <w:t>4</w:t>
            </w:r>
          </w:p>
        </w:tc>
        <w:tc>
          <w:tcPr>
            <w:tcW w:w="850" w:type="dxa"/>
          </w:tcPr>
          <w:p w14:paraId="0F22BB9F" w14:textId="77777777" w:rsidR="00F14117" w:rsidRPr="002F2F94" w:rsidRDefault="00F14117" w:rsidP="00785733">
            <w:pPr>
              <w:jc w:val="right"/>
            </w:pPr>
            <w:r w:rsidRPr="002F2F94">
              <w:t>918</w:t>
            </w:r>
          </w:p>
        </w:tc>
        <w:tc>
          <w:tcPr>
            <w:tcW w:w="709" w:type="dxa"/>
          </w:tcPr>
          <w:p w14:paraId="42847D95" w14:textId="77777777" w:rsidR="00F14117" w:rsidRPr="002F2F94" w:rsidRDefault="00F14117" w:rsidP="00785733">
            <w:pPr>
              <w:jc w:val="right"/>
            </w:pPr>
            <w:r w:rsidRPr="002F2F94">
              <w:t>1154</w:t>
            </w:r>
          </w:p>
        </w:tc>
        <w:tc>
          <w:tcPr>
            <w:tcW w:w="709" w:type="dxa"/>
          </w:tcPr>
          <w:p w14:paraId="6FD28728" w14:textId="77777777" w:rsidR="00F14117" w:rsidRPr="002F2F94" w:rsidRDefault="00F14117" w:rsidP="00785733">
            <w:pPr>
              <w:jc w:val="right"/>
            </w:pPr>
            <w:r w:rsidRPr="002F2F94">
              <w:t>1215</w:t>
            </w:r>
          </w:p>
        </w:tc>
        <w:tc>
          <w:tcPr>
            <w:tcW w:w="709" w:type="dxa"/>
          </w:tcPr>
          <w:p w14:paraId="7A97F50D" w14:textId="77777777" w:rsidR="00F14117" w:rsidRPr="002F2F94" w:rsidRDefault="00F14117" w:rsidP="00785733">
            <w:pPr>
              <w:jc w:val="right"/>
            </w:pPr>
            <w:r w:rsidRPr="002F2F94">
              <w:t>1230</w:t>
            </w:r>
          </w:p>
        </w:tc>
        <w:tc>
          <w:tcPr>
            <w:tcW w:w="708" w:type="dxa"/>
          </w:tcPr>
          <w:p w14:paraId="32A0E6BD" w14:textId="77777777" w:rsidR="00F14117" w:rsidRDefault="00F14117" w:rsidP="00785733">
            <w:pPr>
              <w:jc w:val="right"/>
            </w:pPr>
            <w:r w:rsidRPr="002F2F94">
              <w:t>1230</w:t>
            </w:r>
          </w:p>
        </w:tc>
      </w:tr>
      <w:tr w:rsidR="00BD08FF" w14:paraId="1063E8BF" w14:textId="77777777" w:rsidTr="00BD08FF">
        <w:tc>
          <w:tcPr>
            <w:tcW w:w="817" w:type="dxa"/>
          </w:tcPr>
          <w:p w14:paraId="38B71E12" w14:textId="77777777" w:rsidR="00BD08FF" w:rsidRDefault="00BD08FF" w:rsidP="009C12DB">
            <w:r>
              <w:t>C22</w:t>
            </w:r>
          </w:p>
        </w:tc>
        <w:tc>
          <w:tcPr>
            <w:tcW w:w="567" w:type="dxa"/>
          </w:tcPr>
          <w:p w14:paraId="64096D6E" w14:textId="77777777" w:rsidR="00BD08FF" w:rsidRPr="004B7F6D" w:rsidRDefault="00BD08FF" w:rsidP="00785733">
            <w:pPr>
              <w:jc w:val="right"/>
            </w:pPr>
            <w:r w:rsidRPr="004B7F6D">
              <w:t>0</w:t>
            </w:r>
          </w:p>
        </w:tc>
        <w:tc>
          <w:tcPr>
            <w:tcW w:w="709" w:type="dxa"/>
          </w:tcPr>
          <w:p w14:paraId="58B80D72" w14:textId="77777777" w:rsidR="00BD08FF" w:rsidRPr="004B7F6D" w:rsidRDefault="00BD08FF" w:rsidP="00785733">
            <w:pPr>
              <w:jc w:val="right"/>
            </w:pPr>
            <w:r w:rsidRPr="004B7F6D">
              <w:t>6</w:t>
            </w:r>
          </w:p>
        </w:tc>
        <w:tc>
          <w:tcPr>
            <w:tcW w:w="567" w:type="dxa"/>
          </w:tcPr>
          <w:p w14:paraId="27E8AB41" w14:textId="77777777" w:rsidR="00BD08FF" w:rsidRPr="004B7F6D" w:rsidRDefault="00BD08FF" w:rsidP="00785733">
            <w:pPr>
              <w:jc w:val="right"/>
            </w:pPr>
            <w:r w:rsidRPr="004B7F6D">
              <w:t>0</w:t>
            </w:r>
          </w:p>
        </w:tc>
        <w:tc>
          <w:tcPr>
            <w:tcW w:w="709" w:type="dxa"/>
          </w:tcPr>
          <w:p w14:paraId="23FE921D" w14:textId="77777777" w:rsidR="00BD08FF" w:rsidRPr="004B7F6D" w:rsidRDefault="00BD08FF" w:rsidP="00785733">
            <w:pPr>
              <w:jc w:val="right"/>
            </w:pPr>
            <w:r w:rsidRPr="004B7F6D">
              <w:t>0</w:t>
            </w:r>
          </w:p>
        </w:tc>
        <w:tc>
          <w:tcPr>
            <w:tcW w:w="708" w:type="dxa"/>
          </w:tcPr>
          <w:p w14:paraId="78383088" w14:textId="77777777" w:rsidR="00BD08FF" w:rsidRPr="004B7F6D" w:rsidRDefault="00BD08FF" w:rsidP="00785733">
            <w:pPr>
              <w:jc w:val="right"/>
            </w:pPr>
            <w:r w:rsidRPr="004B7F6D">
              <w:t>0</w:t>
            </w:r>
          </w:p>
        </w:tc>
        <w:tc>
          <w:tcPr>
            <w:tcW w:w="709" w:type="dxa"/>
          </w:tcPr>
          <w:p w14:paraId="1EAAD4FC" w14:textId="77777777" w:rsidR="00BD08FF" w:rsidRPr="004B7F6D" w:rsidRDefault="00BD08FF" w:rsidP="00785733">
            <w:pPr>
              <w:jc w:val="right"/>
            </w:pPr>
            <w:r w:rsidRPr="004B7F6D">
              <w:t>0</w:t>
            </w:r>
          </w:p>
        </w:tc>
        <w:tc>
          <w:tcPr>
            <w:tcW w:w="709" w:type="dxa"/>
          </w:tcPr>
          <w:p w14:paraId="1AB97987" w14:textId="77777777" w:rsidR="00BD08FF" w:rsidRPr="004B7F6D" w:rsidRDefault="00BD08FF" w:rsidP="00785733">
            <w:pPr>
              <w:jc w:val="right"/>
            </w:pPr>
            <w:r w:rsidRPr="004B7F6D">
              <w:t>2</w:t>
            </w:r>
          </w:p>
        </w:tc>
        <w:tc>
          <w:tcPr>
            <w:tcW w:w="850" w:type="dxa"/>
          </w:tcPr>
          <w:p w14:paraId="5877E970" w14:textId="77777777" w:rsidR="00BD08FF" w:rsidRPr="004B7F6D" w:rsidRDefault="00BD08FF" w:rsidP="00785733">
            <w:pPr>
              <w:jc w:val="right"/>
            </w:pPr>
            <w:r w:rsidRPr="004B7F6D">
              <w:t>1,050</w:t>
            </w:r>
          </w:p>
        </w:tc>
        <w:tc>
          <w:tcPr>
            <w:tcW w:w="709" w:type="dxa"/>
          </w:tcPr>
          <w:p w14:paraId="0B434CC6" w14:textId="77777777" w:rsidR="00BD08FF" w:rsidRPr="004B7F6D" w:rsidRDefault="00BD08FF" w:rsidP="00785733">
            <w:pPr>
              <w:jc w:val="right"/>
            </w:pPr>
            <w:r w:rsidRPr="004B7F6D">
              <w:t>1204</w:t>
            </w:r>
          </w:p>
        </w:tc>
        <w:tc>
          <w:tcPr>
            <w:tcW w:w="709" w:type="dxa"/>
          </w:tcPr>
          <w:p w14:paraId="2FE50EAA" w14:textId="77777777" w:rsidR="00BD08FF" w:rsidRPr="004B7F6D" w:rsidRDefault="00BD08FF" w:rsidP="00785733">
            <w:pPr>
              <w:jc w:val="right"/>
            </w:pPr>
            <w:r w:rsidRPr="004B7F6D">
              <w:t>1224</w:t>
            </w:r>
          </w:p>
        </w:tc>
        <w:tc>
          <w:tcPr>
            <w:tcW w:w="709" w:type="dxa"/>
          </w:tcPr>
          <w:p w14:paraId="01705538" w14:textId="77777777" w:rsidR="00BD08FF" w:rsidRPr="004B7F6D" w:rsidRDefault="00BD08FF" w:rsidP="00785733">
            <w:pPr>
              <w:jc w:val="right"/>
            </w:pPr>
            <w:r w:rsidRPr="004B7F6D">
              <w:t>1230</w:t>
            </w:r>
          </w:p>
        </w:tc>
        <w:tc>
          <w:tcPr>
            <w:tcW w:w="708" w:type="dxa"/>
          </w:tcPr>
          <w:p w14:paraId="4D82076E" w14:textId="77777777" w:rsidR="00BD08FF" w:rsidRDefault="00BD08FF" w:rsidP="00785733">
            <w:pPr>
              <w:jc w:val="right"/>
            </w:pPr>
            <w:r w:rsidRPr="004B7F6D">
              <w:t>1230</w:t>
            </w:r>
          </w:p>
        </w:tc>
      </w:tr>
    </w:tbl>
    <w:p w14:paraId="63E4A7E6" w14:textId="77777777" w:rsidR="00785733" w:rsidRDefault="00785733" w:rsidP="00785733"/>
    <w:p w14:paraId="560A0B74" w14:textId="77777777" w:rsidR="00785733" w:rsidRDefault="00785733" w:rsidP="00785733">
      <w:r>
        <w:t xml:space="preserve">Table XXX. Summary of cancer cases for </w:t>
      </w:r>
      <w:r w:rsidRPr="00563FED">
        <w:rPr>
          <w:b/>
        </w:rPr>
        <w:t>1996</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785733" w14:paraId="4E711953" w14:textId="77777777" w:rsidTr="009C12DB">
        <w:tc>
          <w:tcPr>
            <w:tcW w:w="817" w:type="dxa"/>
            <w:vMerge w:val="restart"/>
          </w:tcPr>
          <w:p w14:paraId="5A66465E" w14:textId="77777777" w:rsidR="00785733" w:rsidRDefault="00785733" w:rsidP="009C12DB">
            <w:r>
              <w:t>ICD-10 code</w:t>
            </w:r>
          </w:p>
        </w:tc>
        <w:tc>
          <w:tcPr>
            <w:tcW w:w="4678" w:type="dxa"/>
            <w:gridSpan w:val="7"/>
          </w:tcPr>
          <w:p w14:paraId="20A66D33" w14:textId="77777777" w:rsidR="00785733" w:rsidRDefault="00F42BEB" w:rsidP="009C12DB">
            <w:pPr>
              <w:jc w:val="center"/>
            </w:pPr>
            <w:r>
              <w:t>Cases</w:t>
            </w:r>
          </w:p>
        </w:tc>
        <w:tc>
          <w:tcPr>
            <w:tcW w:w="3685" w:type="dxa"/>
            <w:gridSpan w:val="5"/>
          </w:tcPr>
          <w:p w14:paraId="2BB80A55" w14:textId="77777777" w:rsidR="00785733" w:rsidRDefault="00785733" w:rsidP="009C12DB">
            <w:pPr>
              <w:jc w:val="center"/>
            </w:pPr>
            <w:r>
              <w:t>Divisions</w:t>
            </w:r>
          </w:p>
        </w:tc>
      </w:tr>
      <w:tr w:rsidR="00785733" w14:paraId="65DEFB63" w14:textId="77777777" w:rsidTr="009C12DB">
        <w:tc>
          <w:tcPr>
            <w:tcW w:w="817" w:type="dxa"/>
            <w:vMerge/>
          </w:tcPr>
          <w:p w14:paraId="63E552B4" w14:textId="77777777" w:rsidR="00785733" w:rsidRDefault="00785733" w:rsidP="009C12DB"/>
        </w:tc>
        <w:tc>
          <w:tcPr>
            <w:tcW w:w="567" w:type="dxa"/>
            <w:vMerge w:val="restart"/>
          </w:tcPr>
          <w:p w14:paraId="6FA29D27" w14:textId="77777777" w:rsidR="00785733" w:rsidRDefault="00785733" w:rsidP="009C12DB">
            <w:pPr>
              <w:ind w:right="-108"/>
            </w:pPr>
            <w:r>
              <w:t>Min</w:t>
            </w:r>
          </w:p>
        </w:tc>
        <w:tc>
          <w:tcPr>
            <w:tcW w:w="709" w:type="dxa"/>
            <w:vMerge w:val="restart"/>
          </w:tcPr>
          <w:p w14:paraId="4C73D23C" w14:textId="77777777" w:rsidR="00785733" w:rsidRDefault="00785733" w:rsidP="009C12DB">
            <w:r>
              <w:t>Max</w:t>
            </w:r>
          </w:p>
        </w:tc>
        <w:tc>
          <w:tcPr>
            <w:tcW w:w="3402" w:type="dxa"/>
            <w:gridSpan w:val="5"/>
          </w:tcPr>
          <w:p w14:paraId="12552563" w14:textId="77777777" w:rsidR="00785733" w:rsidRDefault="00785733" w:rsidP="009C12DB">
            <w:pPr>
              <w:jc w:val="center"/>
            </w:pPr>
            <w:r>
              <w:t>Centiles</w:t>
            </w:r>
          </w:p>
        </w:tc>
        <w:tc>
          <w:tcPr>
            <w:tcW w:w="3685" w:type="dxa"/>
            <w:gridSpan w:val="5"/>
          </w:tcPr>
          <w:p w14:paraId="6787F56B" w14:textId="77777777" w:rsidR="00785733" w:rsidRDefault="00785733" w:rsidP="009C12DB">
            <w:pPr>
              <w:jc w:val="center"/>
            </w:pPr>
            <w:r>
              <w:t>Number with cases less than:</w:t>
            </w:r>
          </w:p>
        </w:tc>
      </w:tr>
      <w:tr w:rsidR="00785733" w14:paraId="46FFC785" w14:textId="77777777" w:rsidTr="009C12DB">
        <w:tc>
          <w:tcPr>
            <w:tcW w:w="817" w:type="dxa"/>
            <w:vMerge/>
          </w:tcPr>
          <w:p w14:paraId="365EE5EC" w14:textId="77777777" w:rsidR="00785733" w:rsidRDefault="00785733" w:rsidP="009C12DB"/>
        </w:tc>
        <w:tc>
          <w:tcPr>
            <w:tcW w:w="567" w:type="dxa"/>
            <w:vMerge/>
          </w:tcPr>
          <w:p w14:paraId="71A76A38" w14:textId="77777777" w:rsidR="00785733" w:rsidRDefault="00785733" w:rsidP="009C12DB"/>
        </w:tc>
        <w:tc>
          <w:tcPr>
            <w:tcW w:w="709" w:type="dxa"/>
            <w:vMerge/>
          </w:tcPr>
          <w:p w14:paraId="3EA2DE3B" w14:textId="77777777" w:rsidR="00785733" w:rsidRDefault="00785733" w:rsidP="009C12DB"/>
        </w:tc>
        <w:tc>
          <w:tcPr>
            <w:tcW w:w="567" w:type="dxa"/>
          </w:tcPr>
          <w:p w14:paraId="093448E4" w14:textId="77777777" w:rsidR="00785733" w:rsidRDefault="00785733" w:rsidP="009C12DB">
            <w:pPr>
              <w:jc w:val="center"/>
            </w:pPr>
            <w:r>
              <w:t>5%</w:t>
            </w:r>
          </w:p>
        </w:tc>
        <w:tc>
          <w:tcPr>
            <w:tcW w:w="709" w:type="dxa"/>
          </w:tcPr>
          <w:p w14:paraId="35DD02EF" w14:textId="77777777" w:rsidR="00785733" w:rsidRDefault="00785733" w:rsidP="009C12DB">
            <w:pPr>
              <w:jc w:val="center"/>
            </w:pPr>
            <w:r>
              <w:t>25%</w:t>
            </w:r>
          </w:p>
        </w:tc>
        <w:tc>
          <w:tcPr>
            <w:tcW w:w="708" w:type="dxa"/>
          </w:tcPr>
          <w:p w14:paraId="7AC655D3" w14:textId="77777777" w:rsidR="00785733" w:rsidRDefault="00785733" w:rsidP="009C12DB">
            <w:pPr>
              <w:jc w:val="center"/>
            </w:pPr>
            <w:r>
              <w:t>50%</w:t>
            </w:r>
          </w:p>
        </w:tc>
        <w:tc>
          <w:tcPr>
            <w:tcW w:w="709" w:type="dxa"/>
          </w:tcPr>
          <w:p w14:paraId="25D7790A" w14:textId="77777777" w:rsidR="00785733" w:rsidRDefault="00785733" w:rsidP="009C12DB">
            <w:pPr>
              <w:jc w:val="center"/>
            </w:pPr>
            <w:r>
              <w:t>75%</w:t>
            </w:r>
          </w:p>
        </w:tc>
        <w:tc>
          <w:tcPr>
            <w:tcW w:w="709" w:type="dxa"/>
          </w:tcPr>
          <w:p w14:paraId="564B3200" w14:textId="77777777" w:rsidR="00785733" w:rsidRDefault="00785733" w:rsidP="009C12DB">
            <w:pPr>
              <w:jc w:val="center"/>
            </w:pPr>
            <w:r>
              <w:t>95%</w:t>
            </w:r>
          </w:p>
        </w:tc>
        <w:tc>
          <w:tcPr>
            <w:tcW w:w="850" w:type="dxa"/>
          </w:tcPr>
          <w:p w14:paraId="1DC9FAC6" w14:textId="77777777" w:rsidR="00785733" w:rsidRDefault="00785733" w:rsidP="009C12DB">
            <w:pPr>
              <w:jc w:val="center"/>
            </w:pPr>
            <w:r>
              <w:t>1</w:t>
            </w:r>
          </w:p>
        </w:tc>
        <w:tc>
          <w:tcPr>
            <w:tcW w:w="709" w:type="dxa"/>
          </w:tcPr>
          <w:p w14:paraId="68A6506C" w14:textId="77777777" w:rsidR="00785733" w:rsidRDefault="00785733" w:rsidP="009C12DB">
            <w:pPr>
              <w:jc w:val="center"/>
            </w:pPr>
            <w:r>
              <w:t>3</w:t>
            </w:r>
          </w:p>
        </w:tc>
        <w:tc>
          <w:tcPr>
            <w:tcW w:w="709" w:type="dxa"/>
          </w:tcPr>
          <w:p w14:paraId="4F683EE9" w14:textId="77777777" w:rsidR="00785733" w:rsidRDefault="00785733" w:rsidP="009C12DB">
            <w:pPr>
              <w:jc w:val="center"/>
            </w:pPr>
            <w:r>
              <w:t>5</w:t>
            </w:r>
          </w:p>
        </w:tc>
        <w:tc>
          <w:tcPr>
            <w:tcW w:w="709" w:type="dxa"/>
          </w:tcPr>
          <w:p w14:paraId="6D425E43" w14:textId="77777777" w:rsidR="00785733" w:rsidRDefault="00785733" w:rsidP="009C12DB">
            <w:pPr>
              <w:jc w:val="center"/>
            </w:pPr>
            <w:r>
              <w:t>15</w:t>
            </w:r>
          </w:p>
        </w:tc>
        <w:tc>
          <w:tcPr>
            <w:tcW w:w="708" w:type="dxa"/>
          </w:tcPr>
          <w:p w14:paraId="26272694" w14:textId="77777777" w:rsidR="00785733" w:rsidRDefault="00785733" w:rsidP="009C12DB">
            <w:pPr>
              <w:jc w:val="center"/>
            </w:pPr>
            <w:r>
              <w:t>50</w:t>
            </w:r>
          </w:p>
        </w:tc>
      </w:tr>
      <w:tr w:rsidR="00785733" w14:paraId="54B42CD5" w14:textId="77777777" w:rsidTr="009C12DB">
        <w:tc>
          <w:tcPr>
            <w:tcW w:w="817" w:type="dxa"/>
          </w:tcPr>
          <w:p w14:paraId="5D96054B" w14:textId="77777777" w:rsidR="00785733" w:rsidRDefault="00785733" w:rsidP="009C12DB">
            <w:r>
              <w:t>All</w:t>
            </w:r>
          </w:p>
        </w:tc>
        <w:tc>
          <w:tcPr>
            <w:tcW w:w="567" w:type="dxa"/>
          </w:tcPr>
          <w:p w14:paraId="5F55EF20" w14:textId="77777777" w:rsidR="00785733" w:rsidRPr="002E1286" w:rsidRDefault="00785733" w:rsidP="00B86CE7">
            <w:pPr>
              <w:jc w:val="right"/>
            </w:pPr>
            <w:r w:rsidRPr="002E1286">
              <w:t>0</w:t>
            </w:r>
          </w:p>
        </w:tc>
        <w:tc>
          <w:tcPr>
            <w:tcW w:w="709" w:type="dxa"/>
          </w:tcPr>
          <w:p w14:paraId="7EC39981" w14:textId="77777777" w:rsidR="00785733" w:rsidRPr="002E1286" w:rsidRDefault="00785733" w:rsidP="00B86CE7">
            <w:pPr>
              <w:jc w:val="right"/>
            </w:pPr>
            <w:r w:rsidRPr="002E1286">
              <w:t>70</w:t>
            </w:r>
          </w:p>
        </w:tc>
        <w:tc>
          <w:tcPr>
            <w:tcW w:w="567" w:type="dxa"/>
          </w:tcPr>
          <w:p w14:paraId="30E4E5DF" w14:textId="77777777" w:rsidR="00785733" w:rsidRPr="002E1286" w:rsidRDefault="00785733" w:rsidP="00B86CE7">
            <w:pPr>
              <w:jc w:val="right"/>
            </w:pPr>
            <w:r w:rsidRPr="002E1286">
              <w:t>2</w:t>
            </w:r>
          </w:p>
        </w:tc>
        <w:tc>
          <w:tcPr>
            <w:tcW w:w="709" w:type="dxa"/>
          </w:tcPr>
          <w:p w14:paraId="5853672A" w14:textId="77777777" w:rsidR="00785733" w:rsidRPr="002E1286" w:rsidRDefault="00785733" w:rsidP="00B86CE7">
            <w:pPr>
              <w:jc w:val="right"/>
            </w:pPr>
            <w:r w:rsidRPr="002E1286">
              <w:t>6</w:t>
            </w:r>
          </w:p>
        </w:tc>
        <w:tc>
          <w:tcPr>
            <w:tcW w:w="708" w:type="dxa"/>
          </w:tcPr>
          <w:p w14:paraId="12A99738" w14:textId="77777777" w:rsidR="00785733" w:rsidRPr="002E1286" w:rsidRDefault="00785733" w:rsidP="00B86CE7">
            <w:pPr>
              <w:jc w:val="right"/>
            </w:pPr>
            <w:r w:rsidRPr="002E1286">
              <w:t>12</w:t>
            </w:r>
          </w:p>
        </w:tc>
        <w:tc>
          <w:tcPr>
            <w:tcW w:w="709" w:type="dxa"/>
          </w:tcPr>
          <w:p w14:paraId="0F1AF479" w14:textId="77777777" w:rsidR="00785733" w:rsidRPr="002E1286" w:rsidRDefault="00785733" w:rsidP="00B86CE7">
            <w:pPr>
              <w:jc w:val="right"/>
            </w:pPr>
            <w:r w:rsidRPr="002E1286">
              <w:t>22</w:t>
            </w:r>
          </w:p>
        </w:tc>
        <w:tc>
          <w:tcPr>
            <w:tcW w:w="709" w:type="dxa"/>
          </w:tcPr>
          <w:p w14:paraId="1821711E" w14:textId="77777777" w:rsidR="00785733" w:rsidRPr="002E1286" w:rsidRDefault="00785733" w:rsidP="00B86CE7">
            <w:pPr>
              <w:jc w:val="right"/>
            </w:pPr>
            <w:r w:rsidRPr="002E1286">
              <w:t>42</w:t>
            </w:r>
          </w:p>
        </w:tc>
        <w:tc>
          <w:tcPr>
            <w:tcW w:w="850" w:type="dxa"/>
          </w:tcPr>
          <w:p w14:paraId="55FD575A" w14:textId="77777777" w:rsidR="00785733" w:rsidRPr="002E1286" w:rsidRDefault="00785733" w:rsidP="00B86CE7">
            <w:pPr>
              <w:jc w:val="right"/>
            </w:pPr>
            <w:r w:rsidRPr="002E1286">
              <w:t>38</w:t>
            </w:r>
          </w:p>
        </w:tc>
        <w:tc>
          <w:tcPr>
            <w:tcW w:w="709" w:type="dxa"/>
          </w:tcPr>
          <w:p w14:paraId="730CEE29" w14:textId="77777777" w:rsidR="00785733" w:rsidRPr="002E1286" w:rsidRDefault="00785733" w:rsidP="00B86CE7">
            <w:pPr>
              <w:jc w:val="right"/>
            </w:pPr>
            <w:r w:rsidRPr="002E1286">
              <w:t>115</w:t>
            </w:r>
          </w:p>
        </w:tc>
        <w:tc>
          <w:tcPr>
            <w:tcW w:w="709" w:type="dxa"/>
          </w:tcPr>
          <w:p w14:paraId="52198C43" w14:textId="77777777" w:rsidR="00785733" w:rsidRPr="002E1286" w:rsidRDefault="00785733" w:rsidP="00B86CE7">
            <w:pPr>
              <w:jc w:val="right"/>
            </w:pPr>
            <w:r w:rsidRPr="002E1286">
              <w:t>237</w:t>
            </w:r>
          </w:p>
        </w:tc>
        <w:tc>
          <w:tcPr>
            <w:tcW w:w="709" w:type="dxa"/>
          </w:tcPr>
          <w:p w14:paraId="3926B970" w14:textId="77777777" w:rsidR="00785733" w:rsidRPr="002E1286" w:rsidRDefault="00785733" w:rsidP="00B86CE7">
            <w:pPr>
              <w:jc w:val="right"/>
            </w:pPr>
            <w:r w:rsidRPr="002E1286">
              <w:t>719</w:t>
            </w:r>
          </w:p>
        </w:tc>
        <w:tc>
          <w:tcPr>
            <w:tcW w:w="708" w:type="dxa"/>
          </w:tcPr>
          <w:p w14:paraId="1DA4C206" w14:textId="77777777" w:rsidR="00785733" w:rsidRDefault="00785733" w:rsidP="00B86CE7">
            <w:pPr>
              <w:jc w:val="right"/>
            </w:pPr>
            <w:r w:rsidRPr="002E1286">
              <w:t>1204</w:t>
            </w:r>
          </w:p>
        </w:tc>
      </w:tr>
      <w:tr w:rsidR="00785733" w14:paraId="370EEB63" w14:textId="77777777" w:rsidTr="009C12DB">
        <w:tc>
          <w:tcPr>
            <w:tcW w:w="817" w:type="dxa"/>
          </w:tcPr>
          <w:p w14:paraId="1F28BA40" w14:textId="77777777" w:rsidR="00785733" w:rsidRDefault="00785733" w:rsidP="009C12DB">
            <w:r>
              <w:t>C349</w:t>
            </w:r>
          </w:p>
        </w:tc>
        <w:tc>
          <w:tcPr>
            <w:tcW w:w="567" w:type="dxa"/>
          </w:tcPr>
          <w:p w14:paraId="787DFF0A" w14:textId="77777777" w:rsidR="00785733" w:rsidRPr="00BE66F7" w:rsidRDefault="00785733" w:rsidP="00B86CE7">
            <w:pPr>
              <w:jc w:val="right"/>
            </w:pPr>
            <w:r w:rsidRPr="00BE66F7">
              <w:t>0</w:t>
            </w:r>
          </w:p>
        </w:tc>
        <w:tc>
          <w:tcPr>
            <w:tcW w:w="709" w:type="dxa"/>
          </w:tcPr>
          <w:p w14:paraId="14AE2204" w14:textId="77777777" w:rsidR="00785733" w:rsidRPr="00BE66F7" w:rsidRDefault="00785733" w:rsidP="00B86CE7">
            <w:pPr>
              <w:jc w:val="right"/>
            </w:pPr>
            <w:r w:rsidRPr="00BE66F7">
              <w:t>22</w:t>
            </w:r>
          </w:p>
        </w:tc>
        <w:tc>
          <w:tcPr>
            <w:tcW w:w="567" w:type="dxa"/>
          </w:tcPr>
          <w:p w14:paraId="775B9ED5" w14:textId="77777777" w:rsidR="00785733" w:rsidRPr="00BE66F7" w:rsidRDefault="00785733" w:rsidP="00B86CE7">
            <w:pPr>
              <w:jc w:val="right"/>
            </w:pPr>
            <w:r w:rsidRPr="00BE66F7">
              <w:t>0</w:t>
            </w:r>
          </w:p>
        </w:tc>
        <w:tc>
          <w:tcPr>
            <w:tcW w:w="709" w:type="dxa"/>
          </w:tcPr>
          <w:p w14:paraId="10E9581A" w14:textId="77777777" w:rsidR="00785733" w:rsidRPr="00BE66F7" w:rsidRDefault="00785733" w:rsidP="00B86CE7">
            <w:pPr>
              <w:jc w:val="right"/>
            </w:pPr>
            <w:r w:rsidRPr="00BE66F7">
              <w:t>0</w:t>
            </w:r>
          </w:p>
        </w:tc>
        <w:tc>
          <w:tcPr>
            <w:tcW w:w="708" w:type="dxa"/>
          </w:tcPr>
          <w:p w14:paraId="62E5A7B3" w14:textId="77777777" w:rsidR="00785733" w:rsidRPr="00BE66F7" w:rsidRDefault="00785733" w:rsidP="00B86CE7">
            <w:pPr>
              <w:jc w:val="right"/>
            </w:pPr>
            <w:r w:rsidRPr="00BE66F7">
              <w:t>2</w:t>
            </w:r>
          </w:p>
        </w:tc>
        <w:tc>
          <w:tcPr>
            <w:tcW w:w="709" w:type="dxa"/>
          </w:tcPr>
          <w:p w14:paraId="1F5F5818" w14:textId="77777777" w:rsidR="00785733" w:rsidRPr="00BE66F7" w:rsidRDefault="00785733" w:rsidP="00B86CE7">
            <w:pPr>
              <w:jc w:val="right"/>
            </w:pPr>
            <w:r w:rsidRPr="00BE66F7">
              <w:t>6</w:t>
            </w:r>
          </w:p>
        </w:tc>
        <w:tc>
          <w:tcPr>
            <w:tcW w:w="709" w:type="dxa"/>
          </w:tcPr>
          <w:p w14:paraId="27C350EF" w14:textId="77777777" w:rsidR="00785733" w:rsidRPr="00BE66F7" w:rsidRDefault="00785733" w:rsidP="00B86CE7">
            <w:pPr>
              <w:jc w:val="right"/>
            </w:pPr>
            <w:r w:rsidRPr="00BE66F7">
              <w:t>12</w:t>
            </w:r>
          </w:p>
        </w:tc>
        <w:tc>
          <w:tcPr>
            <w:tcW w:w="850" w:type="dxa"/>
          </w:tcPr>
          <w:p w14:paraId="0B04ADDB" w14:textId="77777777" w:rsidR="00785733" w:rsidRPr="00BE66F7" w:rsidRDefault="00785733" w:rsidP="00B86CE7">
            <w:pPr>
              <w:jc w:val="right"/>
            </w:pPr>
            <w:r w:rsidRPr="00BE66F7">
              <w:t>374</w:t>
            </w:r>
          </w:p>
        </w:tc>
        <w:tc>
          <w:tcPr>
            <w:tcW w:w="709" w:type="dxa"/>
          </w:tcPr>
          <w:p w14:paraId="4D8E538B" w14:textId="77777777" w:rsidR="00785733" w:rsidRPr="00BE66F7" w:rsidRDefault="00785733" w:rsidP="00B86CE7">
            <w:pPr>
              <w:jc w:val="right"/>
            </w:pPr>
            <w:r w:rsidRPr="00BE66F7">
              <w:t>729</w:t>
            </w:r>
          </w:p>
        </w:tc>
        <w:tc>
          <w:tcPr>
            <w:tcW w:w="709" w:type="dxa"/>
          </w:tcPr>
          <w:p w14:paraId="6827E30B" w14:textId="77777777" w:rsidR="00785733" w:rsidRPr="00BE66F7" w:rsidRDefault="00785733" w:rsidP="00B86CE7">
            <w:pPr>
              <w:jc w:val="right"/>
            </w:pPr>
            <w:r w:rsidRPr="00BE66F7">
              <w:t>918</w:t>
            </w:r>
          </w:p>
        </w:tc>
        <w:tc>
          <w:tcPr>
            <w:tcW w:w="709" w:type="dxa"/>
          </w:tcPr>
          <w:p w14:paraId="5D3E1E3F" w14:textId="77777777" w:rsidR="00785733" w:rsidRPr="00BE66F7" w:rsidRDefault="00785733" w:rsidP="00B86CE7">
            <w:pPr>
              <w:jc w:val="right"/>
            </w:pPr>
            <w:r w:rsidRPr="00BE66F7">
              <w:t>1208</w:t>
            </w:r>
          </w:p>
        </w:tc>
        <w:tc>
          <w:tcPr>
            <w:tcW w:w="708" w:type="dxa"/>
          </w:tcPr>
          <w:p w14:paraId="331B3D64" w14:textId="77777777" w:rsidR="00785733" w:rsidRDefault="00785733" w:rsidP="00B86CE7">
            <w:pPr>
              <w:jc w:val="right"/>
            </w:pPr>
            <w:r w:rsidRPr="00BE66F7">
              <w:t>1230</w:t>
            </w:r>
          </w:p>
        </w:tc>
      </w:tr>
      <w:tr w:rsidR="00785733" w14:paraId="52BCC710" w14:textId="77777777" w:rsidTr="009C12DB">
        <w:tc>
          <w:tcPr>
            <w:tcW w:w="817" w:type="dxa"/>
          </w:tcPr>
          <w:p w14:paraId="5269086F" w14:textId="77777777" w:rsidR="00785733" w:rsidRDefault="00785733" w:rsidP="009C12DB">
            <w:r>
              <w:t>C509</w:t>
            </w:r>
          </w:p>
        </w:tc>
        <w:tc>
          <w:tcPr>
            <w:tcW w:w="567" w:type="dxa"/>
          </w:tcPr>
          <w:p w14:paraId="22757181" w14:textId="77777777" w:rsidR="00785733" w:rsidRPr="00E5167D" w:rsidRDefault="00785733" w:rsidP="00B86CE7">
            <w:pPr>
              <w:jc w:val="right"/>
            </w:pPr>
            <w:r w:rsidRPr="00E5167D">
              <w:t>0</w:t>
            </w:r>
          </w:p>
        </w:tc>
        <w:tc>
          <w:tcPr>
            <w:tcW w:w="709" w:type="dxa"/>
          </w:tcPr>
          <w:p w14:paraId="0E9019EA" w14:textId="77777777" w:rsidR="00785733" w:rsidRPr="00E5167D" w:rsidRDefault="00785733" w:rsidP="00B86CE7">
            <w:pPr>
              <w:jc w:val="right"/>
            </w:pPr>
            <w:r w:rsidRPr="00E5167D">
              <w:t>26</w:t>
            </w:r>
          </w:p>
        </w:tc>
        <w:tc>
          <w:tcPr>
            <w:tcW w:w="567" w:type="dxa"/>
          </w:tcPr>
          <w:p w14:paraId="493ED463" w14:textId="77777777" w:rsidR="00785733" w:rsidRPr="00E5167D" w:rsidRDefault="00785733" w:rsidP="00B86CE7">
            <w:pPr>
              <w:jc w:val="right"/>
            </w:pPr>
            <w:r w:rsidRPr="00E5167D">
              <w:t>0</w:t>
            </w:r>
          </w:p>
        </w:tc>
        <w:tc>
          <w:tcPr>
            <w:tcW w:w="709" w:type="dxa"/>
          </w:tcPr>
          <w:p w14:paraId="0A66C484" w14:textId="77777777" w:rsidR="00785733" w:rsidRPr="00E5167D" w:rsidRDefault="00785733" w:rsidP="00B86CE7">
            <w:pPr>
              <w:jc w:val="right"/>
            </w:pPr>
            <w:r w:rsidRPr="00E5167D">
              <w:t>0</w:t>
            </w:r>
          </w:p>
        </w:tc>
        <w:tc>
          <w:tcPr>
            <w:tcW w:w="708" w:type="dxa"/>
          </w:tcPr>
          <w:p w14:paraId="238DBAAC" w14:textId="77777777" w:rsidR="00785733" w:rsidRPr="00E5167D" w:rsidRDefault="00785733" w:rsidP="00B86CE7">
            <w:pPr>
              <w:jc w:val="right"/>
            </w:pPr>
            <w:r w:rsidRPr="00E5167D">
              <w:t>2</w:t>
            </w:r>
          </w:p>
        </w:tc>
        <w:tc>
          <w:tcPr>
            <w:tcW w:w="709" w:type="dxa"/>
          </w:tcPr>
          <w:p w14:paraId="0F3F0D3D" w14:textId="77777777" w:rsidR="00785733" w:rsidRPr="00E5167D" w:rsidRDefault="00785733" w:rsidP="00B86CE7">
            <w:pPr>
              <w:jc w:val="right"/>
            </w:pPr>
            <w:r w:rsidRPr="00E5167D">
              <w:t>4</w:t>
            </w:r>
          </w:p>
        </w:tc>
        <w:tc>
          <w:tcPr>
            <w:tcW w:w="709" w:type="dxa"/>
          </w:tcPr>
          <w:p w14:paraId="00EB8BD8" w14:textId="77777777" w:rsidR="00785733" w:rsidRPr="00E5167D" w:rsidRDefault="00785733" w:rsidP="00B86CE7">
            <w:pPr>
              <w:jc w:val="right"/>
            </w:pPr>
            <w:r w:rsidRPr="00E5167D">
              <w:t>10</w:t>
            </w:r>
          </w:p>
        </w:tc>
        <w:tc>
          <w:tcPr>
            <w:tcW w:w="850" w:type="dxa"/>
          </w:tcPr>
          <w:p w14:paraId="67609729" w14:textId="77777777" w:rsidR="00785733" w:rsidRPr="00E5167D" w:rsidRDefault="00785733" w:rsidP="00B86CE7">
            <w:pPr>
              <w:jc w:val="right"/>
            </w:pPr>
            <w:r w:rsidRPr="00E5167D">
              <w:t>402</w:t>
            </w:r>
          </w:p>
        </w:tc>
        <w:tc>
          <w:tcPr>
            <w:tcW w:w="709" w:type="dxa"/>
          </w:tcPr>
          <w:p w14:paraId="7F93FAD9" w14:textId="77777777" w:rsidR="00785733" w:rsidRPr="00E5167D" w:rsidRDefault="00785733" w:rsidP="00B86CE7">
            <w:pPr>
              <w:jc w:val="right"/>
            </w:pPr>
            <w:r w:rsidRPr="00E5167D">
              <w:t>736</w:t>
            </w:r>
          </w:p>
        </w:tc>
        <w:tc>
          <w:tcPr>
            <w:tcW w:w="709" w:type="dxa"/>
          </w:tcPr>
          <w:p w14:paraId="6B0B6545" w14:textId="77777777" w:rsidR="00785733" w:rsidRPr="00E5167D" w:rsidRDefault="00785733" w:rsidP="00B86CE7">
            <w:pPr>
              <w:jc w:val="right"/>
            </w:pPr>
            <w:r w:rsidRPr="00E5167D">
              <w:t>952</w:t>
            </w:r>
          </w:p>
        </w:tc>
        <w:tc>
          <w:tcPr>
            <w:tcW w:w="709" w:type="dxa"/>
          </w:tcPr>
          <w:p w14:paraId="2F38ED72" w14:textId="77777777" w:rsidR="00785733" w:rsidRPr="00E5167D" w:rsidRDefault="00785733" w:rsidP="00B86CE7">
            <w:pPr>
              <w:jc w:val="right"/>
            </w:pPr>
            <w:r w:rsidRPr="00E5167D">
              <w:t>1214</w:t>
            </w:r>
          </w:p>
        </w:tc>
        <w:tc>
          <w:tcPr>
            <w:tcW w:w="708" w:type="dxa"/>
          </w:tcPr>
          <w:p w14:paraId="35F9FF1D" w14:textId="77777777" w:rsidR="00785733" w:rsidRDefault="00785733" w:rsidP="00B86CE7">
            <w:pPr>
              <w:jc w:val="right"/>
            </w:pPr>
            <w:r w:rsidRPr="00E5167D">
              <w:t>1230</w:t>
            </w:r>
          </w:p>
        </w:tc>
      </w:tr>
      <w:tr w:rsidR="00785733" w14:paraId="3ADF3A31" w14:textId="77777777" w:rsidTr="009C12DB">
        <w:tc>
          <w:tcPr>
            <w:tcW w:w="817" w:type="dxa"/>
          </w:tcPr>
          <w:p w14:paraId="2F2D8E40" w14:textId="77777777" w:rsidR="00785733" w:rsidRDefault="00785733" w:rsidP="009C12DB">
            <w:r>
              <w:t>C679</w:t>
            </w:r>
          </w:p>
        </w:tc>
        <w:tc>
          <w:tcPr>
            <w:tcW w:w="567" w:type="dxa"/>
          </w:tcPr>
          <w:p w14:paraId="01B6F423" w14:textId="77777777" w:rsidR="00785733" w:rsidRPr="00B6190B" w:rsidRDefault="00785733" w:rsidP="00B86CE7">
            <w:pPr>
              <w:jc w:val="right"/>
            </w:pPr>
            <w:r w:rsidRPr="00B6190B">
              <w:t>0</w:t>
            </w:r>
          </w:p>
        </w:tc>
        <w:tc>
          <w:tcPr>
            <w:tcW w:w="709" w:type="dxa"/>
          </w:tcPr>
          <w:p w14:paraId="62C08FBF" w14:textId="77777777" w:rsidR="00785733" w:rsidRPr="00B6190B" w:rsidRDefault="00785733" w:rsidP="00B86CE7">
            <w:pPr>
              <w:jc w:val="right"/>
            </w:pPr>
            <w:r w:rsidRPr="00B6190B">
              <w:t>18</w:t>
            </w:r>
          </w:p>
        </w:tc>
        <w:tc>
          <w:tcPr>
            <w:tcW w:w="567" w:type="dxa"/>
          </w:tcPr>
          <w:p w14:paraId="1057729A" w14:textId="77777777" w:rsidR="00785733" w:rsidRPr="00B6190B" w:rsidRDefault="00785733" w:rsidP="00B86CE7">
            <w:pPr>
              <w:jc w:val="right"/>
            </w:pPr>
            <w:r w:rsidRPr="00B6190B">
              <w:t>0</w:t>
            </w:r>
          </w:p>
        </w:tc>
        <w:tc>
          <w:tcPr>
            <w:tcW w:w="709" w:type="dxa"/>
          </w:tcPr>
          <w:p w14:paraId="05D42AC2" w14:textId="77777777" w:rsidR="00785733" w:rsidRPr="00B6190B" w:rsidRDefault="00785733" w:rsidP="00B86CE7">
            <w:pPr>
              <w:jc w:val="right"/>
            </w:pPr>
            <w:r w:rsidRPr="00B6190B">
              <w:t>0</w:t>
            </w:r>
          </w:p>
        </w:tc>
        <w:tc>
          <w:tcPr>
            <w:tcW w:w="708" w:type="dxa"/>
          </w:tcPr>
          <w:p w14:paraId="3778F96B" w14:textId="77777777" w:rsidR="00785733" w:rsidRPr="00B6190B" w:rsidRDefault="00785733" w:rsidP="00B86CE7">
            <w:pPr>
              <w:jc w:val="right"/>
            </w:pPr>
            <w:r w:rsidRPr="00B6190B">
              <w:t>2</w:t>
            </w:r>
          </w:p>
        </w:tc>
        <w:tc>
          <w:tcPr>
            <w:tcW w:w="709" w:type="dxa"/>
          </w:tcPr>
          <w:p w14:paraId="37054667" w14:textId="77777777" w:rsidR="00785733" w:rsidRPr="00B6190B" w:rsidRDefault="00785733" w:rsidP="00B86CE7">
            <w:pPr>
              <w:jc w:val="right"/>
            </w:pPr>
            <w:r w:rsidRPr="00B6190B">
              <w:t>4</w:t>
            </w:r>
          </w:p>
        </w:tc>
        <w:tc>
          <w:tcPr>
            <w:tcW w:w="709" w:type="dxa"/>
          </w:tcPr>
          <w:p w14:paraId="606AB0A9" w14:textId="77777777" w:rsidR="00785733" w:rsidRPr="00B6190B" w:rsidRDefault="00785733" w:rsidP="00B86CE7">
            <w:pPr>
              <w:jc w:val="right"/>
            </w:pPr>
            <w:r w:rsidRPr="00B6190B">
              <w:t>8</w:t>
            </w:r>
          </w:p>
        </w:tc>
        <w:tc>
          <w:tcPr>
            <w:tcW w:w="850" w:type="dxa"/>
          </w:tcPr>
          <w:p w14:paraId="78083C07" w14:textId="77777777" w:rsidR="00785733" w:rsidRPr="00B6190B" w:rsidRDefault="00785733" w:rsidP="00B86CE7">
            <w:pPr>
              <w:jc w:val="right"/>
            </w:pPr>
            <w:r w:rsidRPr="00B6190B">
              <w:t>573</w:t>
            </w:r>
          </w:p>
        </w:tc>
        <w:tc>
          <w:tcPr>
            <w:tcW w:w="709" w:type="dxa"/>
          </w:tcPr>
          <w:p w14:paraId="6EF3C350" w14:textId="77777777" w:rsidR="00785733" w:rsidRPr="00B6190B" w:rsidRDefault="00785733" w:rsidP="00B86CE7">
            <w:pPr>
              <w:jc w:val="right"/>
            </w:pPr>
            <w:r w:rsidRPr="00B6190B">
              <w:t>897</w:t>
            </w:r>
          </w:p>
        </w:tc>
        <w:tc>
          <w:tcPr>
            <w:tcW w:w="709" w:type="dxa"/>
          </w:tcPr>
          <w:p w14:paraId="1898CE20" w14:textId="77777777" w:rsidR="00785733" w:rsidRPr="00B6190B" w:rsidRDefault="00785733" w:rsidP="00B86CE7">
            <w:pPr>
              <w:jc w:val="right"/>
            </w:pPr>
            <w:r w:rsidRPr="00B6190B">
              <w:t>1085</w:t>
            </w:r>
          </w:p>
        </w:tc>
        <w:tc>
          <w:tcPr>
            <w:tcW w:w="709" w:type="dxa"/>
          </w:tcPr>
          <w:p w14:paraId="3928510E" w14:textId="77777777" w:rsidR="00785733" w:rsidRPr="00B6190B" w:rsidRDefault="00785733" w:rsidP="00B86CE7">
            <w:pPr>
              <w:jc w:val="right"/>
            </w:pPr>
            <w:r w:rsidRPr="00B6190B">
              <w:t>1228</w:t>
            </w:r>
          </w:p>
        </w:tc>
        <w:tc>
          <w:tcPr>
            <w:tcW w:w="708" w:type="dxa"/>
          </w:tcPr>
          <w:p w14:paraId="5ABA5F19" w14:textId="77777777" w:rsidR="00785733" w:rsidRDefault="00785733" w:rsidP="00B86CE7">
            <w:pPr>
              <w:jc w:val="right"/>
            </w:pPr>
            <w:r w:rsidRPr="00B6190B">
              <w:t>1230</w:t>
            </w:r>
          </w:p>
        </w:tc>
      </w:tr>
      <w:tr w:rsidR="00785733" w14:paraId="74FC66AF" w14:textId="77777777" w:rsidTr="009C12DB">
        <w:tc>
          <w:tcPr>
            <w:tcW w:w="817" w:type="dxa"/>
          </w:tcPr>
          <w:p w14:paraId="20C84A29" w14:textId="77777777" w:rsidR="00785733" w:rsidRDefault="00785733" w:rsidP="009C12DB">
            <w:r>
              <w:t>C504</w:t>
            </w:r>
          </w:p>
        </w:tc>
        <w:tc>
          <w:tcPr>
            <w:tcW w:w="567" w:type="dxa"/>
          </w:tcPr>
          <w:p w14:paraId="3ED1D100" w14:textId="77777777" w:rsidR="00785733" w:rsidRPr="00D112B5" w:rsidRDefault="00785733" w:rsidP="00B86CE7">
            <w:pPr>
              <w:jc w:val="right"/>
            </w:pPr>
            <w:r w:rsidRPr="00D112B5">
              <w:t>0</w:t>
            </w:r>
          </w:p>
        </w:tc>
        <w:tc>
          <w:tcPr>
            <w:tcW w:w="709" w:type="dxa"/>
          </w:tcPr>
          <w:p w14:paraId="124BB921" w14:textId="77777777" w:rsidR="00785733" w:rsidRPr="00D112B5" w:rsidRDefault="00785733" w:rsidP="00B86CE7">
            <w:pPr>
              <w:jc w:val="right"/>
            </w:pPr>
            <w:r w:rsidRPr="00D112B5">
              <w:t>16</w:t>
            </w:r>
          </w:p>
        </w:tc>
        <w:tc>
          <w:tcPr>
            <w:tcW w:w="567" w:type="dxa"/>
          </w:tcPr>
          <w:p w14:paraId="7E09EF71" w14:textId="77777777" w:rsidR="00785733" w:rsidRPr="00D112B5" w:rsidRDefault="00785733" w:rsidP="00B86CE7">
            <w:pPr>
              <w:jc w:val="right"/>
            </w:pPr>
            <w:r w:rsidRPr="00D112B5">
              <w:t>0</w:t>
            </w:r>
          </w:p>
        </w:tc>
        <w:tc>
          <w:tcPr>
            <w:tcW w:w="709" w:type="dxa"/>
          </w:tcPr>
          <w:p w14:paraId="5E33B4B1" w14:textId="77777777" w:rsidR="00785733" w:rsidRPr="00D112B5" w:rsidRDefault="00785733" w:rsidP="00B86CE7">
            <w:pPr>
              <w:jc w:val="right"/>
            </w:pPr>
            <w:r w:rsidRPr="00D112B5">
              <w:t>0</w:t>
            </w:r>
          </w:p>
        </w:tc>
        <w:tc>
          <w:tcPr>
            <w:tcW w:w="708" w:type="dxa"/>
          </w:tcPr>
          <w:p w14:paraId="00A7C0D9" w14:textId="77777777" w:rsidR="00785733" w:rsidRPr="00D112B5" w:rsidRDefault="00785733" w:rsidP="00B86CE7">
            <w:pPr>
              <w:jc w:val="right"/>
            </w:pPr>
            <w:r w:rsidRPr="00D112B5">
              <w:t>0</w:t>
            </w:r>
          </w:p>
        </w:tc>
        <w:tc>
          <w:tcPr>
            <w:tcW w:w="709" w:type="dxa"/>
          </w:tcPr>
          <w:p w14:paraId="3E9DF071" w14:textId="77777777" w:rsidR="00785733" w:rsidRPr="00D112B5" w:rsidRDefault="00785733" w:rsidP="00B86CE7">
            <w:pPr>
              <w:jc w:val="right"/>
            </w:pPr>
            <w:r w:rsidRPr="00D112B5">
              <w:t>2</w:t>
            </w:r>
          </w:p>
        </w:tc>
        <w:tc>
          <w:tcPr>
            <w:tcW w:w="709" w:type="dxa"/>
          </w:tcPr>
          <w:p w14:paraId="4C1DEDF3" w14:textId="77777777" w:rsidR="00785733" w:rsidRPr="00D112B5" w:rsidRDefault="00785733" w:rsidP="00B86CE7">
            <w:pPr>
              <w:jc w:val="right"/>
            </w:pPr>
            <w:r w:rsidRPr="00D112B5">
              <w:t>6</w:t>
            </w:r>
          </w:p>
        </w:tc>
        <w:tc>
          <w:tcPr>
            <w:tcW w:w="850" w:type="dxa"/>
          </w:tcPr>
          <w:p w14:paraId="333E72D9" w14:textId="77777777" w:rsidR="00785733" w:rsidRPr="00D112B5" w:rsidRDefault="00785733" w:rsidP="00B86CE7">
            <w:pPr>
              <w:jc w:val="right"/>
            </w:pPr>
            <w:r w:rsidRPr="00D112B5">
              <w:t>747</w:t>
            </w:r>
          </w:p>
        </w:tc>
        <w:tc>
          <w:tcPr>
            <w:tcW w:w="709" w:type="dxa"/>
          </w:tcPr>
          <w:p w14:paraId="7DC8B410" w14:textId="77777777" w:rsidR="00785733" w:rsidRPr="00D112B5" w:rsidRDefault="00785733" w:rsidP="00B86CE7">
            <w:pPr>
              <w:jc w:val="right"/>
            </w:pPr>
            <w:r w:rsidRPr="00D112B5">
              <w:t>1041</w:t>
            </w:r>
          </w:p>
        </w:tc>
        <w:tc>
          <w:tcPr>
            <w:tcW w:w="709" w:type="dxa"/>
          </w:tcPr>
          <w:p w14:paraId="17B0C3B9" w14:textId="77777777" w:rsidR="00785733" w:rsidRPr="00D112B5" w:rsidRDefault="00785733" w:rsidP="00B86CE7">
            <w:pPr>
              <w:jc w:val="right"/>
            </w:pPr>
            <w:r w:rsidRPr="00D112B5">
              <w:t>1149</w:t>
            </w:r>
          </w:p>
        </w:tc>
        <w:tc>
          <w:tcPr>
            <w:tcW w:w="709" w:type="dxa"/>
          </w:tcPr>
          <w:p w14:paraId="7351580F" w14:textId="77777777" w:rsidR="00785733" w:rsidRPr="00D112B5" w:rsidRDefault="00785733" w:rsidP="00B86CE7">
            <w:pPr>
              <w:jc w:val="right"/>
            </w:pPr>
            <w:r w:rsidRPr="00D112B5">
              <w:t>1229</w:t>
            </w:r>
          </w:p>
        </w:tc>
        <w:tc>
          <w:tcPr>
            <w:tcW w:w="708" w:type="dxa"/>
          </w:tcPr>
          <w:p w14:paraId="12AC3F13" w14:textId="77777777" w:rsidR="00785733" w:rsidRDefault="00785733" w:rsidP="00B86CE7">
            <w:pPr>
              <w:jc w:val="right"/>
            </w:pPr>
            <w:r w:rsidRPr="00D112B5">
              <w:t>1230</w:t>
            </w:r>
          </w:p>
        </w:tc>
      </w:tr>
      <w:tr w:rsidR="00B86CE7" w14:paraId="0F8312F6" w14:textId="77777777" w:rsidTr="009C12DB">
        <w:tc>
          <w:tcPr>
            <w:tcW w:w="817" w:type="dxa"/>
          </w:tcPr>
          <w:p w14:paraId="11FC3CEA" w14:textId="77777777" w:rsidR="00B86CE7" w:rsidRDefault="00B86CE7" w:rsidP="009C12DB">
            <w:r>
              <w:t>C341</w:t>
            </w:r>
          </w:p>
        </w:tc>
        <w:tc>
          <w:tcPr>
            <w:tcW w:w="567" w:type="dxa"/>
          </w:tcPr>
          <w:p w14:paraId="14B9A1DF" w14:textId="77777777" w:rsidR="00B86CE7" w:rsidRPr="00944949" w:rsidRDefault="00B86CE7" w:rsidP="00B86CE7">
            <w:pPr>
              <w:jc w:val="right"/>
            </w:pPr>
            <w:r w:rsidRPr="00944949">
              <w:t>0</w:t>
            </w:r>
          </w:p>
        </w:tc>
        <w:tc>
          <w:tcPr>
            <w:tcW w:w="709" w:type="dxa"/>
          </w:tcPr>
          <w:p w14:paraId="308398B7" w14:textId="77777777" w:rsidR="00B86CE7" w:rsidRPr="00944949" w:rsidRDefault="00B86CE7" w:rsidP="00B86CE7">
            <w:pPr>
              <w:jc w:val="right"/>
            </w:pPr>
            <w:r w:rsidRPr="00944949">
              <w:t>14</w:t>
            </w:r>
          </w:p>
        </w:tc>
        <w:tc>
          <w:tcPr>
            <w:tcW w:w="567" w:type="dxa"/>
          </w:tcPr>
          <w:p w14:paraId="438680DE" w14:textId="77777777" w:rsidR="00B86CE7" w:rsidRPr="00944949" w:rsidRDefault="00B86CE7" w:rsidP="00B86CE7">
            <w:pPr>
              <w:jc w:val="right"/>
            </w:pPr>
            <w:r w:rsidRPr="00944949">
              <w:t>0</w:t>
            </w:r>
          </w:p>
        </w:tc>
        <w:tc>
          <w:tcPr>
            <w:tcW w:w="709" w:type="dxa"/>
          </w:tcPr>
          <w:p w14:paraId="1A0A9D11" w14:textId="77777777" w:rsidR="00B86CE7" w:rsidRPr="00944949" w:rsidRDefault="00B86CE7" w:rsidP="00B86CE7">
            <w:pPr>
              <w:jc w:val="right"/>
            </w:pPr>
            <w:r w:rsidRPr="00944949">
              <w:t>0</w:t>
            </w:r>
          </w:p>
        </w:tc>
        <w:tc>
          <w:tcPr>
            <w:tcW w:w="708" w:type="dxa"/>
          </w:tcPr>
          <w:p w14:paraId="2438558B" w14:textId="77777777" w:rsidR="00B86CE7" w:rsidRPr="00944949" w:rsidRDefault="00B86CE7" w:rsidP="00B86CE7">
            <w:pPr>
              <w:jc w:val="right"/>
            </w:pPr>
            <w:r w:rsidRPr="00944949">
              <w:t>0</w:t>
            </w:r>
          </w:p>
        </w:tc>
        <w:tc>
          <w:tcPr>
            <w:tcW w:w="709" w:type="dxa"/>
          </w:tcPr>
          <w:p w14:paraId="20366A19" w14:textId="77777777" w:rsidR="00B86CE7" w:rsidRPr="00944949" w:rsidRDefault="00B86CE7" w:rsidP="00B86CE7">
            <w:pPr>
              <w:jc w:val="right"/>
            </w:pPr>
            <w:r w:rsidRPr="00944949">
              <w:t>2</w:t>
            </w:r>
          </w:p>
        </w:tc>
        <w:tc>
          <w:tcPr>
            <w:tcW w:w="709" w:type="dxa"/>
          </w:tcPr>
          <w:p w14:paraId="62910830" w14:textId="77777777" w:rsidR="00B86CE7" w:rsidRPr="00944949" w:rsidRDefault="00B86CE7" w:rsidP="00B86CE7">
            <w:pPr>
              <w:jc w:val="right"/>
            </w:pPr>
            <w:r w:rsidRPr="00944949">
              <w:t>4</w:t>
            </w:r>
          </w:p>
        </w:tc>
        <w:tc>
          <w:tcPr>
            <w:tcW w:w="850" w:type="dxa"/>
          </w:tcPr>
          <w:p w14:paraId="70F401BC" w14:textId="77777777" w:rsidR="00B86CE7" w:rsidRPr="00944949" w:rsidRDefault="00B86CE7" w:rsidP="00B86CE7">
            <w:pPr>
              <w:jc w:val="right"/>
            </w:pPr>
            <w:r w:rsidRPr="00944949">
              <w:t>820</w:t>
            </w:r>
          </w:p>
        </w:tc>
        <w:tc>
          <w:tcPr>
            <w:tcW w:w="709" w:type="dxa"/>
          </w:tcPr>
          <w:p w14:paraId="5BF38381" w14:textId="77777777" w:rsidR="00B86CE7" w:rsidRPr="00944949" w:rsidRDefault="00B86CE7" w:rsidP="00B86CE7">
            <w:pPr>
              <w:jc w:val="right"/>
            </w:pPr>
            <w:r w:rsidRPr="00944949">
              <w:t>1115</w:t>
            </w:r>
          </w:p>
        </w:tc>
        <w:tc>
          <w:tcPr>
            <w:tcW w:w="709" w:type="dxa"/>
          </w:tcPr>
          <w:p w14:paraId="2808CF98" w14:textId="77777777" w:rsidR="00B86CE7" w:rsidRPr="00944949" w:rsidRDefault="00B86CE7" w:rsidP="00B86CE7">
            <w:pPr>
              <w:jc w:val="right"/>
            </w:pPr>
            <w:r w:rsidRPr="00944949">
              <w:t>1190</w:t>
            </w:r>
          </w:p>
        </w:tc>
        <w:tc>
          <w:tcPr>
            <w:tcW w:w="709" w:type="dxa"/>
          </w:tcPr>
          <w:p w14:paraId="7510CAFD" w14:textId="77777777" w:rsidR="00B86CE7" w:rsidRPr="00944949" w:rsidRDefault="00B86CE7" w:rsidP="00B86CE7">
            <w:pPr>
              <w:jc w:val="right"/>
            </w:pPr>
            <w:r w:rsidRPr="00944949">
              <w:t>1230</w:t>
            </w:r>
          </w:p>
        </w:tc>
        <w:tc>
          <w:tcPr>
            <w:tcW w:w="708" w:type="dxa"/>
          </w:tcPr>
          <w:p w14:paraId="204844C6" w14:textId="77777777" w:rsidR="00B86CE7" w:rsidRDefault="00B86CE7" w:rsidP="00B86CE7">
            <w:pPr>
              <w:jc w:val="right"/>
            </w:pPr>
            <w:r w:rsidRPr="00944949">
              <w:t>1230</w:t>
            </w:r>
          </w:p>
        </w:tc>
      </w:tr>
      <w:tr w:rsidR="00B86CE7" w14:paraId="047BFBEC" w14:textId="77777777" w:rsidTr="009C12DB">
        <w:tc>
          <w:tcPr>
            <w:tcW w:w="817" w:type="dxa"/>
          </w:tcPr>
          <w:p w14:paraId="327B0F3B" w14:textId="77777777" w:rsidR="00B86CE7" w:rsidRDefault="00B86CE7" w:rsidP="009C12DB">
            <w:r>
              <w:t>C64</w:t>
            </w:r>
          </w:p>
        </w:tc>
        <w:tc>
          <w:tcPr>
            <w:tcW w:w="567" w:type="dxa"/>
          </w:tcPr>
          <w:p w14:paraId="36041630" w14:textId="77777777" w:rsidR="00B86CE7" w:rsidRPr="00C11794" w:rsidRDefault="00B86CE7" w:rsidP="00B86CE7">
            <w:pPr>
              <w:jc w:val="right"/>
            </w:pPr>
            <w:r w:rsidRPr="00C11794">
              <w:t>0</w:t>
            </w:r>
          </w:p>
        </w:tc>
        <w:tc>
          <w:tcPr>
            <w:tcW w:w="709" w:type="dxa"/>
          </w:tcPr>
          <w:p w14:paraId="55D3FB6A" w14:textId="77777777" w:rsidR="00B86CE7" w:rsidRPr="00C11794" w:rsidRDefault="00B86CE7" w:rsidP="00B86CE7">
            <w:pPr>
              <w:jc w:val="right"/>
            </w:pPr>
            <w:r w:rsidRPr="00C11794">
              <w:t>8</w:t>
            </w:r>
          </w:p>
        </w:tc>
        <w:tc>
          <w:tcPr>
            <w:tcW w:w="567" w:type="dxa"/>
          </w:tcPr>
          <w:p w14:paraId="4060F264" w14:textId="77777777" w:rsidR="00B86CE7" w:rsidRPr="00C11794" w:rsidRDefault="00B86CE7" w:rsidP="00B86CE7">
            <w:pPr>
              <w:jc w:val="right"/>
            </w:pPr>
            <w:r w:rsidRPr="00C11794">
              <w:t>0</w:t>
            </w:r>
          </w:p>
        </w:tc>
        <w:tc>
          <w:tcPr>
            <w:tcW w:w="709" w:type="dxa"/>
          </w:tcPr>
          <w:p w14:paraId="623FBAD8" w14:textId="77777777" w:rsidR="00B86CE7" w:rsidRPr="00C11794" w:rsidRDefault="00B86CE7" w:rsidP="00B86CE7">
            <w:pPr>
              <w:jc w:val="right"/>
            </w:pPr>
            <w:r w:rsidRPr="00C11794">
              <w:t>0</w:t>
            </w:r>
          </w:p>
        </w:tc>
        <w:tc>
          <w:tcPr>
            <w:tcW w:w="708" w:type="dxa"/>
          </w:tcPr>
          <w:p w14:paraId="41EFEC7A" w14:textId="77777777" w:rsidR="00B86CE7" w:rsidRPr="00C11794" w:rsidRDefault="00B86CE7" w:rsidP="00B86CE7">
            <w:pPr>
              <w:jc w:val="right"/>
            </w:pPr>
            <w:r w:rsidRPr="00C11794">
              <w:t>0</w:t>
            </w:r>
          </w:p>
        </w:tc>
        <w:tc>
          <w:tcPr>
            <w:tcW w:w="709" w:type="dxa"/>
          </w:tcPr>
          <w:p w14:paraId="2C4FCF66" w14:textId="77777777" w:rsidR="00B86CE7" w:rsidRPr="00C11794" w:rsidRDefault="00B86CE7" w:rsidP="00B86CE7">
            <w:pPr>
              <w:jc w:val="right"/>
            </w:pPr>
            <w:r w:rsidRPr="00C11794">
              <w:t>2</w:t>
            </w:r>
          </w:p>
        </w:tc>
        <w:tc>
          <w:tcPr>
            <w:tcW w:w="709" w:type="dxa"/>
          </w:tcPr>
          <w:p w14:paraId="0CD4560C" w14:textId="77777777" w:rsidR="00B86CE7" w:rsidRPr="00C11794" w:rsidRDefault="00B86CE7" w:rsidP="00B86CE7">
            <w:pPr>
              <w:jc w:val="right"/>
            </w:pPr>
            <w:r w:rsidRPr="00C11794">
              <w:t>4</w:t>
            </w:r>
          </w:p>
        </w:tc>
        <w:tc>
          <w:tcPr>
            <w:tcW w:w="850" w:type="dxa"/>
          </w:tcPr>
          <w:p w14:paraId="48F5C39B" w14:textId="77777777" w:rsidR="00B86CE7" w:rsidRPr="00C11794" w:rsidRDefault="00B86CE7" w:rsidP="00B86CE7">
            <w:pPr>
              <w:jc w:val="right"/>
            </w:pPr>
            <w:r w:rsidRPr="00C11794">
              <w:t>854</w:t>
            </w:r>
          </w:p>
        </w:tc>
        <w:tc>
          <w:tcPr>
            <w:tcW w:w="709" w:type="dxa"/>
          </w:tcPr>
          <w:p w14:paraId="175DE275" w14:textId="77777777" w:rsidR="00B86CE7" w:rsidRPr="00C11794" w:rsidRDefault="00B86CE7" w:rsidP="00B86CE7">
            <w:pPr>
              <w:jc w:val="right"/>
            </w:pPr>
            <w:r w:rsidRPr="00C11794">
              <w:t>1126</w:t>
            </w:r>
          </w:p>
        </w:tc>
        <w:tc>
          <w:tcPr>
            <w:tcW w:w="709" w:type="dxa"/>
          </w:tcPr>
          <w:p w14:paraId="07C5717B" w14:textId="77777777" w:rsidR="00B86CE7" w:rsidRPr="00C11794" w:rsidRDefault="00B86CE7" w:rsidP="00B86CE7">
            <w:pPr>
              <w:jc w:val="right"/>
            </w:pPr>
            <w:r w:rsidRPr="00C11794">
              <w:t>1204</w:t>
            </w:r>
          </w:p>
        </w:tc>
        <w:tc>
          <w:tcPr>
            <w:tcW w:w="709" w:type="dxa"/>
          </w:tcPr>
          <w:p w14:paraId="3C9F4065" w14:textId="77777777" w:rsidR="00B86CE7" w:rsidRPr="00C11794" w:rsidRDefault="00B86CE7" w:rsidP="00B86CE7">
            <w:pPr>
              <w:jc w:val="right"/>
            </w:pPr>
            <w:r w:rsidRPr="00C11794">
              <w:t>1230</w:t>
            </w:r>
          </w:p>
        </w:tc>
        <w:tc>
          <w:tcPr>
            <w:tcW w:w="708" w:type="dxa"/>
          </w:tcPr>
          <w:p w14:paraId="44762BD2" w14:textId="77777777" w:rsidR="00B86CE7" w:rsidRDefault="00B86CE7" w:rsidP="00B86CE7">
            <w:pPr>
              <w:jc w:val="right"/>
            </w:pPr>
            <w:r w:rsidRPr="00C11794">
              <w:t>1230</w:t>
            </w:r>
          </w:p>
        </w:tc>
      </w:tr>
      <w:tr w:rsidR="00785733" w14:paraId="59D3BFA7" w14:textId="77777777" w:rsidTr="009C12DB">
        <w:tc>
          <w:tcPr>
            <w:tcW w:w="817" w:type="dxa"/>
          </w:tcPr>
          <w:p w14:paraId="237C3E0A" w14:textId="77777777" w:rsidR="00785733" w:rsidRPr="00026914" w:rsidRDefault="00785733" w:rsidP="009C12DB">
            <w:pPr>
              <w:rPr>
                <w:b/>
              </w:rPr>
            </w:pPr>
            <w:r w:rsidRPr="00026914">
              <w:rPr>
                <w:b/>
              </w:rPr>
              <w:t>EHA</w:t>
            </w:r>
          </w:p>
        </w:tc>
        <w:tc>
          <w:tcPr>
            <w:tcW w:w="567" w:type="dxa"/>
          </w:tcPr>
          <w:p w14:paraId="7064CD09" w14:textId="77777777" w:rsidR="00785733" w:rsidRPr="00850B30" w:rsidRDefault="00785733" w:rsidP="00B86CE7">
            <w:pPr>
              <w:jc w:val="right"/>
            </w:pPr>
          </w:p>
        </w:tc>
        <w:tc>
          <w:tcPr>
            <w:tcW w:w="709" w:type="dxa"/>
          </w:tcPr>
          <w:p w14:paraId="661AD671" w14:textId="77777777" w:rsidR="00785733" w:rsidRPr="00850B30" w:rsidRDefault="00785733" w:rsidP="00B86CE7">
            <w:pPr>
              <w:jc w:val="right"/>
            </w:pPr>
          </w:p>
        </w:tc>
        <w:tc>
          <w:tcPr>
            <w:tcW w:w="567" w:type="dxa"/>
          </w:tcPr>
          <w:p w14:paraId="2EA196C7" w14:textId="77777777" w:rsidR="00785733" w:rsidRPr="00850B30" w:rsidRDefault="00785733" w:rsidP="00B86CE7">
            <w:pPr>
              <w:jc w:val="right"/>
            </w:pPr>
          </w:p>
        </w:tc>
        <w:tc>
          <w:tcPr>
            <w:tcW w:w="709" w:type="dxa"/>
          </w:tcPr>
          <w:p w14:paraId="08220F16" w14:textId="77777777" w:rsidR="00785733" w:rsidRPr="00850B30" w:rsidRDefault="00785733" w:rsidP="00B86CE7">
            <w:pPr>
              <w:jc w:val="right"/>
            </w:pPr>
          </w:p>
        </w:tc>
        <w:tc>
          <w:tcPr>
            <w:tcW w:w="708" w:type="dxa"/>
          </w:tcPr>
          <w:p w14:paraId="1DA97AB6" w14:textId="77777777" w:rsidR="00785733" w:rsidRPr="00850B30" w:rsidRDefault="00785733" w:rsidP="00B86CE7">
            <w:pPr>
              <w:jc w:val="right"/>
            </w:pPr>
          </w:p>
        </w:tc>
        <w:tc>
          <w:tcPr>
            <w:tcW w:w="709" w:type="dxa"/>
          </w:tcPr>
          <w:p w14:paraId="09D5690B" w14:textId="77777777" w:rsidR="00785733" w:rsidRPr="00850B30" w:rsidRDefault="00785733" w:rsidP="00B86CE7">
            <w:pPr>
              <w:jc w:val="right"/>
            </w:pPr>
          </w:p>
        </w:tc>
        <w:tc>
          <w:tcPr>
            <w:tcW w:w="709" w:type="dxa"/>
          </w:tcPr>
          <w:p w14:paraId="5B2B8510" w14:textId="77777777" w:rsidR="00785733" w:rsidRPr="00850B30" w:rsidRDefault="00785733" w:rsidP="00B86CE7">
            <w:pPr>
              <w:jc w:val="right"/>
            </w:pPr>
          </w:p>
        </w:tc>
        <w:tc>
          <w:tcPr>
            <w:tcW w:w="850" w:type="dxa"/>
          </w:tcPr>
          <w:p w14:paraId="2F9CAE40" w14:textId="77777777" w:rsidR="00785733" w:rsidRPr="00850B30" w:rsidRDefault="00785733" w:rsidP="00B86CE7">
            <w:pPr>
              <w:jc w:val="right"/>
            </w:pPr>
          </w:p>
        </w:tc>
        <w:tc>
          <w:tcPr>
            <w:tcW w:w="709" w:type="dxa"/>
          </w:tcPr>
          <w:p w14:paraId="28D59542" w14:textId="77777777" w:rsidR="00785733" w:rsidRPr="00850B30" w:rsidRDefault="00785733" w:rsidP="00B86CE7">
            <w:pPr>
              <w:jc w:val="right"/>
            </w:pPr>
          </w:p>
        </w:tc>
        <w:tc>
          <w:tcPr>
            <w:tcW w:w="709" w:type="dxa"/>
          </w:tcPr>
          <w:p w14:paraId="24CBCDCF" w14:textId="77777777" w:rsidR="00785733" w:rsidRDefault="00785733" w:rsidP="00B86CE7">
            <w:pPr>
              <w:jc w:val="right"/>
            </w:pPr>
          </w:p>
        </w:tc>
        <w:tc>
          <w:tcPr>
            <w:tcW w:w="709" w:type="dxa"/>
          </w:tcPr>
          <w:p w14:paraId="39A346F5" w14:textId="77777777" w:rsidR="00785733" w:rsidRDefault="00785733" w:rsidP="00B86CE7">
            <w:pPr>
              <w:jc w:val="right"/>
            </w:pPr>
          </w:p>
        </w:tc>
        <w:tc>
          <w:tcPr>
            <w:tcW w:w="708" w:type="dxa"/>
          </w:tcPr>
          <w:p w14:paraId="47E5E6CA" w14:textId="77777777" w:rsidR="00785733" w:rsidRDefault="00785733" w:rsidP="00B86CE7">
            <w:pPr>
              <w:jc w:val="right"/>
            </w:pPr>
          </w:p>
        </w:tc>
      </w:tr>
      <w:tr w:rsidR="00B86CE7" w14:paraId="38FE8911" w14:textId="77777777" w:rsidTr="009C12DB">
        <w:tc>
          <w:tcPr>
            <w:tcW w:w="817" w:type="dxa"/>
          </w:tcPr>
          <w:p w14:paraId="2B6C5591" w14:textId="77777777" w:rsidR="00B86CE7" w:rsidRDefault="00B86CE7" w:rsidP="009C12DB">
            <w:r>
              <w:t>C34</w:t>
            </w:r>
          </w:p>
        </w:tc>
        <w:tc>
          <w:tcPr>
            <w:tcW w:w="567" w:type="dxa"/>
            <w:vAlign w:val="bottom"/>
          </w:tcPr>
          <w:p w14:paraId="761B64BA"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13F43799" w14:textId="77777777" w:rsidR="00B86CE7" w:rsidRDefault="00B86CE7" w:rsidP="00B86CE7">
            <w:pPr>
              <w:jc w:val="right"/>
              <w:rPr>
                <w:rFonts w:ascii="Calibri" w:hAnsi="Calibri"/>
                <w:color w:val="000000"/>
              </w:rPr>
            </w:pPr>
            <w:r>
              <w:rPr>
                <w:rFonts w:ascii="Calibri" w:hAnsi="Calibri"/>
                <w:color w:val="000000"/>
              </w:rPr>
              <w:t>26</w:t>
            </w:r>
          </w:p>
        </w:tc>
        <w:tc>
          <w:tcPr>
            <w:tcW w:w="567" w:type="dxa"/>
            <w:vAlign w:val="bottom"/>
          </w:tcPr>
          <w:p w14:paraId="1B059E29"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41913980" w14:textId="77777777" w:rsidR="00B86CE7" w:rsidRDefault="00B86CE7" w:rsidP="00B86CE7">
            <w:pPr>
              <w:jc w:val="right"/>
              <w:rPr>
                <w:rFonts w:ascii="Calibri" w:hAnsi="Calibri"/>
                <w:color w:val="000000"/>
              </w:rPr>
            </w:pPr>
            <w:r>
              <w:rPr>
                <w:rFonts w:ascii="Calibri" w:hAnsi="Calibri"/>
                <w:color w:val="000000"/>
              </w:rPr>
              <w:t>2</w:t>
            </w:r>
          </w:p>
        </w:tc>
        <w:tc>
          <w:tcPr>
            <w:tcW w:w="708" w:type="dxa"/>
            <w:vAlign w:val="bottom"/>
          </w:tcPr>
          <w:p w14:paraId="7B57BC96" w14:textId="77777777" w:rsidR="00B86CE7" w:rsidRDefault="00B86CE7" w:rsidP="00B86CE7">
            <w:pPr>
              <w:jc w:val="right"/>
              <w:rPr>
                <w:rFonts w:ascii="Calibri" w:hAnsi="Calibri"/>
                <w:color w:val="000000"/>
              </w:rPr>
            </w:pPr>
            <w:r>
              <w:rPr>
                <w:rFonts w:ascii="Calibri" w:hAnsi="Calibri"/>
                <w:color w:val="000000"/>
              </w:rPr>
              <w:t>4</w:t>
            </w:r>
          </w:p>
        </w:tc>
        <w:tc>
          <w:tcPr>
            <w:tcW w:w="709" w:type="dxa"/>
            <w:vAlign w:val="bottom"/>
          </w:tcPr>
          <w:p w14:paraId="6FEAC591" w14:textId="77777777" w:rsidR="00B86CE7" w:rsidRDefault="00B86CE7" w:rsidP="00B86CE7">
            <w:pPr>
              <w:jc w:val="right"/>
              <w:rPr>
                <w:rFonts w:ascii="Calibri" w:hAnsi="Calibri"/>
                <w:color w:val="000000"/>
              </w:rPr>
            </w:pPr>
            <w:r>
              <w:rPr>
                <w:rFonts w:ascii="Calibri" w:hAnsi="Calibri"/>
                <w:color w:val="000000"/>
              </w:rPr>
              <w:t>8</w:t>
            </w:r>
          </w:p>
        </w:tc>
        <w:tc>
          <w:tcPr>
            <w:tcW w:w="709" w:type="dxa"/>
            <w:vAlign w:val="bottom"/>
          </w:tcPr>
          <w:p w14:paraId="1CAA4E47" w14:textId="77777777" w:rsidR="00B86CE7" w:rsidRDefault="00B86CE7" w:rsidP="00B86CE7">
            <w:pPr>
              <w:jc w:val="right"/>
              <w:rPr>
                <w:rFonts w:ascii="Calibri" w:hAnsi="Calibri"/>
                <w:color w:val="000000"/>
              </w:rPr>
            </w:pPr>
            <w:r>
              <w:rPr>
                <w:rFonts w:ascii="Calibri" w:hAnsi="Calibri"/>
                <w:color w:val="000000"/>
              </w:rPr>
              <w:t>17</w:t>
            </w:r>
          </w:p>
        </w:tc>
        <w:tc>
          <w:tcPr>
            <w:tcW w:w="850" w:type="dxa"/>
            <w:vAlign w:val="bottom"/>
          </w:tcPr>
          <w:p w14:paraId="4C89C459" w14:textId="77777777" w:rsidR="00B86CE7" w:rsidRDefault="00B86CE7" w:rsidP="00B86CE7">
            <w:pPr>
              <w:jc w:val="right"/>
              <w:rPr>
                <w:rFonts w:ascii="Calibri" w:hAnsi="Calibri"/>
                <w:color w:val="000000"/>
              </w:rPr>
            </w:pPr>
            <w:r>
              <w:rPr>
                <w:rFonts w:ascii="Calibri" w:hAnsi="Calibri"/>
                <w:color w:val="000000"/>
              </w:rPr>
              <w:t>228</w:t>
            </w:r>
          </w:p>
        </w:tc>
        <w:tc>
          <w:tcPr>
            <w:tcW w:w="709" w:type="dxa"/>
            <w:vAlign w:val="bottom"/>
          </w:tcPr>
          <w:p w14:paraId="5C3E59E8" w14:textId="77777777" w:rsidR="00B86CE7" w:rsidRDefault="00B86CE7" w:rsidP="00B86CE7">
            <w:pPr>
              <w:jc w:val="right"/>
              <w:rPr>
                <w:rFonts w:ascii="Calibri" w:hAnsi="Calibri"/>
                <w:color w:val="000000"/>
              </w:rPr>
            </w:pPr>
            <w:r>
              <w:rPr>
                <w:rFonts w:ascii="Calibri" w:hAnsi="Calibri"/>
                <w:color w:val="000000"/>
              </w:rPr>
              <w:t>536</w:t>
            </w:r>
          </w:p>
        </w:tc>
        <w:tc>
          <w:tcPr>
            <w:tcW w:w="709" w:type="dxa"/>
            <w:vAlign w:val="bottom"/>
          </w:tcPr>
          <w:p w14:paraId="5F0BEF5F" w14:textId="77777777" w:rsidR="00B86CE7" w:rsidRDefault="00B86CE7" w:rsidP="00B86CE7">
            <w:pPr>
              <w:jc w:val="right"/>
              <w:rPr>
                <w:rFonts w:ascii="Calibri" w:hAnsi="Calibri"/>
                <w:color w:val="000000"/>
              </w:rPr>
            </w:pPr>
            <w:r>
              <w:rPr>
                <w:rFonts w:ascii="Calibri" w:hAnsi="Calibri"/>
                <w:color w:val="000000"/>
              </w:rPr>
              <w:t>733</w:t>
            </w:r>
          </w:p>
        </w:tc>
        <w:tc>
          <w:tcPr>
            <w:tcW w:w="709" w:type="dxa"/>
            <w:vAlign w:val="bottom"/>
          </w:tcPr>
          <w:p w14:paraId="67EB0466" w14:textId="77777777" w:rsidR="00B86CE7" w:rsidRDefault="00B86CE7" w:rsidP="00B86CE7">
            <w:pPr>
              <w:jc w:val="right"/>
              <w:rPr>
                <w:rFonts w:ascii="Calibri" w:hAnsi="Calibri"/>
                <w:color w:val="000000"/>
              </w:rPr>
            </w:pPr>
            <w:r>
              <w:rPr>
                <w:rFonts w:ascii="Calibri" w:hAnsi="Calibri"/>
                <w:color w:val="000000"/>
              </w:rPr>
              <w:t>1151</w:t>
            </w:r>
          </w:p>
        </w:tc>
        <w:tc>
          <w:tcPr>
            <w:tcW w:w="708" w:type="dxa"/>
            <w:vAlign w:val="bottom"/>
          </w:tcPr>
          <w:p w14:paraId="3E14A4AE" w14:textId="77777777" w:rsidR="00B86CE7" w:rsidRDefault="00B86CE7" w:rsidP="00B86CE7">
            <w:pPr>
              <w:jc w:val="right"/>
              <w:rPr>
                <w:rFonts w:ascii="Calibri" w:hAnsi="Calibri"/>
                <w:color w:val="000000"/>
              </w:rPr>
            </w:pPr>
            <w:r>
              <w:rPr>
                <w:rFonts w:ascii="Calibri" w:hAnsi="Calibri"/>
                <w:color w:val="000000"/>
              </w:rPr>
              <w:t>1230</w:t>
            </w:r>
          </w:p>
        </w:tc>
      </w:tr>
      <w:tr w:rsidR="00B86CE7" w14:paraId="1EB2608C" w14:textId="77777777" w:rsidTr="009C12DB">
        <w:tc>
          <w:tcPr>
            <w:tcW w:w="817" w:type="dxa"/>
          </w:tcPr>
          <w:p w14:paraId="17DD338F" w14:textId="77777777" w:rsidR="00B86CE7" w:rsidRDefault="00B86CE7" w:rsidP="009C12DB">
            <w:r>
              <w:t>C50</w:t>
            </w:r>
          </w:p>
        </w:tc>
        <w:tc>
          <w:tcPr>
            <w:tcW w:w="567" w:type="dxa"/>
          </w:tcPr>
          <w:p w14:paraId="1C0FBB62" w14:textId="77777777" w:rsidR="00B86CE7" w:rsidRPr="008E39FF" w:rsidRDefault="00B86CE7" w:rsidP="00B86CE7">
            <w:pPr>
              <w:jc w:val="right"/>
            </w:pPr>
            <w:r w:rsidRPr="008E39FF">
              <w:t>0</w:t>
            </w:r>
          </w:p>
        </w:tc>
        <w:tc>
          <w:tcPr>
            <w:tcW w:w="709" w:type="dxa"/>
          </w:tcPr>
          <w:p w14:paraId="22946E8D" w14:textId="77777777" w:rsidR="00B86CE7" w:rsidRPr="008E39FF" w:rsidRDefault="00B86CE7" w:rsidP="00B86CE7">
            <w:pPr>
              <w:jc w:val="right"/>
            </w:pPr>
            <w:r w:rsidRPr="008E39FF">
              <w:t>32</w:t>
            </w:r>
          </w:p>
        </w:tc>
        <w:tc>
          <w:tcPr>
            <w:tcW w:w="567" w:type="dxa"/>
          </w:tcPr>
          <w:p w14:paraId="3361E9CB" w14:textId="77777777" w:rsidR="00B86CE7" w:rsidRPr="008E39FF" w:rsidRDefault="00B86CE7" w:rsidP="00B86CE7">
            <w:pPr>
              <w:jc w:val="right"/>
            </w:pPr>
            <w:r w:rsidRPr="008E39FF">
              <w:t>0</w:t>
            </w:r>
          </w:p>
        </w:tc>
        <w:tc>
          <w:tcPr>
            <w:tcW w:w="709" w:type="dxa"/>
          </w:tcPr>
          <w:p w14:paraId="4E52F107" w14:textId="77777777" w:rsidR="00B86CE7" w:rsidRPr="008E39FF" w:rsidRDefault="00B86CE7" w:rsidP="00B86CE7">
            <w:pPr>
              <w:jc w:val="right"/>
            </w:pPr>
            <w:r w:rsidRPr="008E39FF">
              <w:t>2</w:t>
            </w:r>
          </w:p>
        </w:tc>
        <w:tc>
          <w:tcPr>
            <w:tcW w:w="708" w:type="dxa"/>
          </w:tcPr>
          <w:p w14:paraId="5EF5830A" w14:textId="77777777" w:rsidR="00B86CE7" w:rsidRPr="008E39FF" w:rsidRDefault="00B86CE7" w:rsidP="00B86CE7">
            <w:pPr>
              <w:jc w:val="right"/>
            </w:pPr>
            <w:r w:rsidRPr="008E39FF">
              <w:t>4</w:t>
            </w:r>
          </w:p>
        </w:tc>
        <w:tc>
          <w:tcPr>
            <w:tcW w:w="709" w:type="dxa"/>
          </w:tcPr>
          <w:p w14:paraId="0BB10D3F" w14:textId="77777777" w:rsidR="00B86CE7" w:rsidRPr="008E39FF" w:rsidRDefault="00B86CE7" w:rsidP="00B86CE7">
            <w:pPr>
              <w:jc w:val="right"/>
            </w:pPr>
            <w:r w:rsidRPr="008E39FF">
              <w:t>8</w:t>
            </w:r>
          </w:p>
        </w:tc>
        <w:tc>
          <w:tcPr>
            <w:tcW w:w="709" w:type="dxa"/>
          </w:tcPr>
          <w:p w14:paraId="2255F1F8" w14:textId="77777777" w:rsidR="00B86CE7" w:rsidRPr="008E39FF" w:rsidRDefault="00B86CE7" w:rsidP="00B86CE7">
            <w:pPr>
              <w:jc w:val="right"/>
            </w:pPr>
            <w:r w:rsidRPr="008E39FF">
              <w:t>16</w:t>
            </w:r>
          </w:p>
        </w:tc>
        <w:tc>
          <w:tcPr>
            <w:tcW w:w="850" w:type="dxa"/>
          </w:tcPr>
          <w:p w14:paraId="563086E4" w14:textId="77777777" w:rsidR="00B86CE7" w:rsidRPr="008E39FF" w:rsidRDefault="00B86CE7" w:rsidP="00B86CE7">
            <w:pPr>
              <w:jc w:val="right"/>
            </w:pPr>
            <w:r w:rsidRPr="008E39FF">
              <w:t>181</w:t>
            </w:r>
          </w:p>
        </w:tc>
        <w:tc>
          <w:tcPr>
            <w:tcW w:w="709" w:type="dxa"/>
          </w:tcPr>
          <w:p w14:paraId="1EB3C3D4" w14:textId="77777777" w:rsidR="00B86CE7" w:rsidRPr="008E39FF" w:rsidRDefault="00B86CE7" w:rsidP="00B86CE7">
            <w:pPr>
              <w:jc w:val="right"/>
            </w:pPr>
            <w:r w:rsidRPr="008E39FF">
              <w:t>413</w:t>
            </w:r>
          </w:p>
        </w:tc>
        <w:tc>
          <w:tcPr>
            <w:tcW w:w="709" w:type="dxa"/>
          </w:tcPr>
          <w:p w14:paraId="716C5E2D" w14:textId="77777777" w:rsidR="00B86CE7" w:rsidRPr="008E39FF" w:rsidRDefault="00B86CE7" w:rsidP="00B86CE7">
            <w:pPr>
              <w:jc w:val="right"/>
            </w:pPr>
            <w:r w:rsidRPr="008E39FF">
              <w:t>637</w:t>
            </w:r>
          </w:p>
        </w:tc>
        <w:tc>
          <w:tcPr>
            <w:tcW w:w="709" w:type="dxa"/>
          </w:tcPr>
          <w:p w14:paraId="6565CD18" w14:textId="77777777" w:rsidR="00B86CE7" w:rsidRPr="008E39FF" w:rsidRDefault="00B86CE7" w:rsidP="00B86CE7">
            <w:pPr>
              <w:jc w:val="right"/>
            </w:pPr>
            <w:r w:rsidRPr="008E39FF">
              <w:t>1150</w:t>
            </w:r>
          </w:p>
        </w:tc>
        <w:tc>
          <w:tcPr>
            <w:tcW w:w="708" w:type="dxa"/>
          </w:tcPr>
          <w:p w14:paraId="0D7A0F87" w14:textId="77777777" w:rsidR="00B86CE7" w:rsidRDefault="00B86CE7" w:rsidP="00B86CE7">
            <w:pPr>
              <w:jc w:val="right"/>
            </w:pPr>
            <w:r w:rsidRPr="008E39FF">
              <w:t>1230</w:t>
            </w:r>
          </w:p>
        </w:tc>
      </w:tr>
      <w:tr w:rsidR="00B86CE7" w14:paraId="12F2B760" w14:textId="77777777" w:rsidTr="009C12DB">
        <w:tc>
          <w:tcPr>
            <w:tcW w:w="817" w:type="dxa"/>
          </w:tcPr>
          <w:p w14:paraId="3C2E9EAC" w14:textId="77777777" w:rsidR="00B86CE7" w:rsidRDefault="00B86CE7" w:rsidP="009C12DB">
            <w:r>
              <w:t>C67</w:t>
            </w:r>
          </w:p>
        </w:tc>
        <w:tc>
          <w:tcPr>
            <w:tcW w:w="567" w:type="dxa"/>
          </w:tcPr>
          <w:p w14:paraId="6389EEB8" w14:textId="77777777" w:rsidR="00B86CE7" w:rsidRPr="00831180" w:rsidRDefault="00B86CE7" w:rsidP="00B86CE7">
            <w:pPr>
              <w:jc w:val="right"/>
            </w:pPr>
            <w:r w:rsidRPr="00831180">
              <w:t>0</w:t>
            </w:r>
          </w:p>
        </w:tc>
        <w:tc>
          <w:tcPr>
            <w:tcW w:w="709" w:type="dxa"/>
          </w:tcPr>
          <w:p w14:paraId="3D97F890" w14:textId="77777777" w:rsidR="00B86CE7" w:rsidRPr="00831180" w:rsidRDefault="00B86CE7" w:rsidP="00B86CE7">
            <w:pPr>
              <w:jc w:val="right"/>
            </w:pPr>
            <w:r w:rsidRPr="00831180">
              <w:t>24</w:t>
            </w:r>
          </w:p>
        </w:tc>
        <w:tc>
          <w:tcPr>
            <w:tcW w:w="567" w:type="dxa"/>
          </w:tcPr>
          <w:p w14:paraId="0A277F7D" w14:textId="77777777" w:rsidR="00B86CE7" w:rsidRPr="00831180" w:rsidRDefault="00B86CE7" w:rsidP="00B86CE7">
            <w:pPr>
              <w:jc w:val="right"/>
            </w:pPr>
            <w:r w:rsidRPr="00831180">
              <w:t>0</w:t>
            </w:r>
          </w:p>
        </w:tc>
        <w:tc>
          <w:tcPr>
            <w:tcW w:w="709" w:type="dxa"/>
          </w:tcPr>
          <w:p w14:paraId="2852835A" w14:textId="77777777" w:rsidR="00B86CE7" w:rsidRPr="00831180" w:rsidRDefault="00B86CE7" w:rsidP="00B86CE7">
            <w:pPr>
              <w:jc w:val="right"/>
            </w:pPr>
            <w:r w:rsidRPr="00831180">
              <w:t>0</w:t>
            </w:r>
          </w:p>
        </w:tc>
        <w:tc>
          <w:tcPr>
            <w:tcW w:w="708" w:type="dxa"/>
          </w:tcPr>
          <w:p w14:paraId="0085DC3B" w14:textId="77777777" w:rsidR="00B86CE7" w:rsidRPr="00831180" w:rsidRDefault="00B86CE7" w:rsidP="00B86CE7">
            <w:pPr>
              <w:jc w:val="right"/>
            </w:pPr>
            <w:r w:rsidRPr="00831180">
              <w:t>2</w:t>
            </w:r>
          </w:p>
        </w:tc>
        <w:tc>
          <w:tcPr>
            <w:tcW w:w="709" w:type="dxa"/>
          </w:tcPr>
          <w:p w14:paraId="2A5E7051" w14:textId="77777777" w:rsidR="00B86CE7" w:rsidRPr="00831180" w:rsidRDefault="00B86CE7" w:rsidP="00B86CE7">
            <w:pPr>
              <w:jc w:val="right"/>
            </w:pPr>
            <w:r w:rsidRPr="00831180">
              <w:t>4</w:t>
            </w:r>
          </w:p>
        </w:tc>
        <w:tc>
          <w:tcPr>
            <w:tcW w:w="709" w:type="dxa"/>
          </w:tcPr>
          <w:p w14:paraId="0407A5B4" w14:textId="77777777" w:rsidR="00B86CE7" w:rsidRPr="00831180" w:rsidRDefault="00B86CE7" w:rsidP="00B86CE7">
            <w:pPr>
              <w:jc w:val="right"/>
            </w:pPr>
            <w:r w:rsidRPr="00831180">
              <w:t>8</w:t>
            </w:r>
          </w:p>
        </w:tc>
        <w:tc>
          <w:tcPr>
            <w:tcW w:w="850" w:type="dxa"/>
          </w:tcPr>
          <w:p w14:paraId="346C93F0" w14:textId="77777777" w:rsidR="00B86CE7" w:rsidRPr="00831180" w:rsidRDefault="00B86CE7" w:rsidP="00B86CE7">
            <w:pPr>
              <w:jc w:val="right"/>
            </w:pPr>
            <w:r w:rsidRPr="00831180">
              <w:t>476</w:t>
            </w:r>
          </w:p>
        </w:tc>
        <w:tc>
          <w:tcPr>
            <w:tcW w:w="709" w:type="dxa"/>
          </w:tcPr>
          <w:p w14:paraId="44744075" w14:textId="77777777" w:rsidR="00B86CE7" w:rsidRPr="00831180" w:rsidRDefault="00B86CE7" w:rsidP="00B86CE7">
            <w:pPr>
              <w:jc w:val="right"/>
            </w:pPr>
            <w:r w:rsidRPr="00831180">
              <w:t>804</w:t>
            </w:r>
          </w:p>
        </w:tc>
        <w:tc>
          <w:tcPr>
            <w:tcW w:w="709" w:type="dxa"/>
          </w:tcPr>
          <w:p w14:paraId="3AD997AB" w14:textId="77777777" w:rsidR="00B86CE7" w:rsidRPr="00831180" w:rsidRDefault="00B86CE7" w:rsidP="00B86CE7">
            <w:pPr>
              <w:jc w:val="right"/>
            </w:pPr>
            <w:r w:rsidRPr="00831180">
              <w:t>1025</w:t>
            </w:r>
          </w:p>
        </w:tc>
        <w:tc>
          <w:tcPr>
            <w:tcW w:w="709" w:type="dxa"/>
          </w:tcPr>
          <w:p w14:paraId="489C3E1B" w14:textId="77777777" w:rsidR="00B86CE7" w:rsidRPr="00831180" w:rsidRDefault="00B86CE7" w:rsidP="00B86CE7">
            <w:pPr>
              <w:jc w:val="right"/>
            </w:pPr>
            <w:r w:rsidRPr="00831180">
              <w:t>1226</w:t>
            </w:r>
          </w:p>
        </w:tc>
        <w:tc>
          <w:tcPr>
            <w:tcW w:w="708" w:type="dxa"/>
          </w:tcPr>
          <w:p w14:paraId="2D077A7C" w14:textId="77777777" w:rsidR="00B86CE7" w:rsidRDefault="00B86CE7" w:rsidP="00B86CE7">
            <w:pPr>
              <w:jc w:val="right"/>
            </w:pPr>
            <w:r w:rsidRPr="00831180">
              <w:t>1230</w:t>
            </w:r>
          </w:p>
        </w:tc>
      </w:tr>
      <w:tr w:rsidR="00B86CE7" w14:paraId="2DF70D00" w14:textId="77777777" w:rsidTr="009C12DB">
        <w:tc>
          <w:tcPr>
            <w:tcW w:w="817" w:type="dxa"/>
          </w:tcPr>
          <w:p w14:paraId="04718691" w14:textId="77777777" w:rsidR="00B86CE7" w:rsidRDefault="00B86CE7" w:rsidP="009C12DB">
            <w:r>
              <w:t>C71</w:t>
            </w:r>
          </w:p>
        </w:tc>
        <w:tc>
          <w:tcPr>
            <w:tcW w:w="567" w:type="dxa"/>
          </w:tcPr>
          <w:p w14:paraId="12440DFE" w14:textId="77777777" w:rsidR="00B86CE7" w:rsidRPr="00EF739E" w:rsidRDefault="00B86CE7" w:rsidP="00B86CE7">
            <w:pPr>
              <w:jc w:val="right"/>
            </w:pPr>
            <w:r w:rsidRPr="00EF739E">
              <w:t>0</w:t>
            </w:r>
          </w:p>
        </w:tc>
        <w:tc>
          <w:tcPr>
            <w:tcW w:w="709" w:type="dxa"/>
          </w:tcPr>
          <w:p w14:paraId="57D98E48" w14:textId="77777777" w:rsidR="00B86CE7" w:rsidRPr="00EF739E" w:rsidRDefault="00B86CE7" w:rsidP="00B86CE7">
            <w:pPr>
              <w:jc w:val="right"/>
            </w:pPr>
            <w:r w:rsidRPr="00EF739E">
              <w:t>8</w:t>
            </w:r>
          </w:p>
        </w:tc>
        <w:tc>
          <w:tcPr>
            <w:tcW w:w="567" w:type="dxa"/>
          </w:tcPr>
          <w:p w14:paraId="50344529" w14:textId="77777777" w:rsidR="00B86CE7" w:rsidRPr="00EF739E" w:rsidRDefault="00B86CE7" w:rsidP="00B86CE7">
            <w:pPr>
              <w:jc w:val="right"/>
            </w:pPr>
            <w:r w:rsidRPr="00EF739E">
              <w:t>0</w:t>
            </w:r>
          </w:p>
        </w:tc>
        <w:tc>
          <w:tcPr>
            <w:tcW w:w="709" w:type="dxa"/>
          </w:tcPr>
          <w:p w14:paraId="004E0A0B" w14:textId="77777777" w:rsidR="00B86CE7" w:rsidRPr="00EF739E" w:rsidRDefault="00B86CE7" w:rsidP="00B86CE7">
            <w:pPr>
              <w:jc w:val="right"/>
            </w:pPr>
            <w:r w:rsidRPr="00EF739E">
              <w:t>0</w:t>
            </w:r>
          </w:p>
        </w:tc>
        <w:tc>
          <w:tcPr>
            <w:tcW w:w="708" w:type="dxa"/>
          </w:tcPr>
          <w:p w14:paraId="4CE3FACC" w14:textId="77777777" w:rsidR="00B86CE7" w:rsidRPr="00EF739E" w:rsidRDefault="00B86CE7" w:rsidP="00B86CE7">
            <w:pPr>
              <w:jc w:val="right"/>
            </w:pPr>
            <w:r w:rsidRPr="00EF739E">
              <w:t>0</w:t>
            </w:r>
          </w:p>
        </w:tc>
        <w:tc>
          <w:tcPr>
            <w:tcW w:w="709" w:type="dxa"/>
          </w:tcPr>
          <w:p w14:paraId="611943CB" w14:textId="77777777" w:rsidR="00B86CE7" w:rsidRPr="00EF739E" w:rsidRDefault="00B86CE7" w:rsidP="00B86CE7">
            <w:pPr>
              <w:jc w:val="right"/>
            </w:pPr>
            <w:r w:rsidRPr="00EF739E">
              <w:t>2</w:t>
            </w:r>
          </w:p>
        </w:tc>
        <w:tc>
          <w:tcPr>
            <w:tcW w:w="709" w:type="dxa"/>
          </w:tcPr>
          <w:p w14:paraId="214AA940" w14:textId="77777777" w:rsidR="00B86CE7" w:rsidRPr="00EF739E" w:rsidRDefault="00B86CE7" w:rsidP="00B86CE7">
            <w:pPr>
              <w:jc w:val="right"/>
            </w:pPr>
            <w:r w:rsidRPr="00EF739E">
              <w:t>4</w:t>
            </w:r>
          </w:p>
        </w:tc>
        <w:tc>
          <w:tcPr>
            <w:tcW w:w="850" w:type="dxa"/>
          </w:tcPr>
          <w:p w14:paraId="484BC24F" w14:textId="77777777" w:rsidR="00B86CE7" w:rsidRPr="00EF739E" w:rsidRDefault="00B86CE7" w:rsidP="00B86CE7">
            <w:pPr>
              <w:jc w:val="right"/>
            </w:pPr>
            <w:r w:rsidRPr="00EF739E">
              <w:t>918</w:t>
            </w:r>
          </w:p>
        </w:tc>
        <w:tc>
          <w:tcPr>
            <w:tcW w:w="709" w:type="dxa"/>
          </w:tcPr>
          <w:p w14:paraId="1D6A242C" w14:textId="77777777" w:rsidR="00B86CE7" w:rsidRPr="00EF739E" w:rsidRDefault="00B86CE7" w:rsidP="00B86CE7">
            <w:pPr>
              <w:jc w:val="right"/>
            </w:pPr>
            <w:r w:rsidRPr="00EF739E">
              <w:t>1154</w:t>
            </w:r>
          </w:p>
        </w:tc>
        <w:tc>
          <w:tcPr>
            <w:tcW w:w="709" w:type="dxa"/>
          </w:tcPr>
          <w:p w14:paraId="0BFA6CCD" w14:textId="77777777" w:rsidR="00B86CE7" w:rsidRPr="00EF739E" w:rsidRDefault="00B86CE7" w:rsidP="00B86CE7">
            <w:pPr>
              <w:jc w:val="right"/>
            </w:pPr>
            <w:r w:rsidRPr="00EF739E">
              <w:t>1215</w:t>
            </w:r>
          </w:p>
        </w:tc>
        <w:tc>
          <w:tcPr>
            <w:tcW w:w="709" w:type="dxa"/>
          </w:tcPr>
          <w:p w14:paraId="212CAC85" w14:textId="77777777" w:rsidR="00B86CE7" w:rsidRPr="00EF739E" w:rsidRDefault="00B86CE7" w:rsidP="00B86CE7">
            <w:pPr>
              <w:jc w:val="right"/>
            </w:pPr>
            <w:r w:rsidRPr="00EF739E">
              <w:t>1230</w:t>
            </w:r>
          </w:p>
        </w:tc>
        <w:tc>
          <w:tcPr>
            <w:tcW w:w="708" w:type="dxa"/>
          </w:tcPr>
          <w:p w14:paraId="49E33F0F" w14:textId="77777777" w:rsidR="00B86CE7" w:rsidRDefault="00B86CE7" w:rsidP="00B86CE7">
            <w:pPr>
              <w:jc w:val="right"/>
            </w:pPr>
            <w:r w:rsidRPr="00EF739E">
              <w:t>1230</w:t>
            </w:r>
          </w:p>
        </w:tc>
      </w:tr>
      <w:tr w:rsidR="00B86CE7" w14:paraId="04C03C3A" w14:textId="77777777" w:rsidTr="009C12DB">
        <w:tc>
          <w:tcPr>
            <w:tcW w:w="817" w:type="dxa"/>
          </w:tcPr>
          <w:p w14:paraId="79BA77B6" w14:textId="77777777" w:rsidR="00B86CE7" w:rsidRDefault="00B86CE7" w:rsidP="009C12DB">
            <w:r>
              <w:t>C22</w:t>
            </w:r>
          </w:p>
        </w:tc>
        <w:tc>
          <w:tcPr>
            <w:tcW w:w="567" w:type="dxa"/>
          </w:tcPr>
          <w:p w14:paraId="018F8299" w14:textId="77777777" w:rsidR="00B86CE7" w:rsidRPr="00E46B3F" w:rsidRDefault="00B86CE7" w:rsidP="00B86CE7">
            <w:pPr>
              <w:jc w:val="right"/>
            </w:pPr>
            <w:r w:rsidRPr="00E46B3F">
              <w:t>0</w:t>
            </w:r>
          </w:p>
        </w:tc>
        <w:tc>
          <w:tcPr>
            <w:tcW w:w="709" w:type="dxa"/>
          </w:tcPr>
          <w:p w14:paraId="7991D642" w14:textId="77777777" w:rsidR="00B86CE7" w:rsidRPr="00E46B3F" w:rsidRDefault="00B86CE7" w:rsidP="00B86CE7">
            <w:pPr>
              <w:jc w:val="right"/>
            </w:pPr>
            <w:r w:rsidRPr="00E46B3F">
              <w:t>6</w:t>
            </w:r>
          </w:p>
        </w:tc>
        <w:tc>
          <w:tcPr>
            <w:tcW w:w="567" w:type="dxa"/>
          </w:tcPr>
          <w:p w14:paraId="6AD5A866" w14:textId="77777777" w:rsidR="00B86CE7" w:rsidRPr="00E46B3F" w:rsidRDefault="00B86CE7" w:rsidP="00B86CE7">
            <w:pPr>
              <w:jc w:val="right"/>
            </w:pPr>
            <w:r w:rsidRPr="00E46B3F">
              <w:t>0</w:t>
            </w:r>
          </w:p>
        </w:tc>
        <w:tc>
          <w:tcPr>
            <w:tcW w:w="709" w:type="dxa"/>
          </w:tcPr>
          <w:p w14:paraId="21AA3131" w14:textId="77777777" w:rsidR="00B86CE7" w:rsidRPr="00E46B3F" w:rsidRDefault="00B86CE7" w:rsidP="00B86CE7">
            <w:pPr>
              <w:jc w:val="right"/>
            </w:pPr>
            <w:r w:rsidRPr="00E46B3F">
              <w:t>0</w:t>
            </w:r>
          </w:p>
        </w:tc>
        <w:tc>
          <w:tcPr>
            <w:tcW w:w="708" w:type="dxa"/>
          </w:tcPr>
          <w:p w14:paraId="192DDA14" w14:textId="77777777" w:rsidR="00B86CE7" w:rsidRPr="00E46B3F" w:rsidRDefault="00B86CE7" w:rsidP="00B86CE7">
            <w:pPr>
              <w:jc w:val="right"/>
            </w:pPr>
            <w:r w:rsidRPr="00E46B3F">
              <w:t>0</w:t>
            </w:r>
          </w:p>
        </w:tc>
        <w:tc>
          <w:tcPr>
            <w:tcW w:w="709" w:type="dxa"/>
          </w:tcPr>
          <w:p w14:paraId="0F13EA5D" w14:textId="77777777" w:rsidR="00B86CE7" w:rsidRPr="00E46B3F" w:rsidRDefault="00B86CE7" w:rsidP="00B86CE7">
            <w:pPr>
              <w:jc w:val="right"/>
            </w:pPr>
            <w:r w:rsidRPr="00E46B3F">
              <w:t>0</w:t>
            </w:r>
          </w:p>
        </w:tc>
        <w:tc>
          <w:tcPr>
            <w:tcW w:w="709" w:type="dxa"/>
          </w:tcPr>
          <w:p w14:paraId="0A12B500" w14:textId="77777777" w:rsidR="00B86CE7" w:rsidRPr="00E46B3F" w:rsidRDefault="00B86CE7" w:rsidP="00B86CE7">
            <w:pPr>
              <w:jc w:val="right"/>
            </w:pPr>
            <w:r w:rsidRPr="00E46B3F">
              <w:t>2</w:t>
            </w:r>
          </w:p>
        </w:tc>
        <w:tc>
          <w:tcPr>
            <w:tcW w:w="850" w:type="dxa"/>
          </w:tcPr>
          <w:p w14:paraId="0AB671DB" w14:textId="77777777" w:rsidR="00B86CE7" w:rsidRPr="00E46B3F" w:rsidRDefault="00B86CE7" w:rsidP="00B86CE7">
            <w:pPr>
              <w:jc w:val="right"/>
            </w:pPr>
            <w:r w:rsidRPr="00E46B3F">
              <w:t>1,050</w:t>
            </w:r>
          </w:p>
        </w:tc>
        <w:tc>
          <w:tcPr>
            <w:tcW w:w="709" w:type="dxa"/>
          </w:tcPr>
          <w:p w14:paraId="143AA286" w14:textId="77777777" w:rsidR="00B86CE7" w:rsidRPr="00E46B3F" w:rsidRDefault="00B86CE7" w:rsidP="00B86CE7">
            <w:pPr>
              <w:jc w:val="right"/>
            </w:pPr>
            <w:r w:rsidRPr="00E46B3F">
              <w:t>1204</w:t>
            </w:r>
          </w:p>
        </w:tc>
        <w:tc>
          <w:tcPr>
            <w:tcW w:w="709" w:type="dxa"/>
          </w:tcPr>
          <w:p w14:paraId="2879987E" w14:textId="77777777" w:rsidR="00B86CE7" w:rsidRPr="00E46B3F" w:rsidRDefault="00B86CE7" w:rsidP="00B86CE7">
            <w:pPr>
              <w:jc w:val="right"/>
            </w:pPr>
            <w:r w:rsidRPr="00E46B3F">
              <w:t>1224</w:t>
            </w:r>
          </w:p>
        </w:tc>
        <w:tc>
          <w:tcPr>
            <w:tcW w:w="709" w:type="dxa"/>
          </w:tcPr>
          <w:p w14:paraId="5BDBDAE2" w14:textId="77777777" w:rsidR="00B86CE7" w:rsidRPr="00E46B3F" w:rsidRDefault="00B86CE7" w:rsidP="00B86CE7">
            <w:pPr>
              <w:jc w:val="right"/>
            </w:pPr>
            <w:r w:rsidRPr="00E46B3F">
              <w:t>1230</w:t>
            </w:r>
          </w:p>
        </w:tc>
        <w:tc>
          <w:tcPr>
            <w:tcW w:w="708" w:type="dxa"/>
          </w:tcPr>
          <w:p w14:paraId="1C690A63" w14:textId="77777777" w:rsidR="00B86CE7" w:rsidRDefault="00B86CE7" w:rsidP="00B86CE7">
            <w:pPr>
              <w:jc w:val="right"/>
            </w:pPr>
            <w:r w:rsidRPr="00E46B3F">
              <w:t>1230</w:t>
            </w:r>
          </w:p>
        </w:tc>
      </w:tr>
    </w:tbl>
    <w:p w14:paraId="5DD342C1" w14:textId="77777777" w:rsidR="00647079" w:rsidRDefault="00647079" w:rsidP="00647079"/>
    <w:p w14:paraId="0CB4BD1C" w14:textId="77777777" w:rsidR="0094319C" w:rsidRDefault="0094319C" w:rsidP="00B615CA">
      <w:r>
        <w:br w:type="page"/>
      </w:r>
    </w:p>
    <w:p w14:paraId="0CC78A3B" w14:textId="77777777" w:rsidR="00B64492" w:rsidRDefault="00B64492" w:rsidP="00B64492">
      <w:pPr>
        <w:pStyle w:val="Heading2"/>
      </w:pPr>
      <w:bookmarkStart w:id="1280" w:name="_Toc2779526"/>
      <w:r>
        <w:lastRenderedPageBreak/>
        <w:t>References</w:t>
      </w:r>
      <w:bookmarkEnd w:id="1280"/>
    </w:p>
    <w:p w14:paraId="5E0EAF9B" w14:textId="77777777" w:rsidR="00B64492" w:rsidRDefault="00B64492" w:rsidP="00EF7BCC">
      <w:pPr>
        <w:ind w:left="284" w:hanging="284"/>
      </w:pPr>
      <w:proofErr w:type="spellStart"/>
      <w:r>
        <w:t>Besag</w:t>
      </w:r>
      <w:proofErr w:type="spellEnd"/>
      <w:r>
        <w:t xml:space="preserve"> J, York J, Mollie A.</w:t>
      </w:r>
      <w:r w:rsidR="00A81C86">
        <w:t xml:space="preserve"> (</w:t>
      </w:r>
      <w:r>
        <w:t>1991</w:t>
      </w:r>
      <w:r w:rsidR="00A81C86">
        <w:t>).</w:t>
      </w:r>
      <w:r>
        <w:t xml:space="preserve"> Bayesian image restoration, with applications in spatial statistics. Annals of the Institute </w:t>
      </w:r>
      <w:r w:rsidR="00EF7BCC">
        <w:t xml:space="preserve">of Statistical Mathematics, </w:t>
      </w:r>
      <w:r w:rsidR="00EF7BCC">
        <w:rPr>
          <w:b/>
        </w:rPr>
        <w:t>43</w:t>
      </w:r>
      <w:r w:rsidR="00EF7BCC" w:rsidRPr="00EF7BCC">
        <w:t>, 1-59</w:t>
      </w:r>
      <w:r w:rsidR="00EF7BCC">
        <w:t>.</w:t>
      </w:r>
    </w:p>
    <w:p w14:paraId="7473B3A8" w14:textId="77777777" w:rsidR="002B75EF" w:rsidRDefault="002B75EF" w:rsidP="00EF7BCC">
      <w:pPr>
        <w:ind w:left="284" w:hanging="284"/>
      </w:pPr>
      <w:r>
        <w:t xml:space="preserve">Blangiardo M. and </w:t>
      </w:r>
      <w:proofErr w:type="spellStart"/>
      <w:r>
        <w:t>Cameletti</w:t>
      </w:r>
      <w:proofErr w:type="spellEnd"/>
      <w:r>
        <w:t xml:space="preserve"> M. (2015). Spatial and </w:t>
      </w:r>
      <w:proofErr w:type="spellStart"/>
      <w:r>
        <w:t>spatio</w:t>
      </w:r>
      <w:proofErr w:type="spellEnd"/>
      <w:r>
        <w:t>-temporal Bayesian model</w:t>
      </w:r>
      <w:r w:rsidR="00343000">
        <w:t>s with R-INLA. John Wiley and Sons Ltd.</w:t>
      </w:r>
    </w:p>
    <w:p w14:paraId="15C038E2" w14:textId="77777777" w:rsidR="00A81C86" w:rsidRPr="00A81C86" w:rsidRDefault="00A81C86" w:rsidP="00EF7BCC">
      <w:pPr>
        <w:ind w:left="284" w:hanging="284"/>
      </w:pPr>
      <w:r>
        <w:t xml:space="preserve">Casella G. and George E. (1992). Explaining the Gibbs sampler. American Statistician, </w:t>
      </w:r>
      <w:r>
        <w:rPr>
          <w:b/>
        </w:rPr>
        <w:t>46</w:t>
      </w:r>
      <w:r>
        <w:t>, 167-174.</w:t>
      </w:r>
    </w:p>
    <w:p w14:paraId="0A52EB87" w14:textId="77777777" w:rsidR="00EF7BCC" w:rsidRDefault="00EF7BCC" w:rsidP="00EF7BCC">
      <w:pPr>
        <w:ind w:left="284" w:hanging="284"/>
      </w:pPr>
      <w:r>
        <w:t xml:space="preserve">Clayton DG and Kaldor J. </w:t>
      </w:r>
      <w:r w:rsidR="00A81C86">
        <w:t>(</w:t>
      </w:r>
      <w:r>
        <w:t>1987</w:t>
      </w:r>
      <w:r w:rsidR="00A81C86">
        <w:t>)</w:t>
      </w:r>
      <w:r>
        <w:t xml:space="preserve">. Empirical Bayes estimates of age-standardized relative risks for use in disease mapping. Biometrics </w:t>
      </w:r>
      <w:r>
        <w:rPr>
          <w:b/>
        </w:rPr>
        <w:t>43</w:t>
      </w:r>
      <w:r>
        <w:t>, 671-681</w:t>
      </w:r>
    </w:p>
    <w:p w14:paraId="2A226114" w14:textId="77777777" w:rsidR="00A81C86" w:rsidRDefault="00A81C86" w:rsidP="00A81C86">
      <w:pPr>
        <w:ind w:left="284" w:hanging="284"/>
      </w:pPr>
      <w:r w:rsidRPr="00A81C86">
        <w:t>R Core Team (2015)</w:t>
      </w:r>
      <w:r>
        <w:t xml:space="preserve">. R: A language and environment for statistical computing. R Foundation for Statistical Computing, Vienna, Austria. URL </w:t>
      </w:r>
      <w:r w:rsidR="00AC0582">
        <w:rPr>
          <w:rStyle w:val="Hyperlink"/>
        </w:rPr>
        <w:fldChar w:fldCharType="begin"/>
      </w:r>
      <w:r w:rsidR="00AC0582">
        <w:rPr>
          <w:rStyle w:val="Hyperlink"/>
        </w:rPr>
        <w:instrText xml:space="preserve"> HYPERLINK "https://www.R-project.org/" </w:instrText>
      </w:r>
      <w:r w:rsidR="00AC0582">
        <w:rPr>
          <w:rStyle w:val="Hyperlink"/>
        </w:rPr>
        <w:fldChar w:fldCharType="separate"/>
      </w:r>
      <w:r w:rsidRPr="00424635">
        <w:rPr>
          <w:rStyle w:val="Hyperlink"/>
        </w:rPr>
        <w:t>https://www.R-project.org/</w:t>
      </w:r>
      <w:r w:rsidR="00AC0582">
        <w:rPr>
          <w:rStyle w:val="Hyperlink"/>
        </w:rPr>
        <w:fldChar w:fldCharType="end"/>
      </w:r>
      <w:r>
        <w:t>.</w:t>
      </w:r>
    </w:p>
    <w:p w14:paraId="03F2F73D" w14:textId="6AD0DE6F" w:rsidR="00A81C86" w:rsidRPr="00A81C86" w:rsidRDefault="00A81C86" w:rsidP="00A81C86">
      <w:pPr>
        <w:ind w:left="284" w:hanging="284"/>
      </w:pPr>
      <w:r>
        <w:t xml:space="preserve">Rue H, Martino S, and Chopin N. (2009). Approximate Bayesian inference for latent Gaussian model by using integrated Laplace approximations (with discussion). Journal of the Royal Statistical Society, Series B, </w:t>
      </w:r>
      <w:r>
        <w:rPr>
          <w:b/>
        </w:rPr>
        <w:t>71</w:t>
      </w:r>
      <w:r>
        <w:t>, 319-392.</w:t>
      </w:r>
    </w:p>
    <w:sectPr w:rsidR="00A81C86" w:rsidRPr="00A81C86" w:rsidSect="00EE3A9B">
      <w:type w:val="continuous"/>
      <w:pgSz w:w="11906" w:h="16838" w:code="9"/>
      <w:pgMar w:top="720" w:right="720" w:bottom="720" w:left="720" w:header="709" w:footer="284" w:gutter="0"/>
      <w:cols w:space="708"/>
      <w:docGrid w:linePitch="360"/>
      <w:sectPrChange w:id="1281" w:author="Peter Hambly" w:date="2018-09-07T10:29:00Z">
        <w:sectPr w:rsidR="00A81C86" w:rsidRPr="00A81C86" w:rsidSect="00EE3A9B">
          <w:type w:val="nextPage"/>
          <w:pgSz w:code="0"/>
          <w:pgMar w:top="1440" w:right="1440" w:bottom="1440" w:left="144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8" w:author="Parkes, Brandon L" w:date="2016-12-22T15:43:00Z" w:initials="BP">
    <w:p w14:paraId="459C9E6F" w14:textId="77777777" w:rsidR="00587389" w:rsidRDefault="00587389">
      <w:pPr>
        <w:pStyle w:val="CommentText"/>
      </w:pPr>
      <w:r>
        <w:rPr>
          <w:rStyle w:val="CommentReference"/>
        </w:rPr>
        <w:annotationRef/>
      </w:r>
      <w:r>
        <w:t>Users? Practitioners?</w:t>
      </w:r>
    </w:p>
  </w:comment>
  <w:comment w:id="441" w:author="Parkes, Brandon L" w:date="2016-12-22T15:50:00Z" w:initials="BP">
    <w:p w14:paraId="2476EF6D" w14:textId="77777777" w:rsidR="00587389" w:rsidRDefault="00587389">
      <w:pPr>
        <w:pStyle w:val="CommentText"/>
      </w:pPr>
      <w:r>
        <w:rPr>
          <w:rStyle w:val="CommentReference"/>
        </w:rPr>
        <w:annotationRef/>
      </w:r>
      <w:r>
        <w:t>For now only does indirect. May be better not specify here though?</w:t>
      </w:r>
    </w:p>
  </w:comment>
  <w:comment w:id="497" w:author="Parkes, Brandon L" w:date="2016-12-22T16:02:00Z" w:initials="BP">
    <w:p w14:paraId="1591EA51" w14:textId="77777777" w:rsidR="00587389" w:rsidRDefault="00587389">
      <w:pPr>
        <w:pStyle w:val="CommentText"/>
      </w:pPr>
      <w:r>
        <w:rPr>
          <w:rStyle w:val="CommentReference"/>
        </w:rPr>
        <w:annotationRef/>
      </w:r>
      <w:r>
        <w:t>Get Kev etc. to tidy this up a bit</w:t>
      </w:r>
    </w:p>
  </w:comment>
  <w:comment w:id="506" w:author="Parkes, Brandon L" w:date="2016-12-22T16:19:00Z" w:initials="BP">
    <w:p w14:paraId="62348CA6" w14:textId="77777777" w:rsidR="00587389" w:rsidRDefault="00587389">
      <w:pPr>
        <w:pStyle w:val="CommentText"/>
      </w:pPr>
      <w:r>
        <w:rPr>
          <w:rStyle w:val="CommentReference"/>
        </w:rPr>
        <w:annotationRef/>
      </w:r>
      <w:r>
        <w:t>Is this still true?</w:t>
      </w:r>
    </w:p>
  </w:comment>
  <w:comment w:id="507" w:author="Parkes, Brandon L" w:date="2016-12-22T16:22:00Z" w:initials="BP">
    <w:p w14:paraId="1504A4DF" w14:textId="77777777" w:rsidR="00587389" w:rsidRDefault="00587389">
      <w:pPr>
        <w:pStyle w:val="CommentText"/>
      </w:pPr>
      <w:r>
        <w:rPr>
          <w:rStyle w:val="CommentReference"/>
        </w:rPr>
        <w:annotationRef/>
      </w:r>
      <w:r>
        <w:t>Do we want to mention this?</w:t>
      </w:r>
    </w:p>
  </w:comment>
  <w:comment w:id="509" w:author="Parkes, Brandon L" w:date="2016-12-22T16:24:00Z" w:initials="BP">
    <w:p w14:paraId="6E35B1A9" w14:textId="77777777" w:rsidR="00587389" w:rsidRDefault="00587389">
      <w:pPr>
        <w:pStyle w:val="CommentText"/>
      </w:pPr>
      <w:r>
        <w:rPr>
          <w:rStyle w:val="CommentReference"/>
        </w:rPr>
        <w:annotationRef/>
      </w:r>
      <w:r>
        <w:t>Can it?</w:t>
      </w:r>
    </w:p>
  </w:comment>
  <w:comment w:id="530" w:author="Parkes, Brandon L" w:date="2017-01-04T14:52:00Z" w:initials="BP">
    <w:p w14:paraId="1CED9882" w14:textId="77777777" w:rsidR="00587389" w:rsidRDefault="00587389">
      <w:pPr>
        <w:pStyle w:val="CommentText"/>
      </w:pPr>
      <w:r>
        <w:rPr>
          <w:rStyle w:val="CommentReference"/>
        </w:rPr>
        <w:annotationRef/>
      </w:r>
      <w:r>
        <w:t>This section used to talk about ArcGIS, so may no longer be relevant</w:t>
      </w:r>
    </w:p>
  </w:comment>
  <w:comment w:id="637" w:author="Parkes, Brandon L" w:date="2017-01-04T14:52:00Z" w:initials="BP">
    <w:p w14:paraId="62006D4B" w14:textId="77777777" w:rsidR="00587389" w:rsidRDefault="00587389">
      <w:pPr>
        <w:pStyle w:val="CommentText"/>
      </w:pPr>
      <w:r>
        <w:rPr>
          <w:rStyle w:val="CommentReference"/>
        </w:rPr>
        <w:annotationRef/>
      </w:r>
      <w:r>
        <w:t>Get Kevin to describe what the data loader does</w:t>
      </w:r>
    </w:p>
  </w:comment>
  <w:comment w:id="652" w:author="Parkes, Brandon L" w:date="2017-01-04T14:56:00Z" w:initials="BP">
    <w:p w14:paraId="456DCDAF" w14:textId="77777777" w:rsidR="00587389" w:rsidRDefault="00587389">
      <w:pPr>
        <w:pStyle w:val="CommentText"/>
      </w:pPr>
      <w:r>
        <w:rPr>
          <w:rStyle w:val="CommentReference"/>
        </w:rPr>
        <w:annotationRef/>
      </w:r>
      <w:r>
        <w:t>Not sure this still valid</w:t>
      </w:r>
    </w:p>
  </w:comment>
  <w:comment w:id="663" w:author="Parkes, Brandon L" w:date="2017-01-04T14:59:00Z" w:initials="BP">
    <w:p w14:paraId="20787A95" w14:textId="77777777" w:rsidR="00587389" w:rsidRDefault="00587389">
      <w:pPr>
        <w:pStyle w:val="CommentText"/>
      </w:pPr>
      <w:r>
        <w:rPr>
          <w:rStyle w:val="CommentReference"/>
        </w:rPr>
        <w:annotationRef/>
      </w:r>
      <w:r>
        <w:t>Copy this chapter from 3.2 manual</w:t>
      </w:r>
    </w:p>
  </w:comment>
  <w:comment w:id="668" w:author="Parkes, Brandon L" w:date="2017-02-14T16:02:00Z" w:initials="BP">
    <w:p w14:paraId="49036EF5" w14:textId="77777777" w:rsidR="00587389" w:rsidRDefault="00587389">
      <w:pPr>
        <w:pStyle w:val="CommentText"/>
      </w:pPr>
      <w:r>
        <w:rPr>
          <w:rStyle w:val="CommentReference"/>
        </w:rPr>
        <w:annotationRef/>
      </w:r>
      <w:r>
        <w:t>The text for this section in the 3.2 manual makes heavy reference of being base on a GIS system, so not sure how relevant it is. Plus the exposure stuff is more relevant to risk analysis.</w:t>
      </w:r>
    </w:p>
  </w:comment>
  <w:comment w:id="670" w:author="Parkes, Brandon L" w:date="2017-02-14T14:44:00Z" w:initials="BP">
    <w:p w14:paraId="23C49C20" w14:textId="77777777" w:rsidR="00587389" w:rsidRDefault="00587389">
      <w:pPr>
        <w:pStyle w:val="CommentText"/>
      </w:pPr>
      <w:r>
        <w:rPr>
          <w:rStyle w:val="CommentReference"/>
        </w:rPr>
        <w:annotationRef/>
      </w:r>
      <w:r>
        <w:t>There is a paragraph here in the old manual about null hypothesis tests in risk analysis. Add it when risk analysis becomes available if appropriate</w:t>
      </w:r>
    </w:p>
  </w:comment>
  <w:comment w:id="675" w:author="Parkes, Brandon L" w:date="2017-01-04T16:37:00Z" w:initials="BP">
    <w:p w14:paraId="48A63969" w14:textId="77777777" w:rsidR="00587389" w:rsidRDefault="00587389">
      <w:pPr>
        <w:pStyle w:val="CommentText"/>
      </w:pPr>
      <w:r>
        <w:rPr>
          <w:rStyle w:val="CommentReference"/>
        </w:rPr>
        <w:annotationRef/>
      </w:r>
      <w:r>
        <w:t>Not sure it has this any more</w:t>
      </w:r>
    </w:p>
  </w:comment>
  <w:comment w:id="678" w:author="Parkes, Brandon L" w:date="2017-01-04T17:11:00Z" w:initials="BP">
    <w:p w14:paraId="2BF55D6B" w14:textId="77777777" w:rsidR="00587389" w:rsidRDefault="00587389">
      <w:pPr>
        <w:pStyle w:val="CommentText"/>
      </w:pPr>
      <w:r>
        <w:rPr>
          <w:rStyle w:val="CommentReference"/>
        </w:rPr>
        <w:annotationRef/>
      </w:r>
      <w:r>
        <w:t>Add Sahsuland map here</w:t>
      </w:r>
    </w:p>
  </w:comment>
  <w:comment w:id="889" w:author="Parkes, Brandon L" w:date="2017-02-08T17:00:00Z" w:initials="BP">
    <w:p w14:paraId="2656252E" w14:textId="77777777" w:rsidR="00587389" w:rsidRDefault="00587389">
      <w:pPr>
        <w:pStyle w:val="CommentText"/>
      </w:pPr>
      <w:r>
        <w:rPr>
          <w:rStyle w:val="CommentReference"/>
        </w:rPr>
        <w:annotationRef/>
      </w:r>
      <w:r>
        <w:t>Soon to be ICD9 codes too?</w:t>
      </w:r>
    </w:p>
  </w:comment>
  <w:comment w:id="890" w:author="Parkes, Brandon L" w:date="2017-02-08T17:05:00Z" w:initials="BP">
    <w:p w14:paraId="51DD110E" w14:textId="77777777" w:rsidR="00587389" w:rsidRDefault="00587389">
      <w:pPr>
        <w:pStyle w:val="CommentText"/>
      </w:pPr>
      <w:r>
        <w:rPr>
          <w:rStyle w:val="CommentReference"/>
        </w:rPr>
        <w:annotationRef/>
      </w:r>
      <w:r>
        <w:t>Soon to be more than one</w:t>
      </w:r>
    </w:p>
  </w:comment>
  <w:comment w:id="898" w:author="Parkes, Brandon L" w:date="2017-02-09T11:38:00Z" w:initials="BP">
    <w:p w14:paraId="28E41A88" w14:textId="77777777" w:rsidR="00587389" w:rsidRDefault="00587389">
      <w:pPr>
        <w:pStyle w:val="CommentText"/>
      </w:pPr>
      <w:r>
        <w:rPr>
          <w:rStyle w:val="CommentReference"/>
        </w:rPr>
        <w:annotationRef/>
      </w:r>
      <w:r>
        <w:t>Once the technical appendix is done, change this reference as appropriate.</w:t>
      </w:r>
    </w:p>
  </w:comment>
  <w:comment w:id="907" w:author="Parkes, Brandon L" w:date="2017-02-09T12:08:00Z" w:initials="BP">
    <w:p w14:paraId="770D9425" w14:textId="77777777" w:rsidR="00587389" w:rsidRDefault="00587389" w:rsidP="004B5548">
      <w:pPr>
        <w:pStyle w:val="CommentText"/>
      </w:pPr>
      <w:r>
        <w:rPr>
          <w:rStyle w:val="CommentReference"/>
        </w:rPr>
        <w:annotationRef/>
      </w:r>
      <w:r>
        <w:t>Fill in the rest of the status codes when known</w:t>
      </w:r>
    </w:p>
  </w:comment>
  <w:comment w:id="910" w:author="Parkes, Brandon L" w:date="2017-02-09T12:08:00Z" w:initials="BP">
    <w:p w14:paraId="4044C2E4" w14:textId="77777777" w:rsidR="00587389" w:rsidRDefault="00587389" w:rsidP="004B5548">
      <w:pPr>
        <w:pStyle w:val="CommentText"/>
      </w:pPr>
      <w:r>
        <w:rPr>
          <w:rStyle w:val="CommentReference"/>
        </w:rPr>
        <w:annotationRef/>
      </w:r>
      <w:r>
        <w:t>Fill in the rest of the status codes when known</w:t>
      </w:r>
    </w:p>
  </w:comment>
  <w:comment w:id="918" w:author="Parkes, Brandon L" w:date="2017-02-10T15:16:00Z" w:initials="BP">
    <w:p w14:paraId="5A7374A1" w14:textId="77777777" w:rsidR="00587389" w:rsidRDefault="00587389">
      <w:pPr>
        <w:pStyle w:val="CommentText"/>
      </w:pPr>
      <w:r>
        <w:rPr>
          <w:rStyle w:val="CommentReference"/>
        </w:rPr>
        <w:annotationRef/>
      </w:r>
      <w:r>
        <w:t>What does ‘c’ stand for?</w:t>
      </w:r>
    </w:p>
  </w:comment>
  <w:comment w:id="922" w:author="Parkes, Brandon L" w:date="2017-02-10T15:03:00Z" w:initials="BP">
    <w:p w14:paraId="1A4E279F" w14:textId="77777777" w:rsidR="00587389" w:rsidRDefault="00587389">
      <w:pPr>
        <w:pStyle w:val="CommentText"/>
      </w:pPr>
      <w:r>
        <w:rPr>
          <w:rStyle w:val="CommentReference"/>
        </w:rPr>
        <w:annotationRef/>
      </w:r>
      <w:r>
        <w:t>Why on earth isn’t the description somewhere else on the study submission screen?</w:t>
      </w:r>
    </w:p>
  </w:comment>
  <w:comment w:id="962" w:author="Parkes, Brandon L" w:date="2017-02-13T10:20:00Z" w:initials="BP">
    <w:p w14:paraId="5855AB45" w14:textId="77777777" w:rsidR="00587389" w:rsidRDefault="00587389">
      <w:pPr>
        <w:pStyle w:val="CommentText"/>
      </w:pPr>
      <w:r>
        <w:rPr>
          <w:rStyle w:val="CommentReference"/>
        </w:rPr>
        <w:annotationRef/>
      </w:r>
      <w:r>
        <w:t>Confirm this with Kev</w:t>
      </w:r>
    </w:p>
  </w:comment>
  <w:comment w:id="965" w:author="Parkes, Brandon L" w:date="2017-02-13T11:41:00Z" w:initials="BP">
    <w:p w14:paraId="69984C62" w14:textId="77777777" w:rsidR="00587389" w:rsidRDefault="00587389">
      <w:pPr>
        <w:pStyle w:val="CommentText"/>
      </w:pPr>
      <w:r>
        <w:rPr>
          <w:rStyle w:val="CommentReference"/>
        </w:rPr>
        <w:annotationRef/>
      </w:r>
      <w:r>
        <w:t>Currently ‘equal size’ is available which does the same thing</w:t>
      </w:r>
    </w:p>
  </w:comment>
  <w:comment w:id="966" w:author="Parkes, Brandon L" w:date="2017-02-13T11:52:00Z" w:initials="BP">
    <w:p w14:paraId="12B72F09" w14:textId="77777777" w:rsidR="00587389" w:rsidRDefault="00587389">
      <w:pPr>
        <w:pStyle w:val="CommentText"/>
      </w:pPr>
      <w:r>
        <w:rPr>
          <w:rStyle w:val="CommentReference"/>
        </w:rPr>
        <w:annotationRef/>
      </w:r>
      <w:r>
        <w:t>Jenks, G.F. 1967. The data model concept in statistical mapping. International Yearbook of Cartography, 7:186-190.</w:t>
      </w:r>
    </w:p>
  </w:comment>
  <w:comment w:id="967" w:author="Parkes, Brandon L" w:date="2017-02-13T11:56:00Z" w:initials="BP">
    <w:p w14:paraId="1894212C" w14:textId="77777777" w:rsidR="00587389" w:rsidRDefault="00587389">
      <w:pPr>
        <w:pStyle w:val="CommentText"/>
      </w:pPr>
      <w:r>
        <w:rPr>
          <w:rStyle w:val="CommentReference"/>
        </w:rPr>
        <w:annotationRef/>
      </w:r>
      <w:r>
        <w:t>ref</w:t>
      </w:r>
    </w:p>
  </w:comment>
  <w:comment w:id="968" w:author="Parkes, Brandon L" w:date="2017-02-13T11:56:00Z" w:initials="BP">
    <w:p w14:paraId="05C9519B" w14:textId="77777777" w:rsidR="00587389" w:rsidRDefault="00587389" w:rsidP="000265F0">
      <w:pPr>
        <w:pStyle w:val="CommentText"/>
      </w:pPr>
      <w:r>
        <w:rPr>
          <w:rStyle w:val="CommentReference"/>
        </w:rPr>
        <w:annotationRef/>
      </w:r>
      <w:r>
        <w:t>ref</w:t>
      </w:r>
    </w:p>
  </w:comment>
  <w:comment w:id="970" w:author="Parkes, Brandon L" w:date="2017-02-13T15:51:00Z" w:initials="BP">
    <w:p w14:paraId="174C58C4" w14:textId="77777777" w:rsidR="00587389" w:rsidRDefault="00587389">
      <w:pPr>
        <w:pStyle w:val="CommentText"/>
      </w:pPr>
      <w:r>
        <w:rPr>
          <w:rStyle w:val="CommentReference"/>
        </w:rPr>
        <w:annotationRef/>
      </w:r>
      <w:r>
        <w:t>The column names and orders are somewhat unhelpful probably need to be changed. Also add more of explanation of what they are.</w:t>
      </w:r>
    </w:p>
  </w:comment>
  <w:comment w:id="971" w:author="Parkes, Brandon L" w:date="2017-02-13T15:56:00Z" w:initials="BP">
    <w:p w14:paraId="66F6062E" w14:textId="77777777" w:rsidR="00587389" w:rsidRDefault="00587389">
      <w:pPr>
        <w:pStyle w:val="CommentText"/>
      </w:pPr>
      <w:r>
        <w:rPr>
          <w:rStyle w:val="CommentReference"/>
        </w:rPr>
        <w:annotationRef/>
      </w:r>
      <w:r>
        <w:t>Hopefully this makes sense?</w:t>
      </w:r>
    </w:p>
  </w:comment>
  <w:comment w:id="1067" w:author="Parkes, Brandon L" w:date="2017-02-14T10:59:00Z" w:initials="BP">
    <w:p w14:paraId="07580EA5" w14:textId="77777777" w:rsidR="00587389" w:rsidRDefault="00587389">
      <w:pPr>
        <w:pStyle w:val="CommentText"/>
      </w:pPr>
      <w:r>
        <w:rPr>
          <w:rStyle w:val="CommentReference"/>
        </w:rPr>
        <w:annotationRef/>
      </w:r>
      <w:r>
        <w:t>Ask an epidemiologist what these charts should be called.</w:t>
      </w:r>
    </w:p>
  </w:comment>
  <w:comment w:id="1070" w:author="Parkes, Brandon L" w:date="2017-02-14T11:01:00Z" w:initials="BP">
    <w:p w14:paraId="5836940D" w14:textId="77777777" w:rsidR="00587389" w:rsidRDefault="00587389">
      <w:pPr>
        <w:pStyle w:val="CommentText"/>
      </w:pPr>
      <w:r>
        <w:rPr>
          <w:rStyle w:val="CommentReference"/>
        </w:rPr>
        <w:annotationRef/>
      </w:r>
      <w:r>
        <w:t xml:space="preserve">This is why there are only a few fields available in the </w:t>
      </w:r>
    </w:p>
  </w:comment>
  <w:comment w:id="1261" w:author="Parkes, Brandon L" w:date="2017-02-10T11:41:00Z" w:initials="BP">
    <w:p w14:paraId="40DA94D5" w14:textId="77777777" w:rsidR="00587389" w:rsidRDefault="00587389">
      <w:pPr>
        <w:pStyle w:val="CommentText"/>
      </w:pPr>
      <w:r>
        <w:rPr>
          <w:rStyle w:val="CommentReference"/>
        </w:rPr>
        <w:annotationRef/>
      </w:r>
      <w:r>
        <w:t>I think this is the limited definition that Aurore’s code originally used, need to check what the case is now – ask Kev?</w:t>
      </w:r>
    </w:p>
  </w:comment>
  <w:comment w:id="1262" w:author="Parkes, Brandon L" w:date="2017-02-10T13:41:00Z" w:initials="BP">
    <w:p w14:paraId="1C8C8E9E" w14:textId="77777777" w:rsidR="00587389" w:rsidRDefault="00587389">
      <w:pPr>
        <w:pStyle w:val="CommentText"/>
      </w:pPr>
      <w:r>
        <w:rPr>
          <w:rStyle w:val="CommentReference"/>
        </w:rPr>
        <w:annotationRef/>
      </w:r>
      <w:r>
        <w:t>Check the validity of this with Anna</w:t>
      </w:r>
    </w:p>
  </w:comment>
  <w:comment w:id="1263" w:author="Parkes, Brandon L" w:date="2017-02-10T14:44:00Z" w:initials="BP">
    <w:p w14:paraId="5747F1B4" w14:textId="77777777" w:rsidR="00587389" w:rsidRDefault="00587389">
      <w:pPr>
        <w:pStyle w:val="CommentText"/>
      </w:pPr>
      <w:r>
        <w:rPr>
          <w:rStyle w:val="CommentReference"/>
        </w:rPr>
        <w:annotationRef/>
      </w:r>
      <w:r>
        <w:t>Rates or ratio!?</w:t>
      </w:r>
    </w:p>
  </w:comment>
  <w:comment w:id="1265" w:author="Parkes, Brandon L" w:date="2017-02-15T10:20:00Z" w:initials="BP">
    <w:p w14:paraId="7E1069F8" w14:textId="77777777" w:rsidR="00587389" w:rsidRDefault="00587389">
      <w:pPr>
        <w:pStyle w:val="CommentText"/>
      </w:pPr>
      <w:r>
        <w:rPr>
          <w:rStyle w:val="CommentReference"/>
        </w:rPr>
        <w:annotationRef/>
      </w:r>
      <w:r>
        <w:t>Stratum?</w:t>
      </w:r>
    </w:p>
  </w:comment>
  <w:comment w:id="1266" w:author="Parkes, Brandon L" w:date="2017-02-15T11:20:00Z" w:initials="BP">
    <w:p w14:paraId="56BE384B" w14:textId="77777777" w:rsidR="00587389" w:rsidRDefault="00587389">
      <w:pPr>
        <w:pStyle w:val="CommentText"/>
      </w:pPr>
      <w:r>
        <w:rPr>
          <w:rStyle w:val="CommentReference"/>
        </w:rPr>
        <w:annotationRef/>
      </w:r>
      <w:r>
        <w:t>Is ‘relative risk’ interchangeable with SMR?</w:t>
      </w:r>
    </w:p>
  </w:comment>
  <w:comment w:id="1267" w:author="Parkes, Brandon L" w:date="2017-02-15T10:33:00Z" w:initials="BP">
    <w:p w14:paraId="5A826FFC" w14:textId="77777777" w:rsidR="00587389" w:rsidRDefault="00587389">
      <w:pPr>
        <w:pStyle w:val="CommentText"/>
      </w:pPr>
      <w:r>
        <w:rPr>
          <w:rStyle w:val="CommentReference"/>
        </w:rPr>
        <w:annotationRef/>
      </w:r>
      <w:r>
        <w:t>The first part of this is from Aurore’s RIFManaul_Stat/.docx, the second is from the RIF 3.2 manual appendix, they seem to contradict each other, check with Anna or other epidemiologist.</w:t>
      </w:r>
    </w:p>
  </w:comment>
  <w:comment w:id="1268" w:author="Parkes, Brandon L" w:date="2017-02-15T10:42:00Z" w:initials="BP">
    <w:p w14:paraId="590EEF1C" w14:textId="77777777" w:rsidR="00587389" w:rsidRDefault="00587389">
      <w:pPr>
        <w:pStyle w:val="CommentText"/>
      </w:pPr>
      <w:r>
        <w:rPr>
          <w:rStyle w:val="CommentReference"/>
        </w:rPr>
        <w:annotationRef/>
      </w:r>
      <w:r>
        <w:t>Is this the best word? Assume?</w:t>
      </w:r>
    </w:p>
  </w:comment>
  <w:comment w:id="1269" w:author="Parkes, Brandon L" w:date="2017-02-15T11:59:00Z" w:initials="BP">
    <w:p w14:paraId="2CF7F9D6" w14:textId="77777777" w:rsidR="00587389" w:rsidRDefault="00587389">
      <w:pPr>
        <w:pStyle w:val="CommentText"/>
      </w:pPr>
      <w:r>
        <w:rPr>
          <w:rStyle w:val="CommentReference"/>
        </w:rPr>
        <w:annotationRef/>
      </w:r>
      <w:r>
        <w:t>I think these equations need a little more explanation/clarification. I.e. why introduce q? Most other explanations don’t have q and just use χ</w:t>
      </w:r>
      <w:r>
        <w:rPr>
          <w:vertAlign w:val="superscript"/>
        </w:rPr>
        <w:t>2</w:t>
      </w:r>
      <w:r>
        <w:t xml:space="preserve"> (χ</w:t>
      </w:r>
      <w:r>
        <w:rPr>
          <w:vertAlign w:val="superscript"/>
        </w:rPr>
        <w:t>2</w:t>
      </w:r>
      <w:r>
        <w:rPr>
          <w:vertAlign w:val="subscript"/>
        </w:rPr>
        <w:t>lower</w:t>
      </w:r>
      <w:r>
        <w:t xml:space="preserve"> is the 100(1-α/2)th percentile value from the χ</w:t>
      </w:r>
      <w:r>
        <w:rPr>
          <w:vertAlign w:val="superscript"/>
        </w:rPr>
        <w:t>2</w:t>
      </w:r>
      <w:r>
        <w:t xml:space="preserve"> distribution with 2O</w:t>
      </w:r>
      <w:r>
        <w:rPr>
          <w:vertAlign w:val="subscript"/>
        </w:rPr>
        <w:t>i</w:t>
      </w:r>
      <w:r>
        <w:t xml:space="preserve"> degrees of freedom and</w:t>
      </w:r>
    </w:p>
    <w:p w14:paraId="40385977" w14:textId="77777777" w:rsidR="00587389" w:rsidRDefault="00587389">
      <w:pPr>
        <w:pStyle w:val="CommentText"/>
      </w:pPr>
      <w:r>
        <w:t>χ</w:t>
      </w:r>
      <w:r>
        <w:rPr>
          <w:vertAlign w:val="superscript"/>
        </w:rPr>
        <w:t>2</w:t>
      </w:r>
      <w:r>
        <w:rPr>
          <w:vertAlign w:val="subscript"/>
        </w:rPr>
        <w:t>upper</w:t>
      </w:r>
      <w:r>
        <w:t xml:space="preserve"> is the 100(α/2)th percentile value from the χ</w:t>
      </w:r>
      <w:r>
        <w:rPr>
          <w:vertAlign w:val="superscript"/>
        </w:rPr>
        <w:t>2</w:t>
      </w:r>
      <w:r>
        <w:t xml:space="preserve"> distribution with 2O</w:t>
      </w:r>
      <w:r>
        <w:rPr>
          <w:vertAlign w:val="subscript"/>
        </w:rPr>
        <w:t>i</w:t>
      </w:r>
      <w:r>
        <w:t xml:space="preserve"> + 2 degrees of freedom) this seems to reflect the R code more closely than the equations Aurore used here.</w:t>
      </w:r>
    </w:p>
    <w:p w14:paraId="4CCCF216" w14:textId="77777777" w:rsidR="00587389" w:rsidRPr="006C4D00" w:rsidRDefault="00587389">
      <w:pPr>
        <w:pStyle w:val="CommentText"/>
      </w:pPr>
      <w:r w:rsidRPr="00360925">
        <w:t>Armitage P, Berry G. Statistical methods in medical research (3rd edn). Oxford: Blackwell; 1994.</w:t>
      </w:r>
    </w:p>
  </w:comment>
  <w:comment w:id="1273" w:author="Parkes, Brandon L" w:date="2017-02-15T15:04:00Z" w:initials="BP">
    <w:p w14:paraId="6D70173F" w14:textId="77777777" w:rsidR="00587389" w:rsidRDefault="00587389">
      <w:pPr>
        <w:pStyle w:val="CommentText"/>
      </w:pPr>
      <w:r>
        <w:rPr>
          <w:rStyle w:val="CommentReference"/>
        </w:rPr>
        <w:annotationRef/>
      </w:r>
      <w:r>
        <w:t>Confirm if this really is inverse or log gamma</w:t>
      </w:r>
    </w:p>
  </w:comment>
  <w:comment w:id="1272" w:author="Parkes, Brandon L" w:date="2017-02-15T15:44:00Z" w:initials="BP">
    <w:p w14:paraId="0038C340" w14:textId="77777777" w:rsidR="00587389" w:rsidRDefault="00587389">
      <w:pPr>
        <w:pStyle w:val="CommentText"/>
      </w:pPr>
      <w:r>
        <w:rPr>
          <w:rStyle w:val="CommentReference"/>
        </w:rPr>
        <w:annotationRef/>
      </w:r>
      <w:r>
        <w:t>This is the default for now, eventually users will get more control over the priors.</w:t>
      </w:r>
    </w:p>
  </w:comment>
  <w:comment w:id="1276" w:author="Parkes, Brandon L" w:date="2017-06-22T10:58:00Z" w:initials="BP">
    <w:p w14:paraId="1CA72F5D" w14:textId="77777777" w:rsidR="00587389" w:rsidRDefault="00587389">
      <w:pPr>
        <w:pStyle w:val="CommentText"/>
      </w:pPr>
      <w:r>
        <w:rPr>
          <w:rStyle w:val="CommentReference"/>
        </w:rPr>
        <w:annotationRef/>
      </w:r>
      <w:r>
        <w:t>This was pasted from the 3.2 manual. May want to replace it with a clearer version?</w:t>
      </w:r>
    </w:p>
  </w:comment>
  <w:comment w:id="1279" w:author="Parkes, Brandon L" w:date="2017-06-22T15:58:00Z" w:initials="BP">
    <w:p w14:paraId="54D0D6B5" w14:textId="77777777" w:rsidR="00587389" w:rsidRDefault="00587389">
      <w:pPr>
        <w:pStyle w:val="CommentText"/>
      </w:pPr>
      <w:r>
        <w:rPr>
          <w:rStyle w:val="CommentReference"/>
        </w:rPr>
        <w:annotationRef/>
      </w:r>
      <w:r>
        <w:t>Check this with Peter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9C9E6F" w15:done="0"/>
  <w15:commentEx w15:paraId="2476EF6D" w15:done="0"/>
  <w15:commentEx w15:paraId="1591EA51" w15:done="0"/>
  <w15:commentEx w15:paraId="62348CA6" w15:done="0"/>
  <w15:commentEx w15:paraId="1504A4DF" w15:done="0"/>
  <w15:commentEx w15:paraId="6E35B1A9" w15:done="0"/>
  <w15:commentEx w15:paraId="1CED9882" w15:done="0"/>
  <w15:commentEx w15:paraId="62006D4B" w15:done="0"/>
  <w15:commentEx w15:paraId="456DCDAF" w15:done="0"/>
  <w15:commentEx w15:paraId="20787A95" w15:done="0"/>
  <w15:commentEx w15:paraId="49036EF5" w15:done="0"/>
  <w15:commentEx w15:paraId="23C49C20" w15:done="0"/>
  <w15:commentEx w15:paraId="48A63969" w15:done="0"/>
  <w15:commentEx w15:paraId="2BF55D6B" w15:done="0"/>
  <w15:commentEx w15:paraId="2656252E" w15:done="0"/>
  <w15:commentEx w15:paraId="51DD110E" w15:done="0"/>
  <w15:commentEx w15:paraId="28E41A88" w15:done="0"/>
  <w15:commentEx w15:paraId="770D9425" w15:done="0"/>
  <w15:commentEx w15:paraId="4044C2E4" w15:done="0"/>
  <w15:commentEx w15:paraId="5A7374A1" w15:done="0"/>
  <w15:commentEx w15:paraId="1A4E279F" w15:done="0"/>
  <w15:commentEx w15:paraId="5855AB45" w15:done="0"/>
  <w15:commentEx w15:paraId="69984C62" w15:done="0"/>
  <w15:commentEx w15:paraId="12B72F09" w15:done="0"/>
  <w15:commentEx w15:paraId="1894212C" w15:done="0"/>
  <w15:commentEx w15:paraId="05C9519B" w15:done="0"/>
  <w15:commentEx w15:paraId="174C58C4" w15:done="0"/>
  <w15:commentEx w15:paraId="66F6062E" w15:done="0"/>
  <w15:commentEx w15:paraId="07580EA5" w15:done="0"/>
  <w15:commentEx w15:paraId="5836940D" w15:done="0"/>
  <w15:commentEx w15:paraId="40DA94D5" w15:done="0"/>
  <w15:commentEx w15:paraId="1C8C8E9E" w15:done="0"/>
  <w15:commentEx w15:paraId="5747F1B4" w15:done="0"/>
  <w15:commentEx w15:paraId="7E1069F8" w15:done="0"/>
  <w15:commentEx w15:paraId="56BE384B" w15:done="0"/>
  <w15:commentEx w15:paraId="5A826FFC" w15:done="0"/>
  <w15:commentEx w15:paraId="590EEF1C" w15:done="0"/>
  <w15:commentEx w15:paraId="4CCCF216" w15:done="0"/>
  <w15:commentEx w15:paraId="6D70173F" w15:done="0"/>
  <w15:commentEx w15:paraId="0038C340" w15:done="0"/>
  <w15:commentEx w15:paraId="1CA72F5D" w15:done="0"/>
  <w15:commentEx w15:paraId="54D0D6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9C9E6F" w16cid:durableId="1D7CBC42"/>
  <w16cid:commentId w16cid:paraId="2476EF6D" w16cid:durableId="1D7CBC43"/>
  <w16cid:commentId w16cid:paraId="1591EA51" w16cid:durableId="1D7CBC46"/>
  <w16cid:commentId w16cid:paraId="62348CA6" w16cid:durableId="1D7CBC48"/>
  <w16cid:commentId w16cid:paraId="1504A4DF" w16cid:durableId="1D7CBC49"/>
  <w16cid:commentId w16cid:paraId="6E35B1A9" w16cid:durableId="1D7CBC4A"/>
  <w16cid:commentId w16cid:paraId="1CED9882" w16cid:durableId="1D7CBC4B"/>
  <w16cid:commentId w16cid:paraId="62006D4B" w16cid:durableId="1D7CBC4C"/>
  <w16cid:commentId w16cid:paraId="456DCDAF" w16cid:durableId="1D7CBC4D"/>
  <w16cid:commentId w16cid:paraId="20787A95" w16cid:durableId="1D7CBC4E"/>
  <w16cid:commentId w16cid:paraId="49036EF5" w16cid:durableId="1D7CBC4F"/>
  <w16cid:commentId w16cid:paraId="23C49C20" w16cid:durableId="202A60CC"/>
  <w16cid:commentId w16cid:paraId="48A63969" w16cid:durableId="1D7CBC50"/>
  <w16cid:commentId w16cid:paraId="2BF55D6B" w16cid:durableId="1D7CBC51"/>
  <w16cid:commentId w16cid:paraId="2656252E" w16cid:durableId="1D7CBC52"/>
  <w16cid:commentId w16cid:paraId="51DD110E" w16cid:durableId="1D7CBC53"/>
  <w16cid:commentId w16cid:paraId="28E41A88" w16cid:durableId="1D7CBC54"/>
  <w16cid:commentId w16cid:paraId="770D9425" w16cid:durableId="1D7CBC55"/>
  <w16cid:commentId w16cid:paraId="4044C2E4" w16cid:durableId="1F3CF9CF"/>
  <w16cid:commentId w16cid:paraId="5A7374A1" w16cid:durableId="1D7CBC56"/>
  <w16cid:commentId w16cid:paraId="1A4E279F" w16cid:durableId="1D7CBC57"/>
  <w16cid:commentId w16cid:paraId="5855AB45" w16cid:durableId="1D7CBC58"/>
  <w16cid:commentId w16cid:paraId="69984C62" w16cid:durableId="1D7CBC59"/>
  <w16cid:commentId w16cid:paraId="12B72F09" w16cid:durableId="1D7CBC5A"/>
  <w16cid:commentId w16cid:paraId="1894212C" w16cid:durableId="1D7CBC5B"/>
  <w16cid:commentId w16cid:paraId="05C9519B" w16cid:durableId="1D7CBC5C"/>
  <w16cid:commentId w16cid:paraId="174C58C4" w16cid:durableId="1D7CBC5D"/>
  <w16cid:commentId w16cid:paraId="66F6062E" w16cid:durableId="1D7CBC5E"/>
  <w16cid:commentId w16cid:paraId="07580EA5" w16cid:durableId="1D7CBC5F"/>
  <w16cid:commentId w16cid:paraId="5836940D" w16cid:durableId="1D7CBC60"/>
  <w16cid:commentId w16cid:paraId="40DA94D5" w16cid:durableId="1D7CBC61"/>
  <w16cid:commentId w16cid:paraId="1C8C8E9E" w16cid:durableId="1D7CBC62"/>
  <w16cid:commentId w16cid:paraId="5747F1B4" w16cid:durableId="1D7CBC63"/>
  <w16cid:commentId w16cid:paraId="7E1069F8" w16cid:durableId="1D7CBC64"/>
  <w16cid:commentId w16cid:paraId="56BE384B" w16cid:durableId="1D7CBC65"/>
  <w16cid:commentId w16cid:paraId="5A826FFC" w16cid:durableId="1D7CBC66"/>
  <w16cid:commentId w16cid:paraId="590EEF1C" w16cid:durableId="1D7CBC67"/>
  <w16cid:commentId w16cid:paraId="4CCCF216" w16cid:durableId="1D7CBC68"/>
  <w16cid:commentId w16cid:paraId="6D70173F" w16cid:durableId="1D7CBC69"/>
  <w16cid:commentId w16cid:paraId="0038C340" w16cid:durableId="1D7CBC6A"/>
  <w16cid:commentId w16cid:paraId="1CA72F5D" w16cid:durableId="1D7CBC6B"/>
  <w16cid:commentId w16cid:paraId="54D0D6B5" w16cid:durableId="1D7CBC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93410" w14:textId="77777777" w:rsidR="00BA4516" w:rsidRDefault="00BA4516" w:rsidP="00B16DDB">
      <w:pPr>
        <w:spacing w:after="0" w:line="240" w:lineRule="auto"/>
      </w:pPr>
      <w:r>
        <w:separator/>
      </w:r>
    </w:p>
  </w:endnote>
  <w:endnote w:type="continuationSeparator" w:id="0">
    <w:p w14:paraId="768CFE36" w14:textId="77777777" w:rsidR="00BA4516" w:rsidRDefault="00BA4516" w:rsidP="00B16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40E13" w14:textId="77777777" w:rsidR="00587389" w:rsidRDefault="0058738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180865D" w14:textId="77777777" w:rsidR="00587389" w:rsidRDefault="00587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EA705" w14:textId="77777777" w:rsidR="00BA4516" w:rsidRDefault="00BA4516" w:rsidP="00B16DDB">
      <w:pPr>
        <w:spacing w:after="0" w:line="240" w:lineRule="auto"/>
      </w:pPr>
      <w:r>
        <w:separator/>
      </w:r>
    </w:p>
  </w:footnote>
  <w:footnote w:type="continuationSeparator" w:id="0">
    <w:p w14:paraId="73776F3A" w14:textId="77777777" w:rsidR="00BA4516" w:rsidRDefault="00BA4516" w:rsidP="00B16DDB">
      <w:pPr>
        <w:spacing w:after="0" w:line="240" w:lineRule="auto"/>
      </w:pPr>
      <w:r>
        <w:continuationSeparator/>
      </w:r>
    </w:p>
  </w:footnote>
  <w:footnote w:id="1">
    <w:p w14:paraId="4A602B0F" w14:textId="77777777" w:rsidR="00587389" w:rsidRDefault="00587389">
      <w:pPr>
        <w:pStyle w:val="FootnoteText"/>
      </w:pPr>
      <w:r>
        <w:rPr>
          <w:rStyle w:val="FootnoteReference"/>
        </w:rPr>
        <w:footnoteRef/>
      </w:r>
      <w:r>
        <w:t xml:space="preserve"> Age groups are actually by </w:t>
      </w:r>
      <w:proofErr w:type="gramStart"/>
      <w:r>
        <w:t>one year</w:t>
      </w:r>
      <w:proofErr w:type="gramEnd"/>
      <w:r>
        <w:t xml:space="preserve"> age group for ages 0 to 4, then by five year age groups from ages 5 to 85, e.g. age groups 0, 1, 2, 3, 4, 5-9, 10-14, …,80-84, 85+</w:t>
      </w:r>
    </w:p>
  </w:footnote>
  <w:footnote w:id="2">
    <w:p w14:paraId="6660A8B3" w14:textId="77777777" w:rsidR="00587389" w:rsidRDefault="00587389">
      <w:pPr>
        <w:pStyle w:val="FootnoteText"/>
      </w:pPr>
      <w:r>
        <w:rPr>
          <w:rStyle w:val="FootnoteReference"/>
        </w:rPr>
        <w:footnoteRef/>
      </w:r>
      <w:r>
        <w:t xml:space="preserve"> The RIF can handle ecological level covariate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804" w:author="Peter Hambly" w:date="2018-09-07T10:26:00Z"/>
  <w:sdt>
    <w:sdtPr>
      <w:id w:val="1710528990"/>
      <w:docPartObj>
        <w:docPartGallery w:val="Watermarks"/>
        <w:docPartUnique/>
      </w:docPartObj>
    </w:sdtPr>
    <w:sdtContent>
      <w:customXmlInsRangeEnd w:id="804"/>
      <w:p w14:paraId="7AD86898" w14:textId="5116534E" w:rsidR="00587389" w:rsidRDefault="00587389">
        <w:pPr>
          <w:pStyle w:val="Header"/>
        </w:pPr>
        <w:ins w:id="805" w:author="Peter Hambly" w:date="2018-09-07T10:26:00Z">
          <w:r>
            <w:rPr>
              <w:noProof/>
            </w:rPr>
            <w:pict w14:anchorId="7DCDB9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ins>
      </w:p>
      <w:customXmlInsRangeStart w:id="806" w:author="Peter Hambly" w:date="2018-09-07T10:26:00Z"/>
    </w:sdtContent>
  </w:sdt>
  <w:customXmlInsRangeEnd w:id="80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4.75pt;height:15.75pt;visibility:visible;mso-wrap-style:square" o:bullet="t">
        <v:imagedata r:id="rId1" o:title=""/>
      </v:shape>
    </w:pict>
  </w:numPicBullet>
  <w:abstractNum w:abstractNumId="0" w15:restartNumberingAfterBreak="0">
    <w:nsid w:val="006B3BA4"/>
    <w:multiLevelType w:val="hybridMultilevel"/>
    <w:tmpl w:val="79EA7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A91E60"/>
    <w:multiLevelType w:val="multilevel"/>
    <w:tmpl w:val="04DCE96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FB5FC1"/>
    <w:multiLevelType w:val="hybridMultilevel"/>
    <w:tmpl w:val="989406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654C43"/>
    <w:multiLevelType w:val="multilevel"/>
    <w:tmpl w:val="F8FA27D2"/>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C21927"/>
    <w:multiLevelType w:val="hybridMultilevel"/>
    <w:tmpl w:val="5E242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A1126"/>
    <w:multiLevelType w:val="hybridMultilevel"/>
    <w:tmpl w:val="40486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664C8C"/>
    <w:multiLevelType w:val="hybridMultilevel"/>
    <w:tmpl w:val="9F38D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91030"/>
    <w:multiLevelType w:val="hybridMultilevel"/>
    <w:tmpl w:val="8CC60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5348D2"/>
    <w:multiLevelType w:val="hybridMultilevel"/>
    <w:tmpl w:val="B958D300"/>
    <w:lvl w:ilvl="0" w:tplc="0809000F">
      <w:start w:val="1"/>
      <w:numFmt w:val="decimal"/>
      <w:lvlText w:val="%1."/>
      <w:lvlJc w:val="left"/>
      <w:pPr>
        <w:tabs>
          <w:tab w:val="num" w:pos="360"/>
        </w:tabs>
        <w:ind w:left="360" w:hanging="360"/>
      </w:pPr>
      <w:rPr>
        <w:rFonts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15562DB3"/>
    <w:multiLevelType w:val="hybridMultilevel"/>
    <w:tmpl w:val="C6C62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F85366"/>
    <w:multiLevelType w:val="hybridMultilevel"/>
    <w:tmpl w:val="4E1E26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9D7968"/>
    <w:multiLevelType w:val="hybridMultilevel"/>
    <w:tmpl w:val="B0B4A0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F8908B2"/>
    <w:multiLevelType w:val="hybridMultilevel"/>
    <w:tmpl w:val="66FC5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A231BD"/>
    <w:multiLevelType w:val="hybridMultilevel"/>
    <w:tmpl w:val="A3DE1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3E7E5F"/>
    <w:multiLevelType w:val="hybridMultilevel"/>
    <w:tmpl w:val="9738D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AF745F"/>
    <w:multiLevelType w:val="hybridMultilevel"/>
    <w:tmpl w:val="7DE40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98052D"/>
    <w:multiLevelType w:val="hybridMultilevel"/>
    <w:tmpl w:val="7756B876"/>
    <w:lvl w:ilvl="0" w:tplc="08090001">
      <w:start w:val="1"/>
      <w:numFmt w:val="bullet"/>
      <w:lvlText w:val=""/>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17" w15:restartNumberingAfterBreak="0">
    <w:nsid w:val="2E3C7E7B"/>
    <w:multiLevelType w:val="hybridMultilevel"/>
    <w:tmpl w:val="535C7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895315"/>
    <w:multiLevelType w:val="hybridMultilevel"/>
    <w:tmpl w:val="4264506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31DE48A0"/>
    <w:multiLevelType w:val="hybridMultilevel"/>
    <w:tmpl w:val="DF6A8AC0"/>
    <w:lvl w:ilvl="0" w:tplc="91DC2748">
      <w:start w:val="1"/>
      <w:numFmt w:val="bullet"/>
      <w:lvlText w:val="•"/>
      <w:lvlJc w:val="left"/>
      <w:pPr>
        <w:tabs>
          <w:tab w:val="num" w:pos="720"/>
        </w:tabs>
        <w:ind w:left="720" w:hanging="360"/>
      </w:pPr>
      <w:rPr>
        <w:rFonts w:ascii="Arial" w:hAnsi="Arial" w:hint="default"/>
      </w:rPr>
    </w:lvl>
    <w:lvl w:ilvl="1" w:tplc="7F185E1C" w:tentative="1">
      <w:start w:val="1"/>
      <w:numFmt w:val="bullet"/>
      <w:lvlText w:val="•"/>
      <w:lvlJc w:val="left"/>
      <w:pPr>
        <w:tabs>
          <w:tab w:val="num" w:pos="1440"/>
        </w:tabs>
        <w:ind w:left="1440" w:hanging="360"/>
      </w:pPr>
      <w:rPr>
        <w:rFonts w:ascii="Arial" w:hAnsi="Arial" w:hint="default"/>
      </w:rPr>
    </w:lvl>
    <w:lvl w:ilvl="2" w:tplc="C96CC17E" w:tentative="1">
      <w:start w:val="1"/>
      <w:numFmt w:val="bullet"/>
      <w:lvlText w:val="•"/>
      <w:lvlJc w:val="left"/>
      <w:pPr>
        <w:tabs>
          <w:tab w:val="num" w:pos="2160"/>
        </w:tabs>
        <w:ind w:left="2160" w:hanging="360"/>
      </w:pPr>
      <w:rPr>
        <w:rFonts w:ascii="Arial" w:hAnsi="Arial" w:hint="default"/>
      </w:rPr>
    </w:lvl>
    <w:lvl w:ilvl="3" w:tplc="8C74C5DC" w:tentative="1">
      <w:start w:val="1"/>
      <w:numFmt w:val="bullet"/>
      <w:lvlText w:val="•"/>
      <w:lvlJc w:val="left"/>
      <w:pPr>
        <w:tabs>
          <w:tab w:val="num" w:pos="2880"/>
        </w:tabs>
        <w:ind w:left="2880" w:hanging="360"/>
      </w:pPr>
      <w:rPr>
        <w:rFonts w:ascii="Arial" w:hAnsi="Arial" w:hint="default"/>
      </w:rPr>
    </w:lvl>
    <w:lvl w:ilvl="4" w:tplc="14E4D1A8" w:tentative="1">
      <w:start w:val="1"/>
      <w:numFmt w:val="bullet"/>
      <w:lvlText w:val="•"/>
      <w:lvlJc w:val="left"/>
      <w:pPr>
        <w:tabs>
          <w:tab w:val="num" w:pos="3600"/>
        </w:tabs>
        <w:ind w:left="3600" w:hanging="360"/>
      </w:pPr>
      <w:rPr>
        <w:rFonts w:ascii="Arial" w:hAnsi="Arial" w:hint="default"/>
      </w:rPr>
    </w:lvl>
    <w:lvl w:ilvl="5" w:tplc="D1F08CF2" w:tentative="1">
      <w:start w:val="1"/>
      <w:numFmt w:val="bullet"/>
      <w:lvlText w:val="•"/>
      <w:lvlJc w:val="left"/>
      <w:pPr>
        <w:tabs>
          <w:tab w:val="num" w:pos="4320"/>
        </w:tabs>
        <w:ind w:left="4320" w:hanging="360"/>
      </w:pPr>
      <w:rPr>
        <w:rFonts w:ascii="Arial" w:hAnsi="Arial" w:hint="default"/>
      </w:rPr>
    </w:lvl>
    <w:lvl w:ilvl="6" w:tplc="98DCC7FA" w:tentative="1">
      <w:start w:val="1"/>
      <w:numFmt w:val="bullet"/>
      <w:lvlText w:val="•"/>
      <w:lvlJc w:val="left"/>
      <w:pPr>
        <w:tabs>
          <w:tab w:val="num" w:pos="5040"/>
        </w:tabs>
        <w:ind w:left="5040" w:hanging="360"/>
      </w:pPr>
      <w:rPr>
        <w:rFonts w:ascii="Arial" w:hAnsi="Arial" w:hint="default"/>
      </w:rPr>
    </w:lvl>
    <w:lvl w:ilvl="7" w:tplc="34CA7984" w:tentative="1">
      <w:start w:val="1"/>
      <w:numFmt w:val="bullet"/>
      <w:lvlText w:val="•"/>
      <w:lvlJc w:val="left"/>
      <w:pPr>
        <w:tabs>
          <w:tab w:val="num" w:pos="5760"/>
        </w:tabs>
        <w:ind w:left="5760" w:hanging="360"/>
      </w:pPr>
      <w:rPr>
        <w:rFonts w:ascii="Arial" w:hAnsi="Arial" w:hint="default"/>
      </w:rPr>
    </w:lvl>
    <w:lvl w:ilvl="8" w:tplc="1D12C05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FF4C49"/>
    <w:multiLevelType w:val="hybridMultilevel"/>
    <w:tmpl w:val="BFE2D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806EEE"/>
    <w:multiLevelType w:val="hybridMultilevel"/>
    <w:tmpl w:val="D2161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D47C42"/>
    <w:multiLevelType w:val="hybridMultilevel"/>
    <w:tmpl w:val="7D383C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051251"/>
    <w:multiLevelType w:val="hybridMultilevel"/>
    <w:tmpl w:val="DA2C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AE5276"/>
    <w:multiLevelType w:val="hybridMultilevel"/>
    <w:tmpl w:val="796A3B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D514FBB"/>
    <w:multiLevelType w:val="hybridMultilevel"/>
    <w:tmpl w:val="F7D69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ED676E"/>
    <w:multiLevelType w:val="hybridMultilevel"/>
    <w:tmpl w:val="43A22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043D20"/>
    <w:multiLevelType w:val="hybridMultilevel"/>
    <w:tmpl w:val="823CADC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64C74D6"/>
    <w:multiLevelType w:val="hybridMultilevel"/>
    <w:tmpl w:val="24B0D06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5CCA7852"/>
    <w:multiLevelType w:val="hybridMultilevel"/>
    <w:tmpl w:val="472AA7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B506B3"/>
    <w:multiLevelType w:val="hybridMultilevel"/>
    <w:tmpl w:val="7E40F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7330E3"/>
    <w:multiLevelType w:val="hybridMultilevel"/>
    <w:tmpl w:val="C6C06C44"/>
    <w:lvl w:ilvl="0" w:tplc="A4BE7996">
      <w:start w:val="1"/>
      <w:numFmt w:val="bullet"/>
      <w:lvlText w:val=""/>
      <w:lvlPicBulletId w:val="0"/>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32" w15:restartNumberingAfterBreak="0">
    <w:nsid w:val="6991362F"/>
    <w:multiLevelType w:val="hybridMultilevel"/>
    <w:tmpl w:val="9E9691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A03CA2"/>
    <w:multiLevelType w:val="hybridMultilevel"/>
    <w:tmpl w:val="995E2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2A5080"/>
    <w:multiLevelType w:val="hybridMultilevel"/>
    <w:tmpl w:val="FB86CCC2"/>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5" w15:restartNumberingAfterBreak="0">
    <w:nsid w:val="71CB4C4C"/>
    <w:multiLevelType w:val="hybridMultilevel"/>
    <w:tmpl w:val="7CD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AB71E0B"/>
    <w:multiLevelType w:val="multilevel"/>
    <w:tmpl w:val="650AC5D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7" w15:restartNumberingAfterBreak="0">
    <w:nsid w:val="7DCB1AB2"/>
    <w:multiLevelType w:val="hybridMultilevel"/>
    <w:tmpl w:val="8E74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7"/>
  </w:num>
  <w:num w:numId="3">
    <w:abstractNumId w:val="37"/>
  </w:num>
  <w:num w:numId="4">
    <w:abstractNumId w:val="17"/>
  </w:num>
  <w:num w:numId="5">
    <w:abstractNumId w:val="4"/>
  </w:num>
  <w:num w:numId="6">
    <w:abstractNumId w:val="33"/>
  </w:num>
  <w:num w:numId="7">
    <w:abstractNumId w:val="0"/>
  </w:num>
  <w:num w:numId="8">
    <w:abstractNumId w:val="28"/>
  </w:num>
  <w:num w:numId="9">
    <w:abstractNumId w:val="34"/>
  </w:num>
  <w:num w:numId="10">
    <w:abstractNumId w:val="18"/>
  </w:num>
  <w:num w:numId="11">
    <w:abstractNumId w:val="2"/>
  </w:num>
  <w:num w:numId="12">
    <w:abstractNumId w:val="25"/>
  </w:num>
  <w:num w:numId="13">
    <w:abstractNumId w:val="11"/>
  </w:num>
  <w:num w:numId="14">
    <w:abstractNumId w:val="32"/>
  </w:num>
  <w:num w:numId="15">
    <w:abstractNumId w:val="13"/>
  </w:num>
  <w:num w:numId="16">
    <w:abstractNumId w:val="6"/>
  </w:num>
  <w:num w:numId="17">
    <w:abstractNumId w:val="14"/>
  </w:num>
  <w:num w:numId="18">
    <w:abstractNumId w:val="22"/>
  </w:num>
  <w:num w:numId="19">
    <w:abstractNumId w:val="24"/>
  </w:num>
  <w:num w:numId="20">
    <w:abstractNumId w:val="27"/>
  </w:num>
  <w:num w:numId="21">
    <w:abstractNumId w:val="29"/>
  </w:num>
  <w:num w:numId="22">
    <w:abstractNumId w:val="23"/>
  </w:num>
  <w:num w:numId="23">
    <w:abstractNumId w:val="26"/>
  </w:num>
  <w:num w:numId="24">
    <w:abstractNumId w:val="35"/>
  </w:num>
  <w:num w:numId="25">
    <w:abstractNumId w:val="30"/>
  </w:num>
  <w:num w:numId="26">
    <w:abstractNumId w:val="20"/>
  </w:num>
  <w:num w:numId="27">
    <w:abstractNumId w:val="12"/>
  </w:num>
  <w:num w:numId="28">
    <w:abstractNumId w:val="31"/>
  </w:num>
  <w:num w:numId="29">
    <w:abstractNumId w:val="8"/>
  </w:num>
  <w:num w:numId="30">
    <w:abstractNumId w:val="16"/>
  </w:num>
  <w:num w:numId="31">
    <w:abstractNumId w:val="5"/>
  </w:num>
  <w:num w:numId="32">
    <w:abstractNumId w:val="9"/>
  </w:num>
  <w:num w:numId="33">
    <w:abstractNumId w:val="19"/>
  </w:num>
  <w:num w:numId="34">
    <w:abstractNumId w:val="36"/>
  </w:num>
  <w:num w:numId="35">
    <w:abstractNumId w:val="15"/>
  </w:num>
  <w:num w:numId="36">
    <w:abstractNumId w:val="1"/>
  </w:num>
  <w:num w:numId="37">
    <w:abstractNumId w:val="3"/>
  </w:num>
  <w:num w:numId="3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mbly">
    <w15:presenceInfo w15:providerId="Windows Live" w15:userId="977b3ab8460c22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5D"/>
    <w:rsid w:val="00002057"/>
    <w:rsid w:val="000265F0"/>
    <w:rsid w:val="00026914"/>
    <w:rsid w:val="00030B84"/>
    <w:rsid w:val="00034C82"/>
    <w:rsid w:val="00045E64"/>
    <w:rsid w:val="0006000D"/>
    <w:rsid w:val="0006447B"/>
    <w:rsid w:val="0008054C"/>
    <w:rsid w:val="00087868"/>
    <w:rsid w:val="000A6D0E"/>
    <w:rsid w:val="000B0C6B"/>
    <w:rsid w:val="000F6A26"/>
    <w:rsid w:val="00101C13"/>
    <w:rsid w:val="001069A7"/>
    <w:rsid w:val="001120C1"/>
    <w:rsid w:val="001229F6"/>
    <w:rsid w:val="001274AC"/>
    <w:rsid w:val="0014011D"/>
    <w:rsid w:val="00146141"/>
    <w:rsid w:val="00146908"/>
    <w:rsid w:val="00150DD8"/>
    <w:rsid w:val="0015116B"/>
    <w:rsid w:val="00155A48"/>
    <w:rsid w:val="00166E64"/>
    <w:rsid w:val="00181459"/>
    <w:rsid w:val="0018222A"/>
    <w:rsid w:val="001B34BE"/>
    <w:rsid w:val="001B4A93"/>
    <w:rsid w:val="001B4D9C"/>
    <w:rsid w:val="001B4F28"/>
    <w:rsid w:val="001B6E5D"/>
    <w:rsid w:val="001C5B07"/>
    <w:rsid w:val="001D3008"/>
    <w:rsid w:val="002013A0"/>
    <w:rsid w:val="00207CC6"/>
    <w:rsid w:val="00212635"/>
    <w:rsid w:val="002126A3"/>
    <w:rsid w:val="00231BAB"/>
    <w:rsid w:val="0024653A"/>
    <w:rsid w:val="0025164A"/>
    <w:rsid w:val="0025243E"/>
    <w:rsid w:val="0025260E"/>
    <w:rsid w:val="00253D8D"/>
    <w:rsid w:val="00275740"/>
    <w:rsid w:val="00286CFA"/>
    <w:rsid w:val="00293AFC"/>
    <w:rsid w:val="00296274"/>
    <w:rsid w:val="002A2E03"/>
    <w:rsid w:val="002A726C"/>
    <w:rsid w:val="002B75EF"/>
    <w:rsid w:val="002C1A29"/>
    <w:rsid w:val="002D407C"/>
    <w:rsid w:val="002F7A12"/>
    <w:rsid w:val="003136E6"/>
    <w:rsid w:val="003143BB"/>
    <w:rsid w:val="00315B6A"/>
    <w:rsid w:val="0032044D"/>
    <w:rsid w:val="00322764"/>
    <w:rsid w:val="00326D28"/>
    <w:rsid w:val="00326FA2"/>
    <w:rsid w:val="003356C8"/>
    <w:rsid w:val="0034017C"/>
    <w:rsid w:val="003417FF"/>
    <w:rsid w:val="00343000"/>
    <w:rsid w:val="00352B1A"/>
    <w:rsid w:val="00360925"/>
    <w:rsid w:val="00362C1E"/>
    <w:rsid w:val="00365718"/>
    <w:rsid w:val="003665E4"/>
    <w:rsid w:val="0038553D"/>
    <w:rsid w:val="00390C3B"/>
    <w:rsid w:val="003A4E92"/>
    <w:rsid w:val="003B4F5C"/>
    <w:rsid w:val="003F678A"/>
    <w:rsid w:val="004021B4"/>
    <w:rsid w:val="00404929"/>
    <w:rsid w:val="00405585"/>
    <w:rsid w:val="0042319C"/>
    <w:rsid w:val="00427FF7"/>
    <w:rsid w:val="00483CBA"/>
    <w:rsid w:val="00491EFE"/>
    <w:rsid w:val="00492B33"/>
    <w:rsid w:val="004965F4"/>
    <w:rsid w:val="004B0884"/>
    <w:rsid w:val="004B225A"/>
    <w:rsid w:val="004B26E7"/>
    <w:rsid w:val="004B5548"/>
    <w:rsid w:val="004D6395"/>
    <w:rsid w:val="004E0B73"/>
    <w:rsid w:val="004E7538"/>
    <w:rsid w:val="0050367F"/>
    <w:rsid w:val="00504420"/>
    <w:rsid w:val="00506CD1"/>
    <w:rsid w:val="00525A88"/>
    <w:rsid w:val="0053106F"/>
    <w:rsid w:val="005376B3"/>
    <w:rsid w:val="0055102A"/>
    <w:rsid w:val="00563FED"/>
    <w:rsid w:val="00570015"/>
    <w:rsid w:val="00585C69"/>
    <w:rsid w:val="00587389"/>
    <w:rsid w:val="005A15A0"/>
    <w:rsid w:val="005A347C"/>
    <w:rsid w:val="005A7FF7"/>
    <w:rsid w:val="005B19B5"/>
    <w:rsid w:val="005C10C8"/>
    <w:rsid w:val="005C3454"/>
    <w:rsid w:val="005D0FC3"/>
    <w:rsid w:val="005E23EE"/>
    <w:rsid w:val="006122E2"/>
    <w:rsid w:val="0061405C"/>
    <w:rsid w:val="006428E2"/>
    <w:rsid w:val="00647079"/>
    <w:rsid w:val="0065024C"/>
    <w:rsid w:val="0067208A"/>
    <w:rsid w:val="006730C2"/>
    <w:rsid w:val="006977A6"/>
    <w:rsid w:val="006A493E"/>
    <w:rsid w:val="006B0B52"/>
    <w:rsid w:val="006C4D00"/>
    <w:rsid w:val="006C7F6F"/>
    <w:rsid w:val="006D1024"/>
    <w:rsid w:val="006D1163"/>
    <w:rsid w:val="006D30B8"/>
    <w:rsid w:val="006D404A"/>
    <w:rsid w:val="006F08FE"/>
    <w:rsid w:val="00754D89"/>
    <w:rsid w:val="00757635"/>
    <w:rsid w:val="0078137E"/>
    <w:rsid w:val="00785733"/>
    <w:rsid w:val="00787BCF"/>
    <w:rsid w:val="00792BC7"/>
    <w:rsid w:val="007B6327"/>
    <w:rsid w:val="007C5F2B"/>
    <w:rsid w:val="007E1D78"/>
    <w:rsid w:val="007E6C57"/>
    <w:rsid w:val="00801128"/>
    <w:rsid w:val="00813108"/>
    <w:rsid w:val="00815655"/>
    <w:rsid w:val="00816CEC"/>
    <w:rsid w:val="00822786"/>
    <w:rsid w:val="0082680E"/>
    <w:rsid w:val="00835424"/>
    <w:rsid w:val="00845368"/>
    <w:rsid w:val="00851CED"/>
    <w:rsid w:val="008532C1"/>
    <w:rsid w:val="00860CB1"/>
    <w:rsid w:val="008740A5"/>
    <w:rsid w:val="00880E60"/>
    <w:rsid w:val="00884373"/>
    <w:rsid w:val="008A1C3E"/>
    <w:rsid w:val="008B0806"/>
    <w:rsid w:val="008B27A4"/>
    <w:rsid w:val="008C011E"/>
    <w:rsid w:val="008C6614"/>
    <w:rsid w:val="008D2C4A"/>
    <w:rsid w:val="008D555E"/>
    <w:rsid w:val="008D7ED8"/>
    <w:rsid w:val="008E412A"/>
    <w:rsid w:val="008F0C26"/>
    <w:rsid w:val="00906488"/>
    <w:rsid w:val="0091068A"/>
    <w:rsid w:val="00915081"/>
    <w:rsid w:val="009350D0"/>
    <w:rsid w:val="0094319C"/>
    <w:rsid w:val="0094409B"/>
    <w:rsid w:val="00951165"/>
    <w:rsid w:val="009525D1"/>
    <w:rsid w:val="009631ED"/>
    <w:rsid w:val="00987313"/>
    <w:rsid w:val="0099060B"/>
    <w:rsid w:val="009A0B45"/>
    <w:rsid w:val="009A528F"/>
    <w:rsid w:val="009C12DB"/>
    <w:rsid w:val="009C652B"/>
    <w:rsid w:val="009D2D51"/>
    <w:rsid w:val="009D4572"/>
    <w:rsid w:val="009E0BCF"/>
    <w:rsid w:val="009F2177"/>
    <w:rsid w:val="00A01761"/>
    <w:rsid w:val="00A04A5B"/>
    <w:rsid w:val="00A12CF3"/>
    <w:rsid w:val="00A502D3"/>
    <w:rsid w:val="00A61AC2"/>
    <w:rsid w:val="00A673B9"/>
    <w:rsid w:val="00A72B49"/>
    <w:rsid w:val="00A81C86"/>
    <w:rsid w:val="00A84264"/>
    <w:rsid w:val="00A845E5"/>
    <w:rsid w:val="00A84E24"/>
    <w:rsid w:val="00AA34CD"/>
    <w:rsid w:val="00AB294B"/>
    <w:rsid w:val="00AB29E5"/>
    <w:rsid w:val="00AC0029"/>
    <w:rsid w:val="00AC0582"/>
    <w:rsid w:val="00AD2229"/>
    <w:rsid w:val="00AD35F1"/>
    <w:rsid w:val="00AE5501"/>
    <w:rsid w:val="00AF3B28"/>
    <w:rsid w:val="00B050C6"/>
    <w:rsid w:val="00B16DDB"/>
    <w:rsid w:val="00B52E21"/>
    <w:rsid w:val="00B615CA"/>
    <w:rsid w:val="00B61A3A"/>
    <w:rsid w:val="00B64492"/>
    <w:rsid w:val="00B757AC"/>
    <w:rsid w:val="00B760EA"/>
    <w:rsid w:val="00B86CE7"/>
    <w:rsid w:val="00B9597C"/>
    <w:rsid w:val="00BA0511"/>
    <w:rsid w:val="00BA4516"/>
    <w:rsid w:val="00BA680A"/>
    <w:rsid w:val="00BC2954"/>
    <w:rsid w:val="00BC2A87"/>
    <w:rsid w:val="00BC2EB7"/>
    <w:rsid w:val="00BD08FF"/>
    <w:rsid w:val="00BE3B7E"/>
    <w:rsid w:val="00C01304"/>
    <w:rsid w:val="00C1057D"/>
    <w:rsid w:val="00C11F6B"/>
    <w:rsid w:val="00C30EB5"/>
    <w:rsid w:val="00C40A6A"/>
    <w:rsid w:val="00C42D32"/>
    <w:rsid w:val="00C47B1B"/>
    <w:rsid w:val="00C6367B"/>
    <w:rsid w:val="00C75045"/>
    <w:rsid w:val="00C7764B"/>
    <w:rsid w:val="00C826FF"/>
    <w:rsid w:val="00C91929"/>
    <w:rsid w:val="00C97509"/>
    <w:rsid w:val="00CA1530"/>
    <w:rsid w:val="00CA34AE"/>
    <w:rsid w:val="00CA3BFA"/>
    <w:rsid w:val="00CB3FC7"/>
    <w:rsid w:val="00CC30CF"/>
    <w:rsid w:val="00CC3639"/>
    <w:rsid w:val="00D112AA"/>
    <w:rsid w:val="00D20D17"/>
    <w:rsid w:val="00D2591F"/>
    <w:rsid w:val="00D26ACB"/>
    <w:rsid w:val="00D3491B"/>
    <w:rsid w:val="00D44E5D"/>
    <w:rsid w:val="00D519F0"/>
    <w:rsid w:val="00D6596D"/>
    <w:rsid w:val="00D667C9"/>
    <w:rsid w:val="00D7777F"/>
    <w:rsid w:val="00D84F98"/>
    <w:rsid w:val="00D96D28"/>
    <w:rsid w:val="00DB0FEE"/>
    <w:rsid w:val="00DB28A7"/>
    <w:rsid w:val="00DB6C47"/>
    <w:rsid w:val="00DF144E"/>
    <w:rsid w:val="00E00E0B"/>
    <w:rsid w:val="00E4366C"/>
    <w:rsid w:val="00E45C04"/>
    <w:rsid w:val="00E4764E"/>
    <w:rsid w:val="00E64E16"/>
    <w:rsid w:val="00E765F3"/>
    <w:rsid w:val="00E840F7"/>
    <w:rsid w:val="00E863C9"/>
    <w:rsid w:val="00E91988"/>
    <w:rsid w:val="00E95624"/>
    <w:rsid w:val="00EA1C1A"/>
    <w:rsid w:val="00EB19E3"/>
    <w:rsid w:val="00ED21D8"/>
    <w:rsid w:val="00ED3BD2"/>
    <w:rsid w:val="00EE008C"/>
    <w:rsid w:val="00EE3A9B"/>
    <w:rsid w:val="00EE5F56"/>
    <w:rsid w:val="00EF7BCC"/>
    <w:rsid w:val="00F14117"/>
    <w:rsid w:val="00F151B1"/>
    <w:rsid w:val="00F22C77"/>
    <w:rsid w:val="00F348E7"/>
    <w:rsid w:val="00F41B52"/>
    <w:rsid w:val="00F42BEB"/>
    <w:rsid w:val="00F56C9B"/>
    <w:rsid w:val="00F60226"/>
    <w:rsid w:val="00F62D8C"/>
    <w:rsid w:val="00F676EA"/>
    <w:rsid w:val="00F8168A"/>
    <w:rsid w:val="00FB34E1"/>
    <w:rsid w:val="00FD39BC"/>
    <w:rsid w:val="00FE02A4"/>
    <w:rsid w:val="00FE5315"/>
    <w:rsid w:val="00FE79DF"/>
    <w:rsid w:val="00FF2ED9"/>
    <w:rsid w:val="00FF7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5728CF9"/>
  <w15:docId w15:val="{3AD9328B-02C5-448C-BDA6-2D76189A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4E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680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615C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E5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44E5D"/>
    <w:rPr>
      <w:color w:val="0000FF" w:themeColor="hyperlink"/>
      <w:u w:val="single"/>
    </w:rPr>
  </w:style>
  <w:style w:type="character" w:customStyle="1" w:styleId="Heading2Char">
    <w:name w:val="Heading 2 Char"/>
    <w:basedOn w:val="DefaultParagraphFont"/>
    <w:link w:val="Heading2"/>
    <w:uiPriority w:val="9"/>
    <w:rsid w:val="00D44E5D"/>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D44E5D"/>
    <w:rPr>
      <w:sz w:val="16"/>
      <w:szCs w:val="16"/>
    </w:rPr>
  </w:style>
  <w:style w:type="paragraph" w:styleId="CommentText">
    <w:name w:val="annotation text"/>
    <w:basedOn w:val="Normal"/>
    <w:link w:val="CommentTextChar"/>
    <w:uiPriority w:val="99"/>
    <w:semiHidden/>
    <w:unhideWhenUsed/>
    <w:rsid w:val="00D44E5D"/>
    <w:pPr>
      <w:spacing w:line="240" w:lineRule="auto"/>
    </w:pPr>
    <w:rPr>
      <w:sz w:val="20"/>
      <w:szCs w:val="20"/>
    </w:rPr>
  </w:style>
  <w:style w:type="character" w:customStyle="1" w:styleId="CommentTextChar">
    <w:name w:val="Comment Text Char"/>
    <w:basedOn w:val="DefaultParagraphFont"/>
    <w:link w:val="CommentText"/>
    <w:uiPriority w:val="99"/>
    <w:semiHidden/>
    <w:rsid w:val="00D44E5D"/>
    <w:rPr>
      <w:sz w:val="20"/>
      <w:szCs w:val="20"/>
    </w:rPr>
  </w:style>
  <w:style w:type="paragraph" w:styleId="CommentSubject">
    <w:name w:val="annotation subject"/>
    <w:basedOn w:val="CommentText"/>
    <w:next w:val="CommentText"/>
    <w:link w:val="CommentSubjectChar"/>
    <w:uiPriority w:val="99"/>
    <w:semiHidden/>
    <w:unhideWhenUsed/>
    <w:rsid w:val="00D44E5D"/>
    <w:rPr>
      <w:b/>
      <w:bCs/>
    </w:rPr>
  </w:style>
  <w:style w:type="character" w:customStyle="1" w:styleId="CommentSubjectChar">
    <w:name w:val="Comment Subject Char"/>
    <w:basedOn w:val="CommentTextChar"/>
    <w:link w:val="CommentSubject"/>
    <w:uiPriority w:val="99"/>
    <w:semiHidden/>
    <w:rsid w:val="00D44E5D"/>
    <w:rPr>
      <w:b/>
      <w:bCs/>
      <w:sz w:val="20"/>
      <w:szCs w:val="20"/>
    </w:rPr>
  </w:style>
  <w:style w:type="paragraph" w:styleId="BalloonText">
    <w:name w:val="Balloon Text"/>
    <w:basedOn w:val="Normal"/>
    <w:link w:val="BalloonTextChar"/>
    <w:uiPriority w:val="99"/>
    <w:semiHidden/>
    <w:unhideWhenUsed/>
    <w:rsid w:val="00D44E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4E5D"/>
    <w:rPr>
      <w:rFonts w:ascii="Tahoma" w:hAnsi="Tahoma" w:cs="Tahoma"/>
      <w:sz w:val="16"/>
      <w:szCs w:val="16"/>
    </w:rPr>
  </w:style>
  <w:style w:type="paragraph" w:styleId="ListParagraph">
    <w:name w:val="List Paragraph"/>
    <w:basedOn w:val="Normal"/>
    <w:uiPriority w:val="34"/>
    <w:qFormat/>
    <w:rsid w:val="00B52E21"/>
    <w:pPr>
      <w:ind w:left="720"/>
      <w:contextualSpacing/>
    </w:pPr>
  </w:style>
  <w:style w:type="paragraph" w:styleId="EndnoteText">
    <w:name w:val="endnote text"/>
    <w:basedOn w:val="Normal"/>
    <w:link w:val="EndnoteTextChar"/>
    <w:uiPriority w:val="99"/>
    <w:semiHidden/>
    <w:unhideWhenUsed/>
    <w:rsid w:val="00B16D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6DDB"/>
    <w:rPr>
      <w:sz w:val="20"/>
      <w:szCs w:val="20"/>
    </w:rPr>
  </w:style>
  <w:style w:type="character" w:styleId="EndnoteReference">
    <w:name w:val="endnote reference"/>
    <w:basedOn w:val="DefaultParagraphFont"/>
    <w:uiPriority w:val="99"/>
    <w:semiHidden/>
    <w:unhideWhenUsed/>
    <w:rsid w:val="00B16DDB"/>
    <w:rPr>
      <w:vertAlign w:val="superscript"/>
    </w:rPr>
  </w:style>
  <w:style w:type="table" w:styleId="TableGrid">
    <w:name w:val="Table Grid"/>
    <w:basedOn w:val="TableNormal"/>
    <w:uiPriority w:val="59"/>
    <w:rsid w:val="00CA1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B0F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0FEE"/>
    <w:rPr>
      <w:sz w:val="20"/>
      <w:szCs w:val="20"/>
    </w:rPr>
  </w:style>
  <w:style w:type="character" w:styleId="FootnoteReference">
    <w:name w:val="footnote reference"/>
    <w:basedOn w:val="DefaultParagraphFont"/>
    <w:uiPriority w:val="99"/>
    <w:semiHidden/>
    <w:unhideWhenUsed/>
    <w:rsid w:val="00DB0FEE"/>
    <w:rPr>
      <w:vertAlign w:val="superscript"/>
    </w:rPr>
  </w:style>
  <w:style w:type="character" w:customStyle="1" w:styleId="Heading3Char">
    <w:name w:val="Heading 3 Char"/>
    <w:basedOn w:val="DefaultParagraphFont"/>
    <w:link w:val="Heading3"/>
    <w:uiPriority w:val="9"/>
    <w:rsid w:val="0082680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F56C9B"/>
    <w:pPr>
      <w:outlineLvl w:val="9"/>
    </w:pPr>
    <w:rPr>
      <w:lang w:val="en-US" w:eastAsia="ja-JP"/>
    </w:rPr>
  </w:style>
  <w:style w:type="paragraph" w:styleId="TOC1">
    <w:name w:val="toc 1"/>
    <w:basedOn w:val="Normal"/>
    <w:next w:val="Normal"/>
    <w:autoRedefine/>
    <w:uiPriority w:val="39"/>
    <w:unhideWhenUsed/>
    <w:rsid w:val="00F56C9B"/>
    <w:pPr>
      <w:spacing w:after="100"/>
    </w:pPr>
  </w:style>
  <w:style w:type="paragraph" w:styleId="TOC2">
    <w:name w:val="toc 2"/>
    <w:basedOn w:val="Normal"/>
    <w:next w:val="Normal"/>
    <w:autoRedefine/>
    <w:uiPriority w:val="39"/>
    <w:unhideWhenUsed/>
    <w:rsid w:val="00F56C9B"/>
    <w:pPr>
      <w:spacing w:after="100"/>
      <w:ind w:left="220"/>
    </w:pPr>
  </w:style>
  <w:style w:type="paragraph" w:styleId="TOC3">
    <w:name w:val="toc 3"/>
    <w:basedOn w:val="Normal"/>
    <w:next w:val="Normal"/>
    <w:autoRedefine/>
    <w:uiPriority w:val="39"/>
    <w:unhideWhenUsed/>
    <w:rsid w:val="00F56C9B"/>
    <w:pPr>
      <w:spacing w:after="100"/>
      <w:ind w:left="440"/>
    </w:pPr>
  </w:style>
  <w:style w:type="character" w:styleId="PlaceholderText">
    <w:name w:val="Placeholder Text"/>
    <w:basedOn w:val="DefaultParagraphFont"/>
    <w:uiPriority w:val="99"/>
    <w:semiHidden/>
    <w:rsid w:val="00CC30CF"/>
    <w:rPr>
      <w:color w:val="808080"/>
    </w:rPr>
  </w:style>
  <w:style w:type="character" w:customStyle="1" w:styleId="Heading4Char">
    <w:name w:val="Heading 4 Char"/>
    <w:basedOn w:val="DefaultParagraphFont"/>
    <w:link w:val="Heading4"/>
    <w:uiPriority w:val="9"/>
    <w:rsid w:val="00B615C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AC05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0582"/>
  </w:style>
  <w:style w:type="paragraph" w:styleId="Footer">
    <w:name w:val="footer"/>
    <w:basedOn w:val="Normal"/>
    <w:link w:val="FooterChar"/>
    <w:uiPriority w:val="99"/>
    <w:unhideWhenUsed/>
    <w:rsid w:val="00AC05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0582"/>
  </w:style>
  <w:style w:type="character" w:styleId="UnresolvedMention">
    <w:name w:val="Unresolved Mention"/>
    <w:basedOn w:val="DefaultParagraphFont"/>
    <w:uiPriority w:val="99"/>
    <w:semiHidden/>
    <w:unhideWhenUsed/>
    <w:rsid w:val="00AC0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752277">
      <w:bodyDiv w:val="1"/>
      <w:marLeft w:val="0"/>
      <w:marRight w:val="0"/>
      <w:marTop w:val="0"/>
      <w:marBottom w:val="0"/>
      <w:divBdr>
        <w:top w:val="none" w:sz="0" w:space="0" w:color="auto"/>
        <w:left w:val="none" w:sz="0" w:space="0" w:color="auto"/>
        <w:bottom w:val="none" w:sz="0" w:space="0" w:color="auto"/>
        <w:right w:val="none" w:sz="0" w:space="0" w:color="auto"/>
      </w:divBdr>
    </w:div>
    <w:div w:id="530145700">
      <w:bodyDiv w:val="1"/>
      <w:marLeft w:val="0"/>
      <w:marRight w:val="0"/>
      <w:marTop w:val="0"/>
      <w:marBottom w:val="0"/>
      <w:divBdr>
        <w:top w:val="none" w:sz="0" w:space="0" w:color="auto"/>
        <w:left w:val="none" w:sz="0" w:space="0" w:color="auto"/>
        <w:bottom w:val="none" w:sz="0" w:space="0" w:color="auto"/>
        <w:right w:val="none" w:sz="0" w:space="0" w:color="auto"/>
      </w:divBdr>
    </w:div>
    <w:div w:id="646130668">
      <w:bodyDiv w:val="1"/>
      <w:marLeft w:val="0"/>
      <w:marRight w:val="0"/>
      <w:marTop w:val="0"/>
      <w:marBottom w:val="0"/>
      <w:divBdr>
        <w:top w:val="none" w:sz="0" w:space="0" w:color="auto"/>
        <w:left w:val="none" w:sz="0" w:space="0" w:color="auto"/>
        <w:bottom w:val="none" w:sz="0" w:space="0" w:color="auto"/>
        <w:right w:val="none" w:sz="0" w:space="0" w:color="auto"/>
      </w:divBdr>
      <w:divsChild>
        <w:div w:id="1784837786">
          <w:marLeft w:val="360"/>
          <w:marRight w:val="0"/>
          <w:marTop w:val="200"/>
          <w:marBottom w:val="0"/>
          <w:divBdr>
            <w:top w:val="none" w:sz="0" w:space="0" w:color="auto"/>
            <w:left w:val="none" w:sz="0" w:space="0" w:color="auto"/>
            <w:bottom w:val="none" w:sz="0" w:space="0" w:color="auto"/>
            <w:right w:val="none" w:sz="0" w:space="0" w:color="auto"/>
          </w:divBdr>
        </w:div>
        <w:div w:id="719521651">
          <w:marLeft w:val="360"/>
          <w:marRight w:val="0"/>
          <w:marTop w:val="200"/>
          <w:marBottom w:val="0"/>
          <w:divBdr>
            <w:top w:val="none" w:sz="0" w:space="0" w:color="auto"/>
            <w:left w:val="none" w:sz="0" w:space="0" w:color="auto"/>
            <w:bottom w:val="none" w:sz="0" w:space="0" w:color="auto"/>
            <w:right w:val="none" w:sz="0" w:space="0" w:color="auto"/>
          </w:divBdr>
        </w:div>
        <w:div w:id="1260022588">
          <w:marLeft w:val="360"/>
          <w:marRight w:val="0"/>
          <w:marTop w:val="200"/>
          <w:marBottom w:val="0"/>
          <w:divBdr>
            <w:top w:val="none" w:sz="0" w:space="0" w:color="auto"/>
            <w:left w:val="none" w:sz="0" w:space="0" w:color="auto"/>
            <w:bottom w:val="none" w:sz="0" w:space="0" w:color="auto"/>
            <w:right w:val="none" w:sz="0" w:space="0" w:color="auto"/>
          </w:divBdr>
        </w:div>
        <w:div w:id="233855672">
          <w:marLeft w:val="360"/>
          <w:marRight w:val="0"/>
          <w:marTop w:val="200"/>
          <w:marBottom w:val="0"/>
          <w:divBdr>
            <w:top w:val="none" w:sz="0" w:space="0" w:color="auto"/>
            <w:left w:val="none" w:sz="0" w:space="0" w:color="auto"/>
            <w:bottom w:val="none" w:sz="0" w:space="0" w:color="auto"/>
            <w:right w:val="none" w:sz="0" w:space="0" w:color="auto"/>
          </w:divBdr>
        </w:div>
        <w:div w:id="1528447655">
          <w:marLeft w:val="360"/>
          <w:marRight w:val="0"/>
          <w:marTop w:val="200"/>
          <w:marBottom w:val="0"/>
          <w:divBdr>
            <w:top w:val="none" w:sz="0" w:space="0" w:color="auto"/>
            <w:left w:val="none" w:sz="0" w:space="0" w:color="auto"/>
            <w:bottom w:val="none" w:sz="0" w:space="0" w:color="auto"/>
            <w:right w:val="none" w:sz="0" w:space="0" w:color="auto"/>
          </w:divBdr>
        </w:div>
      </w:divsChild>
    </w:div>
    <w:div w:id="692877648">
      <w:bodyDiv w:val="1"/>
      <w:marLeft w:val="0"/>
      <w:marRight w:val="0"/>
      <w:marTop w:val="0"/>
      <w:marBottom w:val="0"/>
      <w:divBdr>
        <w:top w:val="none" w:sz="0" w:space="0" w:color="auto"/>
        <w:left w:val="none" w:sz="0" w:space="0" w:color="auto"/>
        <w:bottom w:val="none" w:sz="0" w:space="0" w:color="auto"/>
        <w:right w:val="none" w:sz="0" w:space="0" w:color="auto"/>
      </w:divBdr>
      <w:divsChild>
        <w:div w:id="1508866611">
          <w:marLeft w:val="547"/>
          <w:marRight w:val="0"/>
          <w:marTop w:val="200"/>
          <w:marBottom w:val="0"/>
          <w:divBdr>
            <w:top w:val="none" w:sz="0" w:space="0" w:color="auto"/>
            <w:left w:val="none" w:sz="0" w:space="0" w:color="auto"/>
            <w:bottom w:val="none" w:sz="0" w:space="0" w:color="auto"/>
            <w:right w:val="none" w:sz="0" w:space="0" w:color="auto"/>
          </w:divBdr>
        </w:div>
      </w:divsChild>
    </w:div>
    <w:div w:id="804077906">
      <w:bodyDiv w:val="1"/>
      <w:marLeft w:val="0"/>
      <w:marRight w:val="0"/>
      <w:marTop w:val="0"/>
      <w:marBottom w:val="0"/>
      <w:divBdr>
        <w:top w:val="none" w:sz="0" w:space="0" w:color="auto"/>
        <w:left w:val="none" w:sz="0" w:space="0" w:color="auto"/>
        <w:bottom w:val="none" w:sz="0" w:space="0" w:color="auto"/>
        <w:right w:val="none" w:sz="0" w:space="0" w:color="auto"/>
      </w:divBdr>
      <w:divsChild>
        <w:div w:id="1487160314">
          <w:marLeft w:val="360"/>
          <w:marRight w:val="0"/>
          <w:marTop w:val="200"/>
          <w:marBottom w:val="0"/>
          <w:divBdr>
            <w:top w:val="none" w:sz="0" w:space="0" w:color="auto"/>
            <w:left w:val="none" w:sz="0" w:space="0" w:color="auto"/>
            <w:bottom w:val="none" w:sz="0" w:space="0" w:color="auto"/>
            <w:right w:val="none" w:sz="0" w:space="0" w:color="auto"/>
          </w:divBdr>
        </w:div>
        <w:div w:id="541015619">
          <w:marLeft w:val="360"/>
          <w:marRight w:val="0"/>
          <w:marTop w:val="200"/>
          <w:marBottom w:val="0"/>
          <w:divBdr>
            <w:top w:val="none" w:sz="0" w:space="0" w:color="auto"/>
            <w:left w:val="none" w:sz="0" w:space="0" w:color="auto"/>
            <w:bottom w:val="none" w:sz="0" w:space="0" w:color="auto"/>
            <w:right w:val="none" w:sz="0" w:space="0" w:color="auto"/>
          </w:divBdr>
        </w:div>
        <w:div w:id="1741058501">
          <w:marLeft w:val="360"/>
          <w:marRight w:val="0"/>
          <w:marTop w:val="200"/>
          <w:marBottom w:val="0"/>
          <w:divBdr>
            <w:top w:val="none" w:sz="0" w:space="0" w:color="auto"/>
            <w:left w:val="none" w:sz="0" w:space="0" w:color="auto"/>
            <w:bottom w:val="none" w:sz="0" w:space="0" w:color="auto"/>
            <w:right w:val="none" w:sz="0" w:space="0" w:color="auto"/>
          </w:divBdr>
        </w:div>
        <w:div w:id="1775050146">
          <w:marLeft w:val="360"/>
          <w:marRight w:val="0"/>
          <w:marTop w:val="200"/>
          <w:marBottom w:val="0"/>
          <w:divBdr>
            <w:top w:val="none" w:sz="0" w:space="0" w:color="auto"/>
            <w:left w:val="none" w:sz="0" w:space="0" w:color="auto"/>
            <w:bottom w:val="none" w:sz="0" w:space="0" w:color="auto"/>
            <w:right w:val="none" w:sz="0" w:space="0" w:color="auto"/>
          </w:divBdr>
        </w:div>
        <w:div w:id="1588690904">
          <w:marLeft w:val="360"/>
          <w:marRight w:val="0"/>
          <w:marTop w:val="200"/>
          <w:marBottom w:val="0"/>
          <w:divBdr>
            <w:top w:val="none" w:sz="0" w:space="0" w:color="auto"/>
            <w:left w:val="none" w:sz="0" w:space="0" w:color="auto"/>
            <w:bottom w:val="none" w:sz="0" w:space="0" w:color="auto"/>
            <w:right w:val="none" w:sz="0" w:space="0" w:color="auto"/>
          </w:divBdr>
        </w:div>
      </w:divsChild>
    </w:div>
    <w:div w:id="1487673149">
      <w:bodyDiv w:val="1"/>
      <w:marLeft w:val="0"/>
      <w:marRight w:val="0"/>
      <w:marTop w:val="0"/>
      <w:marBottom w:val="0"/>
      <w:divBdr>
        <w:top w:val="none" w:sz="0" w:space="0" w:color="auto"/>
        <w:left w:val="none" w:sz="0" w:space="0" w:color="auto"/>
        <w:bottom w:val="none" w:sz="0" w:space="0" w:color="auto"/>
        <w:right w:val="none" w:sz="0" w:space="0" w:color="auto"/>
      </w:divBdr>
      <w:divsChild>
        <w:div w:id="461385354">
          <w:marLeft w:val="1080"/>
          <w:marRight w:val="0"/>
          <w:marTop w:val="100"/>
          <w:marBottom w:val="0"/>
          <w:divBdr>
            <w:top w:val="none" w:sz="0" w:space="0" w:color="auto"/>
            <w:left w:val="none" w:sz="0" w:space="0" w:color="auto"/>
            <w:bottom w:val="none" w:sz="0" w:space="0" w:color="auto"/>
            <w:right w:val="none" w:sz="0" w:space="0" w:color="auto"/>
          </w:divBdr>
        </w:div>
        <w:div w:id="971715850">
          <w:marLeft w:val="1800"/>
          <w:marRight w:val="0"/>
          <w:marTop w:val="100"/>
          <w:marBottom w:val="0"/>
          <w:divBdr>
            <w:top w:val="none" w:sz="0" w:space="0" w:color="auto"/>
            <w:left w:val="none" w:sz="0" w:space="0" w:color="auto"/>
            <w:bottom w:val="none" w:sz="0" w:space="0" w:color="auto"/>
            <w:right w:val="none" w:sz="0" w:space="0" w:color="auto"/>
          </w:divBdr>
        </w:div>
        <w:div w:id="1258709643">
          <w:marLeft w:val="1800"/>
          <w:marRight w:val="0"/>
          <w:marTop w:val="100"/>
          <w:marBottom w:val="0"/>
          <w:divBdr>
            <w:top w:val="none" w:sz="0" w:space="0" w:color="auto"/>
            <w:left w:val="none" w:sz="0" w:space="0" w:color="auto"/>
            <w:bottom w:val="none" w:sz="0" w:space="0" w:color="auto"/>
            <w:right w:val="none" w:sz="0" w:space="0" w:color="auto"/>
          </w:divBdr>
        </w:div>
        <w:div w:id="820386784">
          <w:marLeft w:val="1800"/>
          <w:marRight w:val="0"/>
          <w:marTop w:val="100"/>
          <w:marBottom w:val="0"/>
          <w:divBdr>
            <w:top w:val="none" w:sz="0" w:space="0" w:color="auto"/>
            <w:left w:val="none" w:sz="0" w:space="0" w:color="auto"/>
            <w:bottom w:val="none" w:sz="0" w:space="0" w:color="auto"/>
            <w:right w:val="none" w:sz="0" w:space="0" w:color="auto"/>
          </w:divBdr>
        </w:div>
        <w:div w:id="1624579363">
          <w:marLeft w:val="1800"/>
          <w:marRight w:val="0"/>
          <w:marTop w:val="100"/>
          <w:marBottom w:val="0"/>
          <w:divBdr>
            <w:top w:val="none" w:sz="0" w:space="0" w:color="auto"/>
            <w:left w:val="none" w:sz="0" w:space="0" w:color="auto"/>
            <w:bottom w:val="none" w:sz="0" w:space="0" w:color="auto"/>
            <w:right w:val="none" w:sz="0" w:space="0" w:color="auto"/>
          </w:divBdr>
        </w:div>
        <w:div w:id="1199392696">
          <w:marLeft w:val="1080"/>
          <w:marRight w:val="0"/>
          <w:marTop w:val="100"/>
          <w:marBottom w:val="0"/>
          <w:divBdr>
            <w:top w:val="none" w:sz="0" w:space="0" w:color="auto"/>
            <w:left w:val="none" w:sz="0" w:space="0" w:color="auto"/>
            <w:bottom w:val="none" w:sz="0" w:space="0" w:color="auto"/>
            <w:right w:val="none" w:sz="0" w:space="0" w:color="auto"/>
          </w:divBdr>
        </w:div>
        <w:div w:id="660087976">
          <w:marLeft w:val="1080"/>
          <w:marRight w:val="0"/>
          <w:marTop w:val="100"/>
          <w:marBottom w:val="0"/>
          <w:divBdr>
            <w:top w:val="none" w:sz="0" w:space="0" w:color="auto"/>
            <w:left w:val="none" w:sz="0" w:space="0" w:color="auto"/>
            <w:bottom w:val="none" w:sz="0" w:space="0" w:color="auto"/>
            <w:right w:val="none" w:sz="0" w:space="0" w:color="auto"/>
          </w:divBdr>
        </w:div>
        <w:div w:id="1003241777">
          <w:marLeft w:val="1080"/>
          <w:marRight w:val="0"/>
          <w:marTop w:val="100"/>
          <w:marBottom w:val="0"/>
          <w:divBdr>
            <w:top w:val="none" w:sz="0" w:space="0" w:color="auto"/>
            <w:left w:val="none" w:sz="0" w:space="0" w:color="auto"/>
            <w:bottom w:val="none" w:sz="0" w:space="0" w:color="auto"/>
            <w:right w:val="none" w:sz="0" w:space="0" w:color="auto"/>
          </w:divBdr>
        </w:div>
        <w:div w:id="1789884311">
          <w:marLeft w:val="1080"/>
          <w:marRight w:val="0"/>
          <w:marTop w:val="100"/>
          <w:marBottom w:val="0"/>
          <w:divBdr>
            <w:top w:val="none" w:sz="0" w:space="0" w:color="auto"/>
            <w:left w:val="none" w:sz="0" w:space="0" w:color="auto"/>
            <w:bottom w:val="none" w:sz="0" w:space="0" w:color="auto"/>
            <w:right w:val="none" w:sz="0" w:space="0" w:color="auto"/>
          </w:divBdr>
        </w:div>
        <w:div w:id="2064795201">
          <w:marLeft w:val="1080"/>
          <w:marRight w:val="0"/>
          <w:marTop w:val="100"/>
          <w:marBottom w:val="0"/>
          <w:divBdr>
            <w:top w:val="none" w:sz="0" w:space="0" w:color="auto"/>
            <w:left w:val="none" w:sz="0" w:space="0" w:color="auto"/>
            <w:bottom w:val="none" w:sz="0" w:space="0" w:color="auto"/>
            <w:right w:val="none" w:sz="0" w:space="0" w:color="auto"/>
          </w:divBdr>
        </w:div>
      </w:divsChild>
    </w:div>
    <w:div w:id="1956599614">
      <w:bodyDiv w:val="1"/>
      <w:marLeft w:val="0"/>
      <w:marRight w:val="0"/>
      <w:marTop w:val="0"/>
      <w:marBottom w:val="0"/>
      <w:divBdr>
        <w:top w:val="none" w:sz="0" w:space="0" w:color="auto"/>
        <w:left w:val="none" w:sz="0" w:space="0" w:color="auto"/>
        <w:bottom w:val="none" w:sz="0" w:space="0" w:color="auto"/>
        <w:right w:val="none" w:sz="0" w:space="0" w:color="auto"/>
      </w:divBdr>
      <w:divsChild>
        <w:div w:id="954597898">
          <w:marLeft w:val="360"/>
          <w:marRight w:val="0"/>
          <w:marTop w:val="200"/>
          <w:marBottom w:val="0"/>
          <w:divBdr>
            <w:top w:val="none" w:sz="0" w:space="0" w:color="auto"/>
            <w:left w:val="none" w:sz="0" w:space="0" w:color="auto"/>
            <w:bottom w:val="none" w:sz="0" w:space="0" w:color="auto"/>
            <w:right w:val="none" w:sz="0" w:space="0" w:color="auto"/>
          </w:divBdr>
        </w:div>
        <w:div w:id="1414084903">
          <w:marLeft w:val="360"/>
          <w:marRight w:val="0"/>
          <w:marTop w:val="200"/>
          <w:marBottom w:val="0"/>
          <w:divBdr>
            <w:top w:val="none" w:sz="0" w:space="0" w:color="auto"/>
            <w:left w:val="none" w:sz="0" w:space="0" w:color="auto"/>
            <w:bottom w:val="none" w:sz="0" w:space="0" w:color="auto"/>
            <w:right w:val="none" w:sz="0" w:space="0" w:color="auto"/>
          </w:divBdr>
        </w:div>
        <w:div w:id="1207721385">
          <w:marLeft w:val="360"/>
          <w:marRight w:val="0"/>
          <w:marTop w:val="200"/>
          <w:marBottom w:val="0"/>
          <w:divBdr>
            <w:top w:val="none" w:sz="0" w:space="0" w:color="auto"/>
            <w:left w:val="none" w:sz="0" w:space="0" w:color="auto"/>
            <w:bottom w:val="none" w:sz="0" w:space="0" w:color="auto"/>
            <w:right w:val="none" w:sz="0" w:space="0" w:color="auto"/>
          </w:divBdr>
        </w:div>
        <w:div w:id="175762559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colorbrewer2.org"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www.sahsu.org" TargetMode="External"/><Relationship Id="rId51" Type="http://schemas.openxmlformats.org/officeDocument/2006/relationships/image" Target="media/image39.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85382-0C81-4E3F-86E8-9C53811EB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9870</TotalTime>
  <Pages>1</Pages>
  <Words>11713</Words>
  <Characters>66766</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Parkes, Brandon L</dc:creator>
  <cp:lastModifiedBy>Peter Hambly</cp:lastModifiedBy>
  <cp:revision>119</cp:revision>
  <cp:lastPrinted>2019-03-06T15:45:00Z</cp:lastPrinted>
  <dcterms:created xsi:type="dcterms:W3CDTF">2016-12-22T15:33:00Z</dcterms:created>
  <dcterms:modified xsi:type="dcterms:W3CDTF">2019-03-06T15:45:00Z</dcterms:modified>
</cp:coreProperties>
</file>